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28"/>
          <w:szCs w:val="28"/>
        </w:rPr>
      </w:pPr>
      <w:sdt>
        <w:sdtPr>
          <w:tag w:val="goog_rdk_0"/>
        </w:sdtPr>
        <w:sdtContent>
          <w:commentRangeStart w:id="0"/>
        </w:sdtContent>
      </w:sdt>
      <w:r w:rsidDel="00000000" w:rsidR="00000000" w:rsidRPr="00000000">
        <w:rPr>
          <w:rFonts w:ascii="Arial" w:cs="Arial" w:eastAsia="Arial" w:hAnsi="Arial"/>
          <w:b w:val="1"/>
          <w:sz w:val="28"/>
          <w:szCs w:val="28"/>
          <w:rtl w:val="0"/>
        </w:rPr>
        <w:t xml:space="preserve">CENTRO PAULA SOUZA </w:t>
      </w:r>
    </w:p>
    <w:p w:rsidR="00000000" w:rsidDel="00000000" w:rsidP="00000000" w:rsidRDefault="00000000" w:rsidRPr="00000000" w14:paraId="00000002">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ETEC UIRAPURU</w:t>
      </w:r>
    </w:p>
    <w:p w:rsidR="00000000" w:rsidDel="00000000" w:rsidP="00000000" w:rsidRDefault="00000000" w:rsidRPr="00000000" w14:paraId="00000003">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Desenvolvimento de Sistemas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4">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5">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6">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8">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9">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Danilo Alfa Henrique</w:t>
      </w:r>
    </w:p>
    <w:p w:rsidR="00000000" w:rsidDel="00000000" w:rsidP="00000000" w:rsidRDefault="00000000" w:rsidRPr="00000000" w14:paraId="0000000A">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Jhonata Conceição Barbosa</w:t>
      </w:r>
    </w:p>
    <w:p w:rsidR="00000000" w:rsidDel="00000000" w:rsidP="00000000" w:rsidRDefault="00000000" w:rsidRPr="00000000" w14:paraId="0000000B">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Leonardo Gargoriano De Paula</w:t>
      </w:r>
    </w:p>
    <w:p w:rsidR="00000000" w:rsidDel="00000000" w:rsidP="00000000" w:rsidRDefault="00000000" w:rsidRPr="00000000" w14:paraId="0000000C">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Vitor Hugo Messias</w:t>
      </w:r>
    </w:p>
    <w:p w:rsidR="00000000" w:rsidDel="00000000" w:rsidP="00000000" w:rsidRDefault="00000000" w:rsidRPr="00000000" w14:paraId="0000000D">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Vitor Hugo Rodrigues Dos Santos</w:t>
      </w:r>
    </w:p>
    <w:p w:rsidR="00000000" w:rsidDel="00000000" w:rsidP="00000000" w:rsidRDefault="00000000" w:rsidRPr="00000000" w14:paraId="0000000E">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1">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UNETWORK</w:t>
      </w:r>
    </w:p>
    <w:p w:rsidR="00000000" w:rsidDel="00000000" w:rsidP="00000000" w:rsidRDefault="00000000" w:rsidRPr="00000000" w14:paraId="00000015">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Rede Social</w:t>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São Paulo</w:t>
      </w:r>
    </w:p>
    <w:p w:rsidR="00000000" w:rsidDel="00000000" w:rsidP="00000000" w:rsidRDefault="00000000" w:rsidRPr="00000000" w14:paraId="0000001C">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2023</w:t>
      </w:r>
    </w:p>
    <w:p w:rsidR="00000000" w:rsidDel="00000000" w:rsidP="00000000" w:rsidRDefault="00000000" w:rsidRPr="00000000" w14:paraId="0000001D">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Danilo Alfa Henrique</w:t>
      </w:r>
    </w:p>
    <w:p w:rsidR="00000000" w:rsidDel="00000000" w:rsidP="00000000" w:rsidRDefault="00000000" w:rsidRPr="00000000" w14:paraId="0000001E">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Jhonata Conceição Barbosa</w:t>
      </w:r>
    </w:p>
    <w:p w:rsidR="00000000" w:rsidDel="00000000" w:rsidP="00000000" w:rsidRDefault="00000000" w:rsidRPr="00000000" w14:paraId="0000001F">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Leonardo Gargoriano De Paula</w:t>
      </w:r>
    </w:p>
    <w:p w:rsidR="00000000" w:rsidDel="00000000" w:rsidP="00000000" w:rsidRDefault="00000000" w:rsidRPr="00000000" w14:paraId="00000020">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Vitor Hugo Messias</w:t>
      </w:r>
    </w:p>
    <w:p w:rsidR="00000000" w:rsidDel="00000000" w:rsidP="00000000" w:rsidRDefault="00000000" w:rsidRPr="00000000" w14:paraId="00000021">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Vitor Hugo Rodrigues Dos Santos</w:t>
      </w:r>
    </w:p>
    <w:p w:rsidR="00000000" w:rsidDel="00000000" w:rsidP="00000000" w:rsidRDefault="00000000" w:rsidRPr="00000000" w14:paraId="0000002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UNETWORK</w:t>
      </w:r>
    </w:p>
    <w:p w:rsidR="00000000" w:rsidDel="00000000" w:rsidP="00000000" w:rsidRDefault="00000000" w:rsidRPr="00000000" w14:paraId="00000028">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Rede Social</w:t>
      </w:r>
    </w:p>
    <w:p w:rsidR="00000000" w:rsidDel="00000000" w:rsidP="00000000" w:rsidRDefault="00000000" w:rsidRPr="00000000" w14:paraId="00000029">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spacing w:line="240" w:lineRule="auto"/>
        <w:ind w:left="4536" w:firstLine="0"/>
        <w:jc w:val="both"/>
        <w:rPr>
          <w:rFonts w:ascii="Arial" w:cs="Arial" w:eastAsia="Arial" w:hAnsi="Arial"/>
        </w:rPr>
      </w:pPr>
      <w:r w:rsidDel="00000000" w:rsidR="00000000" w:rsidRPr="00000000">
        <w:rPr>
          <w:rFonts w:ascii="Arial" w:cs="Arial" w:eastAsia="Arial" w:hAnsi="Arial"/>
          <w:rtl w:val="0"/>
        </w:rPr>
        <w:t xml:space="preserve">Trabalho de Conclusão de Curso apresentado a Escola Técnica Uirapuru como exigência para recebimento</w:t>
      </w:r>
      <w:sdt>
        <w:sdtPr>
          <w:tag w:val="goog_rdk_1"/>
        </w:sdtPr>
        <w:sdtContent>
          <w:del w:author="PAULO ROGÉRIO NEVES DE OLIVEIRA" w:id="0" w:date="2023-11-28T14:18:00Z">
            <w:r w:rsidDel="00000000" w:rsidR="00000000" w:rsidRPr="00000000">
              <w:rPr>
                <w:rFonts w:ascii="Arial" w:cs="Arial" w:eastAsia="Arial" w:hAnsi="Arial"/>
                <w:rtl w:val="0"/>
              </w:rPr>
              <w:delText xml:space="preserve"> da nota bimestral</w:delText>
            </w:r>
          </w:del>
        </w:sdtContent>
      </w:sdt>
      <w:sdt>
        <w:sdtPr>
          <w:tag w:val="goog_rdk_2"/>
        </w:sdtPr>
        <w:sdtContent>
          <w:ins w:author="PAULO ROGÉRIO NEVES DE OLIVEIRA" w:id="0" w:date="2023-11-28T14:18:00Z">
            <w:r w:rsidDel="00000000" w:rsidR="00000000" w:rsidRPr="00000000">
              <w:rPr>
                <w:rFonts w:ascii="Arial" w:cs="Arial" w:eastAsia="Arial" w:hAnsi="Arial"/>
                <w:rtl w:val="0"/>
              </w:rPr>
              <w:t xml:space="preserve"> do título de Técnico em Desenvolvimento de Sistemas</w:t>
            </w:r>
          </w:ins>
        </w:sdtContent>
      </w:sdt>
      <w:r w:rsidDel="00000000" w:rsidR="00000000" w:rsidRPr="00000000">
        <w:rPr>
          <w:rFonts w:ascii="Arial" w:cs="Arial" w:eastAsia="Arial" w:hAnsi="Arial"/>
          <w:rtl w:val="0"/>
        </w:rPr>
        <w:t xml:space="preserve">, orientado por Paulo Rogério Neves de Oliveira</w:t>
      </w:r>
    </w:p>
    <w:p w:rsidR="00000000" w:rsidDel="00000000" w:rsidP="00000000" w:rsidRDefault="00000000" w:rsidRPr="00000000" w14:paraId="0000002E">
      <w:pPr>
        <w:rPr>
          <w:rFonts w:ascii="Arial" w:cs="Arial" w:eastAsia="Arial" w:hAnsi="Arial"/>
        </w:rPr>
      </w:pPr>
      <w:r w:rsidDel="00000000" w:rsidR="00000000" w:rsidRPr="00000000">
        <w:rPr>
          <w:rtl w:val="0"/>
        </w:rPr>
      </w:r>
    </w:p>
    <w:p w:rsidR="00000000" w:rsidDel="00000000" w:rsidP="00000000" w:rsidRDefault="00000000" w:rsidRPr="00000000" w14:paraId="0000002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São Paulo</w:t>
      </w:r>
    </w:p>
    <w:p w:rsidR="00000000" w:rsidDel="00000000" w:rsidP="00000000" w:rsidRDefault="00000000" w:rsidRPr="00000000" w14:paraId="00000037">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2023</w:t>
      </w:r>
    </w:p>
    <w:p w:rsidR="00000000" w:rsidDel="00000000" w:rsidP="00000000" w:rsidRDefault="00000000" w:rsidRPr="00000000" w14:paraId="00000038">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9">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Danilo Alfa Henrique</w:t>
      </w:r>
    </w:p>
    <w:p w:rsidR="00000000" w:rsidDel="00000000" w:rsidP="00000000" w:rsidRDefault="00000000" w:rsidRPr="00000000" w14:paraId="0000003A">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Jhonata Conceição Barbosa</w:t>
      </w:r>
    </w:p>
    <w:p w:rsidR="00000000" w:rsidDel="00000000" w:rsidP="00000000" w:rsidRDefault="00000000" w:rsidRPr="00000000" w14:paraId="0000003B">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Leonardo Gargoriano De Paula</w:t>
      </w:r>
    </w:p>
    <w:p w:rsidR="00000000" w:rsidDel="00000000" w:rsidP="00000000" w:rsidRDefault="00000000" w:rsidRPr="00000000" w14:paraId="0000003C">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Vitor Hugo Messias</w:t>
      </w:r>
    </w:p>
    <w:p w:rsidR="00000000" w:rsidDel="00000000" w:rsidP="00000000" w:rsidRDefault="00000000" w:rsidRPr="00000000" w14:paraId="0000003D">
      <w:pPr>
        <w:tabs>
          <w:tab w:val="center" w:leader="none" w:pos="4252"/>
          <w:tab w:val="left" w:leader="none" w:pos="7225"/>
        </w:tabs>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Vitor Hugo Rodrigues Dos Santos</w:t>
      </w:r>
    </w:p>
    <w:p w:rsidR="00000000" w:rsidDel="00000000" w:rsidP="00000000" w:rsidRDefault="00000000" w:rsidRPr="00000000" w14:paraId="0000003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UNETWORK</w:t>
      </w:r>
    </w:p>
    <w:p w:rsidR="00000000" w:rsidDel="00000000" w:rsidP="00000000" w:rsidRDefault="00000000" w:rsidRPr="00000000" w14:paraId="00000041">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Rede Social</w:t>
      </w:r>
    </w:p>
    <w:p w:rsidR="00000000" w:rsidDel="00000000" w:rsidP="00000000" w:rsidRDefault="00000000" w:rsidRPr="00000000" w14:paraId="000000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spacing w:line="240" w:lineRule="auto"/>
        <w:ind w:left="4536" w:firstLine="0"/>
        <w:jc w:val="both"/>
        <w:rPr>
          <w:rFonts w:ascii="Arial" w:cs="Arial" w:eastAsia="Arial" w:hAnsi="Arial"/>
        </w:rPr>
      </w:pPr>
      <w:r w:rsidDel="00000000" w:rsidR="00000000" w:rsidRPr="00000000">
        <w:rPr>
          <w:rFonts w:ascii="Arial" w:cs="Arial" w:eastAsia="Arial" w:hAnsi="Arial"/>
          <w:rtl w:val="0"/>
        </w:rPr>
        <w:t xml:space="preserve">Trabalho de Conclusão de Curso apresentado a Escola Técnica Uirapuru como exigência para recebimento</w:t>
      </w:r>
      <w:sdt>
        <w:sdtPr>
          <w:tag w:val="goog_rdk_3"/>
        </w:sdtPr>
        <w:sdtContent>
          <w:del w:author="PAULO ROGÉRIO NEVES DE OLIVEIRA" w:id="1" w:date="2023-11-28T14:19:00Z">
            <w:r w:rsidDel="00000000" w:rsidR="00000000" w:rsidRPr="00000000">
              <w:rPr>
                <w:rFonts w:ascii="Arial" w:cs="Arial" w:eastAsia="Arial" w:hAnsi="Arial"/>
                <w:rtl w:val="0"/>
              </w:rPr>
              <w:delText xml:space="preserve"> da nota bimestral</w:delText>
            </w:r>
          </w:del>
        </w:sdtContent>
      </w:sdt>
      <w:sdt>
        <w:sdtPr>
          <w:tag w:val="goog_rdk_4"/>
        </w:sdtPr>
        <w:sdtContent>
          <w:ins w:author="PAULO ROGÉRIO NEVES DE OLIVEIRA" w:id="1" w:date="2023-11-28T14:19:00Z">
            <w:r w:rsidDel="00000000" w:rsidR="00000000" w:rsidRPr="00000000">
              <w:rPr>
                <w:rFonts w:ascii="Arial" w:cs="Arial" w:eastAsia="Arial" w:hAnsi="Arial"/>
                <w:rtl w:val="0"/>
              </w:rPr>
              <w:t xml:space="preserve"> do título de Técnico em Desenvolvimento de Sistemas</w:t>
            </w:r>
          </w:ins>
        </w:sdtContent>
      </w:sdt>
      <w:r w:rsidDel="00000000" w:rsidR="00000000" w:rsidRPr="00000000">
        <w:rPr>
          <w:rFonts w:ascii="Arial" w:cs="Arial" w:eastAsia="Arial" w:hAnsi="Arial"/>
          <w:rtl w:val="0"/>
        </w:rPr>
        <w:t xml:space="preserve">, orientado por Paulo Rogério Neves de Oliveira</w:t>
      </w:r>
    </w:p>
    <w:sdt>
      <w:sdtPr>
        <w:tag w:val="goog_rdk_7"/>
      </w:sdtPr>
      <w:sdtContent>
        <w:p w:rsidR="00000000" w:rsidDel="00000000" w:rsidP="00000000" w:rsidRDefault="00000000" w:rsidRPr="00000000" w14:paraId="00000044">
          <w:pPr>
            <w:spacing w:line="240" w:lineRule="auto"/>
            <w:ind w:left="4536" w:firstLine="0"/>
            <w:jc w:val="both"/>
            <w:rPr>
              <w:ins w:author="PAULO ROGÉRIO NEVES DE OLIVEIRA" w:id="2" w:date="2023-11-28T14:20:00Z"/>
              <w:rFonts w:ascii="Arial" w:cs="Arial" w:eastAsia="Arial" w:hAnsi="Arial"/>
              <w:color w:val="000000"/>
            </w:rPr>
          </w:pPr>
          <w:sdt>
            <w:sdtPr>
              <w:tag w:val="goog_rdk_6"/>
            </w:sdtPr>
            <w:sdtContent>
              <w:ins w:author="PAULO ROGÉRIO NEVES DE OLIVEIRA" w:id="2" w:date="2023-11-28T14:20:00Z">
                <w:r w:rsidDel="00000000" w:rsidR="00000000" w:rsidRPr="00000000">
                  <w:rPr>
                    <w:rtl w:val="0"/>
                  </w:rPr>
                </w:r>
              </w:ins>
            </w:sdtContent>
          </w:sdt>
        </w:p>
      </w:sdtContent>
    </w:sdt>
    <w:sdt>
      <w:sdtPr>
        <w:tag w:val="goog_rdk_9"/>
      </w:sdtPr>
      <w:sdtContent>
        <w:p w:rsidR="00000000" w:rsidDel="00000000" w:rsidP="00000000" w:rsidRDefault="00000000" w:rsidRPr="00000000" w14:paraId="00000045">
          <w:pPr>
            <w:spacing w:line="240" w:lineRule="auto"/>
            <w:ind w:left="4536" w:firstLine="0"/>
            <w:jc w:val="both"/>
            <w:rPr>
              <w:ins w:author="PAULO ROGÉRIO NEVES DE OLIVEIRA" w:id="2" w:date="2023-11-28T14:20:00Z"/>
              <w:rFonts w:ascii="Arial" w:cs="Arial" w:eastAsia="Arial" w:hAnsi="Arial"/>
              <w:color w:val="000000"/>
            </w:rPr>
          </w:pPr>
          <w:sdt>
            <w:sdtPr>
              <w:tag w:val="goog_rdk_8"/>
            </w:sdtPr>
            <w:sdtContent>
              <w:ins w:author="PAULO ROGÉRIO NEVES DE OLIVEIRA" w:id="2" w:date="2023-11-28T14:20:00Z">
                <w:r w:rsidDel="00000000" w:rsidR="00000000" w:rsidRPr="00000000">
                  <w:rPr>
                    <w:rtl w:val="0"/>
                  </w:rPr>
                </w:r>
              </w:ins>
            </w:sdtContent>
          </w:sdt>
        </w:p>
      </w:sdtContent>
    </w:sdt>
    <w:p w:rsidR="00000000" w:rsidDel="00000000" w:rsidP="00000000" w:rsidRDefault="00000000" w:rsidRPr="00000000" w14:paraId="00000046">
      <w:pPr>
        <w:spacing w:line="240" w:lineRule="auto"/>
        <w:ind w:left="4536" w:firstLine="0"/>
        <w:jc w:val="both"/>
        <w:rPr>
          <w:rFonts w:ascii="Arial" w:cs="Arial" w:eastAsia="Arial" w:hAnsi="Arial"/>
        </w:rPr>
      </w:pPr>
      <w:r w:rsidDel="00000000" w:rsidR="00000000" w:rsidRPr="00000000">
        <w:rPr>
          <w:rFonts w:ascii="Arial" w:cs="Arial" w:eastAsia="Arial" w:hAnsi="Arial"/>
          <w:color w:val="000000"/>
          <w:rtl w:val="0"/>
        </w:rPr>
        <w:t xml:space="preserve">São Paulo, ______ de ____________ de 2023</w:t>
        <w:br w:type="textWrapping"/>
      </w:r>
      <w:r w:rsidDel="00000000" w:rsidR="00000000" w:rsidRPr="00000000">
        <w:rPr>
          <w:rtl w:val="0"/>
        </w:rPr>
      </w:r>
    </w:p>
    <w:p w:rsidR="00000000" w:rsidDel="00000000" w:rsidP="00000000" w:rsidRDefault="00000000" w:rsidRPr="00000000" w14:paraId="00000047">
      <w:pPr>
        <w:spacing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8">
      <w:pPr>
        <w:rPr>
          <w:rFonts w:ascii="Arial" w:cs="Arial" w:eastAsia="Arial" w:hAnsi="Arial"/>
        </w:rPr>
      </w:pPr>
      <w:r w:rsidDel="00000000" w:rsidR="00000000" w:rsidRPr="00000000">
        <w:rPr>
          <w:rtl w:val="0"/>
        </w:rPr>
      </w:r>
    </w:p>
    <w:p w:rsidR="00000000" w:rsidDel="00000000" w:rsidP="00000000" w:rsidRDefault="00000000" w:rsidRPr="00000000" w14:paraId="00000049">
      <w:pPr>
        <w:spacing w:after="6" w:line="240" w:lineRule="auto"/>
        <w:ind w:left="-69" w:hanging="46"/>
        <w:jc w:val="center"/>
        <w:rPr>
          <w:rFonts w:ascii="Times New Roman" w:cs="Times New Roman" w:eastAsia="Times New Roman" w:hAnsi="Times New Roman"/>
          <w:sz w:val="24"/>
          <w:szCs w:val="24"/>
        </w:rPr>
      </w:pPr>
      <w:sdt>
        <w:sdtPr>
          <w:tag w:val="goog_rdk_10"/>
        </w:sdtPr>
        <w:sdtContent>
          <w:commentRangeStart w:id="1"/>
        </w:sdtContent>
      </w:sdt>
      <w:r w:rsidDel="00000000" w:rsidR="00000000" w:rsidRPr="00000000">
        <w:rPr>
          <w:rFonts w:ascii="Arial" w:cs="Arial" w:eastAsia="Arial" w:hAnsi="Arial"/>
          <w:b w:val="1"/>
          <w:color w:val="000000"/>
          <w:rtl w:val="0"/>
        </w:rPr>
        <w:t xml:space="preserve">BANCA EXAMINADORA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6" w:line="240" w:lineRule="auto"/>
        <w:ind w:left="-69" w:hanging="46"/>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___________________________________</w:t>
      </w:r>
      <w:r w:rsidDel="00000000" w:rsidR="00000000" w:rsidRPr="00000000">
        <w:rPr>
          <w:rtl w:val="0"/>
        </w:rPr>
      </w:r>
    </w:p>
    <w:p w:rsidR="00000000" w:rsidDel="00000000" w:rsidP="00000000" w:rsidRDefault="00000000" w:rsidRPr="00000000" w14:paraId="0000004C">
      <w:pPr>
        <w:spacing w:after="6" w:line="240" w:lineRule="auto"/>
        <w:ind w:left="-69" w:hanging="46"/>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Professor Orientador</w:t>
      </w:r>
      <w:r w:rsidDel="00000000" w:rsidR="00000000" w:rsidRPr="00000000">
        <w:rPr>
          <w:rtl w:val="0"/>
        </w:rPr>
      </w:r>
    </w:p>
    <w:p w:rsidR="00000000" w:rsidDel="00000000" w:rsidP="00000000" w:rsidRDefault="00000000" w:rsidRPr="00000000" w14:paraId="0000004D">
      <w:pPr>
        <w:spacing w:after="6" w:line="240" w:lineRule="auto"/>
        <w:ind w:left="-69" w:hanging="46"/>
        <w:jc w:val="center"/>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Paulo Rogério Neves de Oliveira</w:t>
      </w:r>
      <w:r w:rsidDel="00000000" w:rsidR="00000000" w:rsidRPr="00000000">
        <w:rPr>
          <w:rtl w:val="0"/>
        </w:rPr>
      </w:r>
    </w:p>
    <w:p w:rsidR="00000000" w:rsidDel="00000000" w:rsidP="00000000" w:rsidRDefault="00000000" w:rsidRPr="00000000" w14:paraId="0000004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jc w:val="center"/>
        <w:rPr>
          <w:rFonts w:ascii="Arial" w:cs="Arial" w:eastAsia="Arial" w:hAnsi="Arial"/>
          <w:sz w:val="24"/>
          <w:szCs w:val="24"/>
        </w:rPr>
      </w:pPr>
      <w:r w:rsidDel="00000000" w:rsidR="00000000" w:rsidRPr="00000000">
        <w:rPr>
          <w:rtl w:val="0"/>
        </w:rPr>
      </w:r>
    </w:p>
    <w:sdt>
      <w:sdtPr>
        <w:tag w:val="goog_rdk_13"/>
      </w:sdtPr>
      <w:sdtContent>
        <w:p w:rsidR="00000000" w:rsidDel="00000000" w:rsidP="00000000" w:rsidRDefault="00000000" w:rsidRPr="00000000" w14:paraId="00000054">
          <w:pPr>
            <w:jc w:val="center"/>
            <w:rPr>
              <w:del w:author="PAULO ROGÉRIO NEVES DE OLIVEIRA" w:id="3" w:date="2023-11-28T14:20:00Z"/>
              <w:rFonts w:ascii="Arial" w:cs="Arial" w:eastAsia="Arial" w:hAnsi="Arial"/>
              <w:sz w:val="24"/>
              <w:szCs w:val="24"/>
            </w:rPr>
          </w:pPr>
          <w:sdt>
            <w:sdtPr>
              <w:tag w:val="goog_rdk_12"/>
            </w:sdtPr>
            <w:sdtContent>
              <w:del w:author="PAULO ROGÉRIO NEVES DE OLIVEIRA" w:id="3" w:date="2023-11-28T14:20:00Z">
                <w:r w:rsidDel="00000000" w:rsidR="00000000" w:rsidRPr="00000000">
                  <w:rPr>
                    <w:rtl w:val="0"/>
                  </w:rPr>
                </w:r>
              </w:del>
            </w:sdtContent>
          </w:sdt>
        </w:p>
      </w:sdtContent>
    </w:sdt>
    <w:sdt>
      <w:sdtPr>
        <w:tag w:val="goog_rdk_15"/>
      </w:sdtPr>
      <w:sdtContent>
        <w:p w:rsidR="00000000" w:rsidDel="00000000" w:rsidP="00000000" w:rsidRDefault="00000000" w:rsidRPr="00000000" w14:paraId="00000055">
          <w:pPr>
            <w:jc w:val="center"/>
            <w:rPr>
              <w:del w:author="PAULO ROGÉRIO NEVES DE OLIVEIRA" w:id="3" w:date="2023-11-28T14:20:00Z"/>
              <w:rFonts w:ascii="Arial" w:cs="Arial" w:eastAsia="Arial" w:hAnsi="Arial"/>
              <w:sz w:val="24"/>
              <w:szCs w:val="24"/>
            </w:rPr>
          </w:pPr>
          <w:sdt>
            <w:sdtPr>
              <w:tag w:val="goog_rdk_14"/>
            </w:sdtPr>
            <w:sdtContent>
              <w:del w:author="PAULO ROGÉRIO NEVES DE OLIVEIRA" w:id="3" w:date="2023-11-28T14:20:00Z">
                <w:r w:rsidDel="00000000" w:rsidR="00000000" w:rsidRPr="00000000">
                  <w:rPr>
                    <w:rtl w:val="0"/>
                  </w:rPr>
                </w:r>
              </w:del>
            </w:sdtContent>
          </w:sdt>
        </w:p>
      </w:sdtContent>
    </w:sdt>
    <w:p w:rsidR="00000000" w:rsidDel="00000000" w:rsidP="00000000" w:rsidRDefault="00000000" w:rsidRPr="00000000" w14:paraId="0000005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9">
      <w:pPr>
        <w:jc w:val="center"/>
        <w:rPr>
          <w:rFonts w:ascii="Arial" w:cs="Arial" w:eastAsia="Arial" w:hAnsi="Arial"/>
          <w:b w:val="1"/>
          <w:sz w:val="24"/>
          <w:szCs w:val="24"/>
        </w:rPr>
      </w:pPr>
      <w:sdt>
        <w:sdtPr>
          <w:tag w:val="goog_rdk_16"/>
        </w:sdtPr>
        <w:sdtContent>
          <w:commentRangeStart w:id="2"/>
        </w:sdtContent>
      </w:sdt>
      <w:r w:rsidDel="00000000" w:rsidR="00000000" w:rsidRPr="00000000">
        <w:rPr>
          <w:rFonts w:ascii="Arial" w:cs="Arial" w:eastAsia="Arial" w:hAnsi="Arial"/>
          <w:b w:val="1"/>
          <w:sz w:val="24"/>
          <w:szCs w:val="24"/>
          <w:rtl w:val="0"/>
        </w:rPr>
        <w:t xml:space="preserve">DEDICATÓRIA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1">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spacing w:line="360" w:lineRule="auto"/>
        <w:ind w:left="3686"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Gostaríamos de dedicar este trabalho ao nosso orientador Professor Paulo Rogério Neves de Oliveira, cuja presença e orientação foram fundamentais para a sua realização. Sua contribuição foi imprescindível para o sucesso deste projeto. Agradecemos sinceramente por todo apoio e conhecimento compartilhado.</w:t>
      </w:r>
    </w:p>
    <w:p w:rsidR="00000000" w:rsidDel="00000000" w:rsidP="00000000" w:rsidRDefault="00000000" w:rsidRPr="00000000" w14:paraId="00000067">
      <w:pPr>
        <w:spacing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spacing w:line="360" w:lineRule="auto"/>
        <w:jc w:val="center"/>
        <w:rPr>
          <w:rFonts w:ascii="Arial" w:cs="Arial" w:eastAsia="Arial" w:hAnsi="Arial"/>
          <w:sz w:val="24"/>
          <w:szCs w:val="24"/>
        </w:rPr>
      </w:pPr>
      <w:sdt>
        <w:sdtPr>
          <w:tag w:val="goog_rdk_17"/>
        </w:sdtPr>
        <w:sdtContent>
          <w:commentRangeStart w:id="3"/>
        </w:sdtContent>
      </w:sdt>
      <w:r w:rsidDel="00000000" w:rsidR="00000000" w:rsidRPr="00000000">
        <w:rPr>
          <w:rFonts w:ascii="Arial" w:cs="Arial" w:eastAsia="Arial" w:hAnsi="Arial"/>
          <w:b w:val="1"/>
          <w:sz w:val="24"/>
          <w:szCs w:val="24"/>
          <w:rtl w:val="0"/>
        </w:rPr>
        <w:t xml:space="preserve">AGRADECIMENTOS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C">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Prezados membros da banca avaliadora, </w:t>
      </w:r>
    </w:p>
    <w:p w:rsidR="00000000" w:rsidDel="00000000" w:rsidP="00000000" w:rsidRDefault="00000000" w:rsidRPr="00000000" w14:paraId="0000006D">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com imensa gratidão que nos dirigimos a todos vocês para expressar nossos sinceros agradecimentos pelos apoios e orientações dedicados durante a análise do nosso Trabalho de Conclusão de Curso (TCC). Este momento marca o resultado de três anos de estudos e esforços. Somos extremamente gratos pela oportunidade de apresentar nosso trabalho perante uma banca tão competente, cuja experiência e conhecimento foram essenciais para o desenvolvimento e aprimoramento deste projeto. </w:t>
      </w:r>
    </w:p>
    <w:p w:rsidR="00000000" w:rsidDel="00000000" w:rsidP="00000000" w:rsidRDefault="00000000" w:rsidRPr="00000000" w14:paraId="0000006E">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Gostaríamos de agradecer especialmente ao nosso orientador Paulo Rogério Neves de Oliveira, pois sua sabedoria passada através de orientações foram fundamentais para a conclusão deste trabalho. Somos profundamente gratos pela confiança depositada em nós e por sua dedicação em guiar-nos ao longo dessa jornada acadêmica. Agradecemos também aos demais membros da banca avaliadora por terem disponibilizado seu tempo para avaliar nosso projeto, seus ensinamentos contribuíram para o aprimoramento dos resultados alcançados. Sentimo-nos privilegiados pode ter tido a oportunidade de aprender com cada um de vocês.</w:t>
      </w:r>
    </w:p>
    <w:p w:rsidR="00000000" w:rsidDel="00000000" w:rsidP="00000000" w:rsidRDefault="00000000" w:rsidRPr="00000000" w14:paraId="0000006F">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Não poderíamos deixar de mencionar nossas famílias e amigos, </w:t>
      </w:r>
      <w:sdt>
        <w:sdtPr>
          <w:tag w:val="goog_rdk_18"/>
        </w:sdtPr>
        <w:sdtContent>
          <w:ins w:author="PAULO ROGÉRIO NEVES DE OLIVEIRA" w:id="4" w:date="2023-11-28T14:22:00Z">
            <w:r w:rsidDel="00000000" w:rsidR="00000000" w:rsidRPr="00000000">
              <w:rPr>
                <w:rFonts w:ascii="Arial" w:cs="Arial" w:eastAsia="Arial" w:hAnsi="Arial"/>
                <w:sz w:val="24"/>
                <w:szCs w:val="24"/>
                <w:rtl w:val="0"/>
              </w:rPr>
              <w:t xml:space="preserve">uma vez</w:t>
            </w:r>
          </w:ins>
        </w:sdtContent>
      </w:sdt>
      <w:sdt>
        <w:sdtPr>
          <w:tag w:val="goog_rdk_19"/>
        </w:sdtPr>
        <w:sdtContent>
          <w:del w:author="PAULO ROGÉRIO NEVES DE OLIVEIRA" w:id="4" w:date="2023-11-28T14:22:00Z">
            <w:r w:rsidDel="00000000" w:rsidR="00000000" w:rsidRPr="00000000">
              <w:rPr>
                <w:rFonts w:ascii="Arial" w:cs="Arial" w:eastAsia="Arial" w:hAnsi="Arial"/>
                <w:sz w:val="24"/>
                <w:szCs w:val="24"/>
                <w:rtl w:val="0"/>
              </w:rPr>
              <w:delText xml:space="preserve">já</w:delText>
            </w:r>
          </w:del>
        </w:sdtContent>
      </w:sdt>
      <w:r w:rsidDel="00000000" w:rsidR="00000000" w:rsidRPr="00000000">
        <w:rPr>
          <w:rFonts w:ascii="Arial" w:cs="Arial" w:eastAsia="Arial" w:hAnsi="Arial"/>
          <w:sz w:val="24"/>
          <w:szCs w:val="24"/>
          <w:rtl w:val="0"/>
        </w:rPr>
        <w:t xml:space="preserve"> que</w:t>
      </w:r>
      <w:sdt>
        <w:sdtPr>
          <w:tag w:val="goog_rdk_20"/>
        </w:sdtPr>
        <w:sdtContent>
          <w:ins w:author="PAULO ROGÉRIO NEVES DE OLIVEIRA" w:id="5" w:date="2023-11-28T14:22:00Z">
            <w:r w:rsidDel="00000000" w:rsidR="00000000" w:rsidRPr="00000000">
              <w:rPr>
                <w:rFonts w:ascii="Arial" w:cs="Arial" w:eastAsia="Arial" w:hAnsi="Arial"/>
                <w:sz w:val="24"/>
                <w:szCs w:val="24"/>
                <w:rtl w:val="0"/>
              </w:rPr>
              <w:t xml:space="preserve">,</w:t>
            </w:r>
          </w:ins>
        </w:sdtContent>
      </w:sdt>
      <w:r w:rsidDel="00000000" w:rsidR="00000000" w:rsidRPr="00000000">
        <w:rPr>
          <w:rFonts w:ascii="Arial" w:cs="Arial" w:eastAsia="Arial" w:hAnsi="Arial"/>
          <w:sz w:val="24"/>
          <w:szCs w:val="24"/>
          <w:rtl w:val="0"/>
        </w:rPr>
        <w:t xml:space="preserve"> o apoio incondicional e incentivo constante foram essenciais para a motivação do grupo durante todo o processo. O suporte serviu como pilar fundamental nessa trajetória acadêmica.</w:t>
      </w:r>
    </w:p>
    <w:p w:rsidR="00000000" w:rsidDel="00000000" w:rsidP="00000000" w:rsidRDefault="00000000" w:rsidRPr="00000000" w14:paraId="00000070">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ocasião representa não apenas o fim de um ciclo, mas também o começo de uma nova jornada. Aprendemos muito ao longo desta experiência e estamos certos de que os conhecimentos adquiridos estarão fixados em nossas mentes e levaremos para todos os âmbitos dessa jornada existencial. Agradecemos a todos pelo impacto positivo que tiveram na vida acadêmica de todos os membros do grupo.</w:t>
      </w:r>
    </w:p>
    <w:p w:rsidR="00000000" w:rsidDel="00000000" w:rsidP="00000000" w:rsidRDefault="00000000" w:rsidRPr="00000000" w14:paraId="00000071">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Respeitosamente,</w:t>
      </w:r>
    </w:p>
    <w:p w:rsidR="00000000" w:rsidDel="00000000" w:rsidP="00000000" w:rsidRDefault="00000000" w:rsidRPr="00000000" w14:paraId="00000072">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Danilo Alfa Henrique, Jhonata Conceição Barbosa, Leonardo Gargoriano de Paula, Vitor Hugo Messias e Vitor Hugo Rodrigues dos Santos</w:t>
      </w:r>
    </w:p>
    <w:p w:rsidR="00000000" w:rsidDel="00000000" w:rsidP="00000000" w:rsidRDefault="00000000" w:rsidRPr="00000000" w14:paraId="00000073">
      <w:pPr>
        <w:jc w:val="cente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spacing w:line="360" w:lineRule="auto"/>
        <w:ind w:left="3600" w:firstLine="720"/>
        <w:jc w:val="both"/>
        <w:rPr>
          <w:rFonts w:ascii="Arial" w:cs="Arial" w:eastAsia="Arial" w:hAnsi="Arial"/>
          <w:i w:val="1"/>
          <w:sz w:val="24"/>
          <w:szCs w:val="24"/>
        </w:rPr>
      </w:pPr>
      <w:sdt>
        <w:sdtPr>
          <w:tag w:val="goog_rdk_21"/>
        </w:sdtPr>
        <w:sdtContent>
          <w:commentRangeStart w:id="4"/>
        </w:sdtContent>
      </w:sdt>
      <w:r w:rsidDel="00000000" w:rsidR="00000000" w:rsidRPr="00000000">
        <w:rPr>
          <w:rFonts w:ascii="Arial" w:cs="Arial" w:eastAsia="Arial" w:hAnsi="Arial"/>
          <w:i w:val="1"/>
          <w:sz w:val="24"/>
          <w:szCs w:val="24"/>
          <w:rtl w:val="0"/>
        </w:rPr>
        <w:t xml:space="preserve">“O homem não teria alcançado o possível se, repetidas vezes, não tivesse tentado o impossível.".</w:t>
      </w:r>
    </w:p>
    <w:p w:rsidR="00000000" w:rsidDel="00000000" w:rsidP="00000000" w:rsidRDefault="00000000" w:rsidRPr="00000000" w14:paraId="00000080">
      <w:pPr>
        <w:spacing w:line="360" w:lineRule="auto"/>
        <w:ind w:left="3600" w:firstLine="72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Max Weber</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8">
      <w:pPr>
        <w:jc w:val="center"/>
        <w:rPr>
          <w:rFonts w:ascii="Arial" w:cs="Arial" w:eastAsia="Arial" w:hAnsi="Arial"/>
          <w:b w:val="1"/>
          <w:sz w:val="24"/>
          <w:szCs w:val="24"/>
        </w:rPr>
      </w:pPr>
      <w:sdt>
        <w:sdtPr>
          <w:tag w:val="goog_rdk_22"/>
        </w:sdtPr>
        <w:sdtContent>
          <w:commentRangeStart w:id="5"/>
        </w:sdtContent>
      </w:sdt>
      <w:r w:rsidDel="00000000" w:rsidR="00000000" w:rsidRPr="00000000">
        <w:rPr>
          <w:rFonts w:ascii="Arial" w:cs="Arial" w:eastAsia="Arial" w:hAnsi="Arial"/>
          <w:b w:val="1"/>
          <w:sz w:val="24"/>
          <w:szCs w:val="24"/>
          <w:rtl w:val="0"/>
        </w:rPr>
        <w:t xml:space="preserve">RESUMO</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9">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cenário atual, as redes sociais desempenham um papel central na vida de muitas pessoas, sendo utilizadas para fins diversos, desde comunicação até entretenimento e compartilhamento de experiências. No entanto, até o momento, a integração eficaz da aprendizagem nesse contexto tem sido uma área subdesenvolvida. A necessidade de preencher essa lacuna é fundamental, especialmente em um mundo onde o acesso à informação e a habilidade de colaborar globalmente são cruciais para o sucesso educacional. Este projeto tem como propósito a concepção e desenvolvimento de uma plataforma de uma rede social denominada "UNetwork." A motivação central por trás dessa ambiciosa proposta é abordar as necessidades prementes da educação contemporânea, considerando a crescente importância das redes sociais e a urgente demanda por um ambiente digital que não apenas promova a aprendizagem, mas também fomente interações sociais significativas e colaborativas. Através da plataforma "UNetwork" espera-se catalisar uma mudança positiva na maneira como as pessoas abordam a educação, aproveitando as vantagens da tecnologia para criar um ambiente rico em interações sociais e oportunidades de aprendizado.</w:t>
      </w:r>
    </w:p>
    <w:p w:rsidR="00000000" w:rsidDel="00000000" w:rsidP="00000000" w:rsidRDefault="00000000" w:rsidRPr="00000000" w14:paraId="0000008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Palavras-chave</w:t>
      </w:r>
      <w:r w:rsidDel="00000000" w:rsidR="00000000" w:rsidRPr="00000000">
        <w:rPr>
          <w:rFonts w:ascii="Arial" w:cs="Arial" w:eastAsia="Arial" w:hAnsi="Arial"/>
          <w:sz w:val="24"/>
          <w:szCs w:val="24"/>
          <w:rtl w:val="0"/>
        </w:rPr>
        <w:t xml:space="preserve">: redes sociais, tecnologia, aprendizagem</w:t>
      </w:r>
      <w:sdt>
        <w:sdtPr>
          <w:tag w:val="goog_rdk_23"/>
        </w:sdtPr>
        <w:sdtContent>
          <w:ins w:author="PAULO ROGÉRIO NEVES DE OLIVEIRA" w:id="6" w:date="2023-11-28T14:26:00Z">
            <w:r w:rsidDel="00000000" w:rsidR="00000000" w:rsidRPr="00000000">
              <w:rPr>
                <w:rFonts w:ascii="Arial" w:cs="Arial" w:eastAsia="Arial" w:hAnsi="Arial"/>
                <w:sz w:val="24"/>
                <w:szCs w:val="24"/>
                <w:rtl w:val="0"/>
              </w:rPr>
              <w:t xml:space="preserve">.</w:t>
            </w:r>
          </w:ins>
        </w:sdtContent>
      </w:sdt>
      <w:sdt>
        <w:sdtPr>
          <w:tag w:val="goog_rdk_24"/>
        </w:sdtPr>
        <w:sdtContent>
          <w:del w:author="PAULO ROGÉRIO NEVES DE OLIVEIRA" w:id="6" w:date="2023-11-28T14:26:00Z">
            <w:r w:rsidDel="00000000" w:rsidR="00000000" w:rsidRPr="00000000">
              <w:rPr>
                <w:rFonts w:ascii="Arial" w:cs="Arial" w:eastAsia="Arial" w:hAnsi="Arial"/>
                <w:sz w:val="24"/>
                <w:szCs w:val="24"/>
                <w:rtl w:val="0"/>
              </w:rPr>
              <w:delText xml:space="preserve"> </w:delText>
            </w:r>
          </w:del>
        </w:sdtContent>
      </w:sdt>
      <w:r w:rsidDel="00000000" w:rsidR="00000000" w:rsidRPr="00000000">
        <w:rPr>
          <w:rtl w:val="0"/>
        </w:rPr>
      </w:r>
    </w:p>
    <w:p w:rsidR="00000000" w:rsidDel="00000000" w:rsidP="00000000" w:rsidRDefault="00000000" w:rsidRPr="00000000" w14:paraId="0000008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D">
      <w:pPr>
        <w:jc w:val="center"/>
        <w:rPr>
          <w:rFonts w:ascii="Arial" w:cs="Arial" w:eastAsia="Arial" w:hAnsi="Arial"/>
          <w:b w:val="1"/>
          <w:sz w:val="24"/>
          <w:szCs w:val="24"/>
        </w:rPr>
      </w:pPr>
      <w:sdt>
        <w:sdtPr>
          <w:tag w:val="goog_rdk_25"/>
        </w:sdtPr>
        <w:sdtContent>
          <w:commentRangeStart w:id="6"/>
        </w:sdtContent>
      </w:sdt>
      <w:r w:rsidDel="00000000" w:rsidR="00000000" w:rsidRPr="00000000">
        <w:rPr>
          <w:rFonts w:ascii="Arial" w:cs="Arial" w:eastAsia="Arial" w:hAnsi="Arial"/>
          <w:b w:val="1"/>
          <w:sz w:val="24"/>
          <w:szCs w:val="24"/>
          <w:rtl w:val="0"/>
        </w:rPr>
        <w:t xml:space="preserve">ABSTRACT</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the current scenario, social networks play a central role in the lives of many people, being used for different purposes, from communication to entertainment and sharing experiences. However, to date, effective integration of learning in this context has been an underdeveloped area. The need to bridge this gap is critical, especially in a world where access to information and the ability to collaborate globally are crucial to educational success. This project aims to design and develop a social network platform called "UNetwork." The central motivation behind this ambitious proposal is to address the pressing needs of contemporary education, considering the growing importance of social networks and the urgent demand for a digital environment that not only promotes learning, but also fosters meaningful and collaborative social interactions. Through the "UNetwork" platform we hope to catalyze a positive change in the way people approach education, leveraging the advantages of technology to create an environment rich in social interactions and learning opportunities.</w:t>
      </w:r>
    </w:p>
    <w:p w:rsidR="00000000" w:rsidDel="00000000" w:rsidP="00000000" w:rsidRDefault="00000000" w:rsidRPr="00000000" w14:paraId="00000090">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Keywords:</w:t>
      </w:r>
      <w:r w:rsidDel="00000000" w:rsidR="00000000" w:rsidRPr="00000000">
        <w:rPr>
          <w:rFonts w:ascii="Arial" w:cs="Arial" w:eastAsia="Arial" w:hAnsi="Arial"/>
          <w:sz w:val="24"/>
          <w:szCs w:val="24"/>
          <w:rtl w:val="0"/>
        </w:rPr>
        <w:t xml:space="preserve"> social networks, technology, learning</w:t>
      </w:r>
    </w:p>
    <w:p w:rsidR="00000000" w:rsidDel="00000000" w:rsidP="00000000" w:rsidRDefault="00000000" w:rsidRPr="00000000" w14:paraId="0000009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line="360" w:lineRule="auto"/>
        <w:jc w:val="center"/>
        <w:rPr>
          <w:rFonts w:ascii="Arial" w:cs="Arial" w:eastAsia="Arial" w:hAnsi="Arial"/>
          <w:sz w:val="24"/>
          <w:szCs w:val="24"/>
        </w:rPr>
      </w:pPr>
      <w:sdt>
        <w:sdtPr>
          <w:tag w:val="goog_rdk_26"/>
        </w:sdtPr>
        <w:sdtContent>
          <w:commentRangeStart w:id="7"/>
        </w:sdtContent>
      </w:sdt>
      <w:r w:rsidDel="00000000" w:rsidR="00000000" w:rsidRPr="00000000">
        <w:rPr>
          <w:rFonts w:ascii="Arial" w:cs="Arial" w:eastAsia="Arial" w:hAnsi="Arial"/>
          <w:b w:val="1"/>
          <w:sz w:val="24"/>
          <w:szCs w:val="24"/>
          <w:rtl w:val="0"/>
        </w:rPr>
        <w:t xml:space="preserve">LISTA DE ILUSTRAÇÕES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4">
      <w:pPr>
        <w:spacing w:line="360" w:lineRule="auto"/>
        <w:rPr>
          <w:rFonts w:ascii="Arial" w:cs="Arial" w:eastAsia="Arial" w:hAnsi="Arial"/>
          <w:b w:val="1"/>
          <w:sz w:val="24"/>
          <w:szCs w:val="24"/>
        </w:rPr>
      </w:pPr>
      <w:r w:rsidDel="00000000" w:rsidR="00000000" w:rsidRPr="00000000">
        <w:rPr>
          <w:rFonts w:ascii="Arial" w:cs="Arial" w:eastAsia="Arial" w:hAnsi="Arial"/>
          <w:sz w:val="24"/>
          <w:szCs w:val="24"/>
          <w:rtl w:val="0"/>
        </w:rPr>
        <w:t xml:space="preserve">Figura 1 – Caso de Uso (sistema) 47</w:t>
      </w:r>
      <w:r w:rsidDel="00000000" w:rsidR="00000000" w:rsidRPr="00000000">
        <w:rPr>
          <w:rtl w:val="0"/>
        </w:rPr>
      </w:r>
    </w:p>
    <w:p w:rsidR="00000000" w:rsidDel="00000000" w:rsidP="00000000" w:rsidRDefault="00000000" w:rsidRPr="00000000" w14:paraId="0000009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 –. Caso de Uso para página de conversas..................................................47</w:t>
      </w:r>
    </w:p>
    <w:p w:rsidR="00000000" w:rsidDel="00000000" w:rsidP="00000000" w:rsidRDefault="00000000" w:rsidRPr="00000000" w14:paraId="0000009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 – Classes (Sistema).....................................................................................48 </w:t>
      </w:r>
    </w:p>
    <w:p w:rsidR="00000000" w:rsidDel="00000000" w:rsidP="00000000" w:rsidRDefault="00000000" w:rsidRPr="00000000" w14:paraId="0000009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 – Classes de login e cadastro......................................................................49</w:t>
      </w:r>
    </w:p>
    <w:p w:rsidR="00000000" w:rsidDel="00000000" w:rsidP="00000000" w:rsidRDefault="00000000" w:rsidRPr="00000000" w14:paraId="0000009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5 – Esboço (Danilo Alfa) .................................................................................85</w:t>
      </w:r>
    </w:p>
    <w:p w:rsidR="00000000" w:rsidDel="00000000" w:rsidP="00000000" w:rsidRDefault="00000000" w:rsidRPr="00000000" w14:paraId="0000009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6 - Esboço (Jhonata Conceição) ....................................................................85</w:t>
      </w:r>
    </w:p>
    <w:p w:rsidR="00000000" w:rsidDel="00000000" w:rsidP="00000000" w:rsidRDefault="00000000" w:rsidRPr="00000000" w14:paraId="0000009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7 – Esboço (Leonardo Gargoriano) ................................................................86</w:t>
      </w:r>
    </w:p>
    <w:p w:rsidR="00000000" w:rsidDel="00000000" w:rsidP="00000000" w:rsidRDefault="00000000" w:rsidRPr="00000000" w14:paraId="0000009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8 – Esboço (Vitor Hugo Messias) ...................................................................86</w:t>
      </w:r>
    </w:p>
    <w:p w:rsidR="00000000" w:rsidDel="00000000" w:rsidP="00000000" w:rsidRDefault="00000000" w:rsidRPr="00000000" w14:paraId="0000009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9 – Esboço (Vitor Hugo Rodrigues) ................................................................87</w:t>
      </w:r>
    </w:p>
    <w:p w:rsidR="00000000" w:rsidDel="00000000" w:rsidP="00000000" w:rsidRDefault="00000000" w:rsidRPr="00000000" w14:paraId="0000009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10 – Prototipagem de Baixa Fidelidade (Tela de Classes) ............................88</w:t>
      </w:r>
    </w:p>
    <w:p w:rsidR="00000000" w:rsidDel="00000000" w:rsidP="00000000" w:rsidRDefault="00000000" w:rsidRPr="00000000" w14:paraId="0000009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11 - Protótipo de Baixa Fidelidade (Tela de Grupos) .....................................88</w:t>
      </w:r>
    </w:p>
    <w:p w:rsidR="00000000" w:rsidDel="00000000" w:rsidP="00000000" w:rsidRDefault="00000000" w:rsidRPr="00000000" w14:paraId="0000009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12 - Protótipo de Baixa Fidelidade (Tela do Usuário) ....................................89</w:t>
      </w:r>
    </w:p>
    <w:p w:rsidR="00000000" w:rsidDel="00000000" w:rsidP="00000000" w:rsidRDefault="00000000" w:rsidRPr="00000000" w14:paraId="000000A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13 - Protótipo de Baixa Fidelidade (Tela de Conversas) ................................89</w:t>
      </w:r>
    </w:p>
    <w:p w:rsidR="00000000" w:rsidDel="00000000" w:rsidP="00000000" w:rsidRDefault="00000000" w:rsidRPr="00000000" w14:paraId="000000A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14 - Prototipagem de Baixa Fidelidade (Tela de Login) .................................90</w:t>
      </w:r>
    </w:p>
    <w:p w:rsidR="00000000" w:rsidDel="00000000" w:rsidP="00000000" w:rsidRDefault="00000000" w:rsidRPr="00000000" w14:paraId="000000A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15 - Prototipagem de Baixa Fidelidade (Tela Principal / Feed) ......................90</w:t>
      </w:r>
    </w:p>
    <w:p w:rsidR="00000000" w:rsidDel="00000000" w:rsidP="00000000" w:rsidRDefault="00000000" w:rsidRPr="00000000" w14:paraId="000000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16 - Prototipagem de Média Fidelidade (Tela Principal / Feed) .....................91</w:t>
      </w:r>
    </w:p>
    <w:p w:rsidR="00000000" w:rsidDel="00000000" w:rsidP="00000000" w:rsidRDefault="00000000" w:rsidRPr="00000000" w14:paraId="000000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17 - Prototipagem de Média Fidelidade (Tela de Conversas) ........................91</w:t>
      </w:r>
    </w:p>
    <w:p w:rsidR="00000000" w:rsidDel="00000000" w:rsidP="00000000" w:rsidRDefault="00000000" w:rsidRPr="00000000" w14:paraId="000000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18 - Prototipagem de Média Fidelidade (Tela de Notícias) ............................92</w:t>
      </w:r>
    </w:p>
    <w:p w:rsidR="00000000" w:rsidDel="00000000" w:rsidP="00000000" w:rsidRDefault="00000000" w:rsidRPr="00000000" w14:paraId="000000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19 - Prototipagem de Média Fidelidade (Tela de Materiais) ..........................92</w:t>
      </w:r>
    </w:p>
    <w:p w:rsidR="00000000" w:rsidDel="00000000" w:rsidP="00000000" w:rsidRDefault="00000000" w:rsidRPr="00000000" w14:paraId="000000A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20 - Prototipagem de Média Fidelidade (Tela de Classes) ............................93</w:t>
      </w:r>
    </w:p>
    <w:p w:rsidR="00000000" w:rsidDel="00000000" w:rsidP="00000000" w:rsidRDefault="00000000" w:rsidRPr="00000000" w14:paraId="000000A8">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21 - Prototipagem de Média Fidelidade (Tela de Login) ................................93</w:t>
      </w:r>
    </w:p>
    <w:p w:rsidR="00000000" w:rsidDel="00000000" w:rsidP="00000000" w:rsidRDefault="00000000" w:rsidRPr="00000000" w14:paraId="000000A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22 - Prototipagem de Média Fidelidade (Tela de Cadastro) ..........................94</w:t>
      </w:r>
    </w:p>
    <w:p w:rsidR="00000000" w:rsidDel="00000000" w:rsidP="00000000" w:rsidRDefault="00000000" w:rsidRPr="00000000" w14:paraId="000000A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23 - Prototipagem de Alta Fidelidade (Tela Principal / Feed) .........................95</w:t>
      </w:r>
    </w:p>
    <w:p w:rsidR="00000000" w:rsidDel="00000000" w:rsidP="00000000" w:rsidRDefault="00000000" w:rsidRPr="00000000" w14:paraId="000000A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24 - Prototipagem de Alta Fidelidade (Tela de Conversas) ...........................95</w:t>
      </w:r>
    </w:p>
    <w:p w:rsidR="00000000" w:rsidDel="00000000" w:rsidP="00000000" w:rsidRDefault="00000000" w:rsidRPr="00000000" w14:paraId="000000A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22 - Prototipagem de Alta Fidelidade (Tela de Materiais) ..............................96</w:t>
      </w:r>
    </w:p>
    <w:p w:rsidR="00000000" w:rsidDel="00000000" w:rsidP="00000000" w:rsidRDefault="00000000" w:rsidRPr="00000000" w14:paraId="000000A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jc w:val="center"/>
        <w:rPr>
          <w:rFonts w:ascii="Arial" w:cs="Arial" w:eastAsia="Arial" w:hAnsi="Arial"/>
          <w:b w:val="1"/>
          <w:sz w:val="24"/>
          <w:szCs w:val="24"/>
        </w:rPr>
      </w:pPr>
      <w:sdt>
        <w:sdtPr>
          <w:tag w:val="goog_rdk_27"/>
        </w:sdtPr>
        <w:sdtContent>
          <w:commentRangeStart w:id="8"/>
        </w:sdtContent>
      </w:sdt>
      <w:r w:rsidDel="00000000" w:rsidR="00000000" w:rsidRPr="00000000">
        <w:rPr>
          <w:rFonts w:ascii="Arial" w:cs="Arial" w:eastAsia="Arial" w:hAnsi="Arial"/>
          <w:b w:val="1"/>
          <w:sz w:val="24"/>
          <w:szCs w:val="24"/>
          <w:rtl w:val="0"/>
        </w:rPr>
        <w:t xml:space="preserve">LISTA DE TABELAS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Tabela 1 – Requisitos Funcionais 17</w:t>
      </w:r>
    </w:p>
    <w:p w:rsidR="00000000" w:rsidDel="00000000" w:rsidP="00000000" w:rsidRDefault="00000000" w:rsidRPr="00000000" w14:paraId="000000C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2 – Requisitos Não Funcionais ......................................................................33</w:t>
      </w:r>
    </w:p>
    <w:p w:rsidR="00000000" w:rsidDel="00000000" w:rsidP="00000000" w:rsidRDefault="00000000" w:rsidRPr="00000000" w14:paraId="000000C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3 – Habilidades Técnicas (Frontend) .............................................................36 </w:t>
      </w:r>
    </w:p>
    <w:p w:rsidR="00000000" w:rsidDel="00000000" w:rsidP="00000000" w:rsidRDefault="00000000" w:rsidRPr="00000000" w14:paraId="000000C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4 – Habilidades Técnicas (Backend) .............................................................37</w:t>
      </w:r>
    </w:p>
    <w:p w:rsidR="00000000" w:rsidDel="00000000" w:rsidP="00000000" w:rsidRDefault="00000000" w:rsidRPr="00000000" w14:paraId="000000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5 – Prazos .....................................................................................................39</w:t>
      </w:r>
    </w:p>
    <w:p w:rsidR="00000000" w:rsidDel="00000000" w:rsidP="00000000" w:rsidRDefault="00000000" w:rsidRPr="00000000" w14:paraId="000000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6 – Horas Gastas ..........................................................................................39</w:t>
      </w:r>
    </w:p>
    <w:p w:rsidR="00000000" w:rsidDel="00000000" w:rsidP="00000000" w:rsidRDefault="00000000" w:rsidRPr="00000000" w14:paraId="000000D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7 – Custos .....................................................................................................40</w:t>
      </w:r>
    </w:p>
    <w:p w:rsidR="00000000" w:rsidDel="00000000" w:rsidP="00000000" w:rsidRDefault="00000000" w:rsidRPr="00000000" w14:paraId="000000D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8 – Atividades ................................................................................................41</w:t>
      </w:r>
    </w:p>
    <w:p w:rsidR="00000000" w:rsidDel="00000000" w:rsidP="00000000" w:rsidRDefault="00000000" w:rsidRPr="00000000" w14:paraId="000000D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9 – Cronograma .............................................................................................43</w:t>
      </w:r>
    </w:p>
    <w:p w:rsidR="00000000" w:rsidDel="00000000" w:rsidP="00000000" w:rsidRDefault="00000000" w:rsidRPr="00000000" w14:paraId="000000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10 – Quadro Comparativo .............................................................................50</w:t>
      </w:r>
    </w:p>
    <w:p w:rsidR="00000000" w:rsidDel="00000000" w:rsidP="00000000" w:rsidRDefault="00000000" w:rsidRPr="00000000" w14:paraId="000000D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4">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5">
      <w:pPr>
        <w:jc w:val="center"/>
        <w:rPr>
          <w:rFonts w:ascii="Arial" w:cs="Arial" w:eastAsia="Arial" w:hAnsi="Arial"/>
          <w:b w:val="1"/>
          <w:sz w:val="24"/>
          <w:szCs w:val="24"/>
        </w:rPr>
      </w:pPr>
      <w:sdt>
        <w:sdtPr>
          <w:tag w:val="goog_rdk_28"/>
        </w:sdtPr>
        <w:sdtContent>
          <w:commentRangeStart w:id="9"/>
        </w:sdtContent>
      </w:sdt>
      <w:r w:rsidDel="00000000" w:rsidR="00000000" w:rsidRPr="00000000">
        <w:rPr>
          <w:rFonts w:ascii="Arial" w:cs="Arial" w:eastAsia="Arial" w:hAnsi="Arial"/>
          <w:b w:val="1"/>
          <w:sz w:val="24"/>
          <w:szCs w:val="24"/>
          <w:rtl w:val="0"/>
        </w:rPr>
        <w:t xml:space="preserve">SUMÁRIO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E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6" w:lineRule="auto"/>
        <w:ind w:left="284" w:right="0" w:hanging="284"/>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tab/>
              <w:t xml:space="preserve">INTRODUÇÃO</w:t>
              <w:tab/>
              <w:t xml:space="preserve">14</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tab/>
              <w:t xml:space="preserve">Objetivos gerais</w:t>
              <w:tab/>
              <w:t xml:space="preserve">14</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tab/>
              <w:t xml:space="preserve">Objetivos específicos</w:t>
              <w:tab/>
              <w:t xml:space="preserve">14</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tab/>
              <w:t xml:space="preserve">Justificativa</w:t>
              <w:tab/>
              <w:t xml:space="preserve">15</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tab/>
              <w:t xml:space="preserve">DESENVOLVIMENTO</w:t>
              <w:tab/>
              <w:t xml:space="preserve">16</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tab/>
              <w:t xml:space="preserve">Levantamento e Especificação de Requisitos</w:t>
              <w:tab/>
              <w:t xml:space="preserve">16</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w:t>
              <w:tab/>
              <w:t xml:space="preserve">Técnica de levantamento de requisitos</w:t>
              <w:tab/>
              <w:t xml:space="preserve">17</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w:t>
              <w:tab/>
              <w:t xml:space="preserve">Requisitos funcionais</w:t>
              <w:tab/>
              <w:t xml:space="preserve">17</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w:t>
              <w:tab/>
              <w:t xml:space="preserve">Requisitos Não Funcionais</w:t>
              <w:tab/>
              <w:t xml:space="preserve">32</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w:t>
              <w:tab/>
              <w:t xml:space="preserve">Prototipagem</w:t>
              <w:tab/>
              <w:t xml:space="preserve">34</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tab/>
              <w:t xml:space="preserve">Estudo de Viabilidade</w:t>
              <w:tab/>
              <w:t xml:space="preserve">34</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2.2.1</w:t>
              <w:tab/>
              <w:t xml:space="preserve">Viabilidade de técnica</w:t>
              <w:tab/>
              <w:t xml:space="preserve">35</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w:t>
              <w:tab/>
              <w:t xml:space="preserve">Viabilidade de prazo</w:t>
              <w:tab/>
              <w:t xml:space="preserve">38</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w:t>
              <w:tab/>
              <w:t xml:space="preserve">Viabilidade de economia</w:t>
              <w:tab/>
              <w:t xml:space="preserve">40</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tab/>
              <w:t xml:space="preserve">Cronograma</w:t>
              <w:tab/>
              <w:t xml:space="preserve">43</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2.3.1</w:t>
              <w:tab/>
              <w:t xml:space="preserve">Cronograma – Tabela</w:t>
              <w:tab/>
              <w:t xml:space="preserve">43</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tab/>
              <w:t xml:space="preserve">Diagrama UML</w:t>
              <w:tab/>
              <w:t xml:space="preserve">46</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2.4.1</w:t>
              <w:tab/>
              <w:t xml:space="preserve">Casos de Uso</w:t>
              <w:tab/>
              <w:t xml:space="preserve">46</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2.4.2</w:t>
              <w:tab/>
              <w:t xml:space="preserve">Classes</w:t>
              <w:tab/>
              <w:t xml:space="preserve">48</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tab/>
              <w:t xml:space="preserve">Projeto de Banco de Dados</w:t>
              <w:tab/>
              <w:t xml:space="preserve">49</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2.5.1</w:t>
              <w:tab/>
              <w:t xml:space="preserve">Projeto de Banco de Dados – Físico</w:t>
              <w:tab/>
              <w:t xml:space="preserve">49</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tab/>
              <w:t xml:space="preserve">Quadro Comparativo</w:t>
              <w:tab/>
              <w:t xml:space="preserve">49</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2.6.1</w:t>
              <w:tab/>
              <w:t xml:space="preserve">Quadro Comparativo – Tabela</w:t>
              <w:tab/>
              <w:t xml:space="preserve">50</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tab/>
              <w:t xml:space="preserve">FUNDAMENTAÇÃO TEÓRICA</w:t>
              <w:tab/>
              <w:t xml:space="preserve">72</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tab/>
              <w:t xml:space="preserve">O que é o processo de socialização?</w:t>
              <w:tab/>
              <w:t xml:space="preserve">72</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tab/>
              <w:t xml:space="preserve">Redes sociais e a socialização</w:t>
              <w:tab/>
              <w:t xml:space="preserve">73</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w:t>
              <w:tab/>
              <w:t xml:space="preserve">Benefícios das Redes Sociais</w:t>
              <w:tab/>
              <w:t xml:space="preserve">74</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w:t>
              <w:tab/>
              <w:t xml:space="preserve">Prejuízo dos usos excessivos das Redes Sociais</w:t>
              <w:tab/>
              <w:t xml:space="preserve">75</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tab/>
              <w:t xml:space="preserve">Uso das redes sociais na educação</w:t>
              <w:tab/>
              <w:t xml:space="preserve">77</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tab/>
              <w:t xml:space="preserve">Desafios para a integração da tecnologia na educação</w:t>
              <w:tab/>
              <w:t xml:space="preserve">78</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tab/>
              <w:t xml:space="preserve">Conclusão</w:t>
              <w:tab/>
              <w:t xml:space="preserve">83</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tab/>
              <w:t xml:space="preserve">Referências</w:t>
              <w:tab/>
              <w:t xml:space="preserve">84</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tab/>
              <w:t xml:space="preserve">APÊNDICE A - Problematização (desenhos feitos em papel)</w:t>
              <w:tab/>
              <w:t xml:space="preserve">85</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tab/>
              <w:t xml:space="preserve">Esboço (Danilo Alfa)</w:t>
              <w:tab/>
              <w:t xml:space="preserve">85</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w:t>
              <w:tab/>
              <w:t xml:space="preserve">Esboço (Jhonata Conceição)</w:t>
              <w:tab/>
              <w:t xml:space="preserve">85</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w:t>
              <w:tab/>
              <w:t xml:space="preserve">Esboço (Leonardo Gargoriano)</w:t>
              <w:tab/>
              <w:t xml:space="preserve">86</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6.4</w:t>
              <w:tab/>
              <w:t xml:space="preserve">Esboço (Vitor Hugo Messias)</w:t>
              <w:tab/>
              <w:t xml:space="preserve">86</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6.5</w:t>
              <w:tab/>
              <w:t xml:space="preserve">Esboço (Vitor Hugo Rodrigues)</w:t>
              <w:tab/>
              <w:t xml:space="preserve">87</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tab/>
              <w:t xml:space="preserve">APÊNDICE B - Prototipagem de baixa fidelidade (feito em papel)</w:t>
              <w:tab/>
              <w:t xml:space="preserve">88</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tab/>
              <w:t xml:space="preserve">Tela de Classes</w:t>
              <w:tab/>
              <w:t xml:space="preserve">88</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tab/>
              <w:t xml:space="preserve">Tela de Grupos</w:t>
              <w:tab/>
              <w:t xml:space="preserve">88</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tab/>
              <w:t xml:space="preserve"> Tela do Usuário</w:t>
              <w:tab/>
              <w:t xml:space="preserve">89</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tab/>
              <w:t xml:space="preserve">Tela de Conversas</w:t>
              <w:tab/>
              <w:t xml:space="preserve">89</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tab/>
              <w:t xml:space="preserve">Tela de Login</w:t>
              <w:tab/>
              <w:t xml:space="preserve">90</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tab/>
              <w:t xml:space="preserve">Tela Principal (Feed)</w:t>
              <w:tab/>
              <w:t xml:space="preserve">90</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tab/>
              <w:t xml:space="preserve">APÊNDICE C - PROTOTIPAGEM de MÉDIA fidelidade (WIREFRAMe)</w:t>
              <w:tab/>
              <w:t xml:space="preserve">91</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w:t>
              <w:tab/>
              <w:t xml:space="preserve">Tela Principal (feed)</w:t>
              <w:tab/>
              <w:t xml:space="preserve">91</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w:t>
              <w:tab/>
              <w:t xml:space="preserve">Tela de Conversas</w:t>
              <w:tab/>
              <w:t xml:space="preserve">91</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tab/>
              <w:t xml:space="preserve">Tela de Notícias</w:t>
              <w:tab/>
              <w:t xml:space="preserve">92</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w:t>
              <w:tab/>
              <w:t xml:space="preserve">Tela de Materiais</w:t>
              <w:tab/>
              <w:t xml:space="preserve">92</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w:t>
              <w:tab/>
              <w:t xml:space="preserve">Tela de Classes</w:t>
              <w:tab/>
              <w:t xml:space="preserve">93</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w:t>
              <w:tab/>
              <w:t xml:space="preserve">Tela de Login</w:t>
              <w:tab/>
              <w:t xml:space="preserve">93</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w:t>
              <w:tab/>
              <w:t xml:space="preserve">Tela de Cadastro</w:t>
              <w:tab/>
              <w:t xml:space="preserve">94</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tab/>
              <w:t xml:space="preserve">PROTOTIPAGEM DE ALTA FIDELIDADE (FIGMA)</w:t>
              <w:tab/>
              <w:t xml:space="preserve">95</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36ei31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w:t>
              <w:tab/>
              <w:t xml:space="preserve">Tela Principal (feed)</w:t>
              <w:tab/>
              <w:t xml:space="preserve">95</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1ljsd9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w:t>
              <w:tab/>
              <w:t xml:space="preserve">Tela de Conversas</w:t>
              <w:tab/>
              <w:t xml:space="preserve">95</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061"/>
            </w:tabs>
            <w:spacing w:after="100" w:before="0" w:line="256" w:lineRule="auto"/>
            <w:ind w:left="44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9.3</w:t>
              <w:tab/>
              <w:t xml:space="preserve">Tela de Materiais</w:t>
              <w:tab/>
              <w:t xml:space="preserve">96</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6" w:lineRule="auto"/>
            <w:ind w:left="0" w:right="0" w:firstLine="0"/>
            <w:jc w:val="left"/>
            <w:rPr>
              <w:rFonts w:ascii="Arial" w:cs="Arial" w:eastAsia="Arial" w:hAnsi="Arial"/>
              <w:b w:val="0"/>
              <w:i w:val="0"/>
              <w:smallCaps w:val="0"/>
              <w:strike w:val="0"/>
              <w:color w:val="0563c1"/>
              <w:sz w:val="24"/>
              <w:szCs w:val="24"/>
              <w:u w:val="singl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tab/>
              <w:t xml:space="preserve">APÊNDICE C - Questionário com público-alvo</w:t>
              <w:tab/>
              <w:t xml:space="preserve">97</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061"/>
            </w:tabs>
            <w:spacing w:after="100" w:before="0" w:line="25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tab/>
              <w:t xml:space="preserve">ANEXO A</w:t>
              <w:tab/>
              <w:t xml:space="preserve">103</w:t>
            </w:r>
          </w:hyperlink>
          <w:r w:rsidDel="00000000" w:rsidR="00000000" w:rsidRPr="00000000">
            <w:rPr>
              <w:rtl w:val="0"/>
            </w:rPr>
          </w:r>
        </w:p>
        <w:p w:rsidR="00000000" w:rsidDel="00000000" w:rsidP="00000000" w:rsidRDefault="00000000" w:rsidRPr="00000000" w14:paraId="00000122">
          <w:pPr>
            <w:rPr>
              <w:rFonts w:ascii="Arial" w:cs="Arial" w:eastAsia="Arial" w:hAnsi="Arial"/>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3">
      <w:pPr>
        <w:rPr>
          <w:rFonts w:ascii="Arial" w:cs="Arial" w:eastAsia="Arial" w:hAnsi="Arial"/>
          <w:sz w:val="24"/>
          <w:szCs w:val="24"/>
        </w:rPr>
        <w:sectPr>
          <w:headerReference r:id="rId9" w:type="default"/>
          <w:pgSz w:h="16838" w:w="11906" w:orient="portrait"/>
          <w:pgMar w:bottom="1134" w:top="1701" w:left="1701" w:right="1134" w:header="708" w:footer="708"/>
          <w:pgNumType w:start="1"/>
        </w:sectPr>
      </w:pPr>
      <w:r w:rsidDel="00000000" w:rsidR="00000000" w:rsidRPr="00000000">
        <w:rPr>
          <w:rtl w:val="0"/>
        </w:rPr>
      </w:r>
    </w:p>
    <w:p w:rsidR="00000000" w:rsidDel="00000000" w:rsidP="00000000" w:rsidRDefault="00000000" w:rsidRPr="00000000" w14:paraId="00000124">
      <w:pPr>
        <w:pStyle w:val="Heading1"/>
        <w:numPr>
          <w:ilvl w:val="0"/>
          <w:numId w:val="2"/>
        </w:numPr>
        <w:ind w:left="720" w:hanging="360"/>
        <w:rPr/>
      </w:pPr>
      <w:bookmarkStart w:colFirst="0" w:colLast="0" w:name="_heading=h.gjdgxs" w:id="0"/>
      <w:bookmarkEnd w:id="0"/>
      <w:r w:rsidDel="00000000" w:rsidR="00000000" w:rsidRPr="00000000">
        <w:rPr>
          <w:rtl w:val="0"/>
        </w:rPr>
        <w:t xml:space="preserve">INTRODUÇÃO</w:t>
      </w:r>
    </w:p>
    <w:p w:rsidR="00000000" w:rsidDel="00000000" w:rsidP="00000000" w:rsidRDefault="00000000" w:rsidRPr="00000000" w14:paraId="00000125">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Milhares de pessoas em todo o mundo apresentam certa dificuldade em socializar com outros indivíduos. Em alguns casos, esse obstáculo pode ser maior do que o ideal, dificultando o cotidiano. Essa complicação, denominada Fobia Social por estudiosos, apresenta-se como um impeditivo para que alguém interaja com colegas de trabalho, amigos, ou mesmo familiares mais próximos.</w:t>
      </w:r>
    </w:p>
    <w:p w:rsidR="00000000" w:rsidDel="00000000" w:rsidP="00000000" w:rsidRDefault="00000000" w:rsidRPr="00000000" w14:paraId="00000126">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foi dito, a socialização é uma necessidade básica do ser humano. Dessa forma, apresentar certa dificuldade em socializar não é algo comum, em especial quando recorrente. Tal comportamento, pode afetar a vida do cidadão, bem como seu futuro, principalmente se for referente a um receio ou falta de vontade. </w:t>
      </w:r>
    </w:p>
    <w:p w:rsidR="00000000" w:rsidDel="00000000" w:rsidP="00000000" w:rsidRDefault="00000000" w:rsidRPr="00000000" w14:paraId="00000127">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Pensando nessa necessidade básica, foi estabelecido algo que pudesse facilitar diariamente a vida do indivíduo que possui tais dificuldades acima, visando a fácil comunicação entre pessoas que, mesmo indiretamente, podem ajudar outras. Nessa proposta, recorremos ao ambiente escolar, uma vez que, através de pequenas observações e pesquisas feitas pelos próprios realizadores deste projeto aos discentes da instituição de ensino no qual os primeiros também fazem parte, alguns alunos tendem a terem muita dificuldade em socializar, principalmente os recém-chegados.</w:t>
      </w:r>
    </w:p>
    <w:p w:rsidR="00000000" w:rsidDel="00000000" w:rsidP="00000000" w:rsidRDefault="00000000" w:rsidRPr="00000000" w14:paraId="00000128">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Entretanto, o público-alvo não se limitaria somente ao caso dos introvertidos. Através de um sistema leve e fluido, os usuários poderão utilizar funcionalidades de tutoria, com grupos de estudos e notícias das atualidades, podendo também decidir se deseja se comunicar com outras pessoas para o fim social ou acadêmico. </w:t>
      </w:r>
    </w:p>
    <w:p w:rsidR="00000000" w:rsidDel="00000000" w:rsidP="00000000" w:rsidRDefault="00000000" w:rsidRPr="00000000" w14:paraId="00000129">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Objetivos gerais </w:t>
      </w:r>
    </w:p>
    <w:p w:rsidR="00000000" w:rsidDel="00000000" w:rsidP="00000000" w:rsidRDefault="00000000" w:rsidRPr="00000000" w14:paraId="0000012A">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trabalho, será desenvolvido uma aplicação web em Javascript, junto aos seus frameworks, sendo um dos aspectos principais, o fato de ser usado de forma simples pelo usuário, visando a facilidade na comunicação e socialização entres as pessoas que optarem em utilizar esse projeto.</w:t>
      </w:r>
    </w:p>
    <w:p w:rsidR="00000000" w:rsidDel="00000000" w:rsidP="00000000" w:rsidRDefault="00000000" w:rsidRPr="00000000" w14:paraId="0000012B">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Objetivos específicos</w:t>
      </w:r>
    </w:p>
    <w:p w:rsidR="00000000" w:rsidDel="00000000" w:rsidP="00000000" w:rsidRDefault="00000000" w:rsidRPr="00000000" w14:paraId="0000012C">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Tal aplicação será feita com o objetivo de estabelecer uma maior comunicação, principalmente para aquelas pessoas que possuem uma maior dificuldade de socialização ou dificuldades acadêmicas. No entanto, nosso objetivo não é apenas focar no aspecto social, mas também, na parte estudantil, trazendo ao usuário a opção de encontrar pessoas que também possuem essa opção como parâmetro para formar um grupo de estudos, conversa ou até mesmo um caminho para a vida profissional.</w:t>
      </w:r>
    </w:p>
    <w:p w:rsidR="00000000" w:rsidDel="00000000" w:rsidP="00000000" w:rsidRDefault="00000000" w:rsidRPr="00000000" w14:paraId="0000012D">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znysh7" w:id="3"/>
      <w:bookmarkEnd w:id="3"/>
      <w:sdt>
        <w:sdtPr>
          <w:tag w:val="goog_rdk_29"/>
        </w:sdtPr>
        <w:sdtContent>
          <w:commentRangeStart w:id="10"/>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Justificativa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2E">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partir de uma breve reflexão, concluiu-se que, a falta de socialização entre alunos pode ser um grande empecilho, uma vez a formação socioemocional é de extrema importância para a vida em diferentes aspectos. Através desses momentos reflexivos, chegou-se na conclusão de que, ao fazer algo que pudesse proporcionar o bem-estar mental dos indivíduos, pode mudar como eles se comportam, aumentando a autoestima, sociabilidade, confiança e trazendo até mesmo um maior desempenho em atividades acadêmicas, já que teriam em sua bagagem bons relacionamentos sociais.  </w:t>
      </w:r>
    </w:p>
    <w:p w:rsidR="00000000" w:rsidDel="00000000" w:rsidP="00000000" w:rsidRDefault="00000000" w:rsidRPr="00000000" w14:paraId="0000012F">
      <w:pPr>
        <w:spacing w:after="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spacing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numPr>
          <w:ilvl w:val="0"/>
          <w:numId w:val="2"/>
        </w:numPr>
        <w:ind w:left="720" w:hanging="360"/>
        <w:rPr/>
      </w:pPr>
      <w:bookmarkStart w:colFirst="0" w:colLast="0" w:name="_heading=h.2et92p0" w:id="4"/>
      <w:bookmarkEnd w:id="4"/>
      <w:sdt>
        <w:sdtPr>
          <w:tag w:val="goog_rdk_30"/>
        </w:sdtPr>
        <w:sdtContent>
          <w:commentRangeStart w:id="11"/>
        </w:sdtContent>
      </w:sdt>
      <w:r w:rsidDel="00000000" w:rsidR="00000000" w:rsidRPr="00000000">
        <w:rPr>
          <w:smallCaps w:val="0"/>
          <w:rtl w:val="0"/>
        </w:rPr>
        <w:t xml:space="preserve">DESENVOLVIMENTO</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32">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desenvolvimento desse projeto será focado em proporcionar uma experiência de usuário excepcional, com uma interface intuitiva e responsiva. O </w:t>
      </w:r>
      <w:r w:rsidDel="00000000" w:rsidR="00000000" w:rsidRPr="00000000">
        <w:rPr>
          <w:rFonts w:ascii="Arial" w:cs="Arial" w:eastAsia="Arial" w:hAnsi="Arial"/>
          <w:i w:val="1"/>
          <w:sz w:val="24"/>
          <w:szCs w:val="24"/>
          <w:rtl w:val="0"/>
        </w:rPr>
        <w:t xml:space="preserve">React</w:t>
      </w:r>
      <w:r w:rsidDel="00000000" w:rsidR="00000000" w:rsidRPr="00000000">
        <w:rPr>
          <w:rFonts w:ascii="Arial" w:cs="Arial" w:eastAsia="Arial" w:hAnsi="Arial"/>
          <w:sz w:val="24"/>
          <w:szCs w:val="24"/>
          <w:rtl w:val="0"/>
        </w:rPr>
        <w:t xml:space="preserve">, com sua abordagem baseada em componentes, permite criar interfaces modulares e reutilizáveis, facilitando a manutenção do código e a implementação de novos recursos. Além disso, a biblioteca oferece uma comunidade ativa e um ecossistema próspero de ferramentas e bibliotecas complementares, o que contribui para a eficiência do desenvolvimento. Para a codificação, o grupo utilizará a ferramenta </w:t>
      </w:r>
      <w:r w:rsidDel="00000000" w:rsidR="00000000" w:rsidRPr="00000000">
        <w:rPr>
          <w:rFonts w:ascii="Arial" w:cs="Arial" w:eastAsia="Arial" w:hAnsi="Arial"/>
          <w:i w:val="1"/>
          <w:sz w:val="24"/>
          <w:szCs w:val="24"/>
          <w:rtl w:val="0"/>
        </w:rPr>
        <w:t xml:space="preserve">VScode</w:t>
      </w:r>
      <w:r w:rsidDel="00000000" w:rsidR="00000000" w:rsidRPr="00000000">
        <w:rPr>
          <w:rFonts w:ascii="Arial" w:cs="Arial" w:eastAsia="Arial" w:hAnsi="Arial"/>
          <w:sz w:val="24"/>
          <w:szCs w:val="24"/>
          <w:rtl w:val="0"/>
        </w:rPr>
        <w:t xml:space="preserve">, tendo em vista que ela, dentro de uma gama de ferramentas semelhantes, é a mais eficaz para “corporificação” do projeto.</w:t>
      </w:r>
    </w:p>
    <w:p w:rsidR="00000000" w:rsidDel="00000000" w:rsidP="00000000" w:rsidRDefault="00000000" w:rsidRPr="00000000" w14:paraId="00000133">
      <w:pPr>
        <w:spacing w:after="120" w:line="360" w:lineRule="auto"/>
        <w:ind w:firstLine="709"/>
        <w:jc w:val="both"/>
        <w:rPr>
          <w:rFonts w:ascii="Arial" w:cs="Arial" w:eastAsia="Arial" w:hAnsi="Arial"/>
          <w:i w:val="1"/>
          <w:sz w:val="24"/>
          <w:szCs w:val="24"/>
        </w:rPr>
      </w:pPr>
      <w:r w:rsidDel="00000000" w:rsidR="00000000" w:rsidRPr="00000000">
        <w:rPr>
          <w:rFonts w:ascii="Arial" w:cs="Arial" w:eastAsia="Arial" w:hAnsi="Arial"/>
          <w:sz w:val="24"/>
          <w:szCs w:val="24"/>
          <w:rtl w:val="0"/>
        </w:rPr>
        <w:t xml:space="preserve">Para o gerenciamento do projeto ao longo de sua realização, será utilizada a famigerada Metodologia Ágil Scrum, uma vez que, para uma boa execução, é necessário aplicar métodos precisos, captando as melhores habilidades dos realizadores do projeto. Outrossim, a Metodologia Scrum também deixará os membros em foco, com reuniões rápidas e precisas. Duas ferramentas auxiliarão nesse processo de aplicação da Metodologia, o </w:t>
      </w:r>
      <w:r w:rsidDel="00000000" w:rsidR="00000000" w:rsidRPr="00000000">
        <w:rPr>
          <w:rFonts w:ascii="Arial" w:cs="Arial" w:eastAsia="Arial" w:hAnsi="Arial"/>
          <w:i w:val="1"/>
          <w:sz w:val="24"/>
          <w:szCs w:val="24"/>
          <w:rtl w:val="0"/>
        </w:rPr>
        <w:t xml:space="preserve">Discord </w:t>
      </w:r>
      <w:r w:rsidDel="00000000" w:rsidR="00000000" w:rsidRPr="00000000">
        <w:rPr>
          <w:rFonts w:ascii="Arial" w:cs="Arial" w:eastAsia="Arial" w:hAnsi="Arial"/>
          <w:sz w:val="24"/>
          <w:szCs w:val="24"/>
          <w:rtl w:val="0"/>
        </w:rPr>
        <w:t xml:space="preserve">e o</w:t>
      </w:r>
      <w:r w:rsidDel="00000000" w:rsidR="00000000" w:rsidRPr="00000000">
        <w:rPr>
          <w:rFonts w:ascii="Arial" w:cs="Arial" w:eastAsia="Arial" w:hAnsi="Arial"/>
          <w:i w:val="1"/>
          <w:sz w:val="24"/>
          <w:szCs w:val="24"/>
          <w:rtl w:val="0"/>
        </w:rPr>
        <w:t xml:space="preserve"> ClickUp</w:t>
      </w:r>
      <w:r w:rsidDel="00000000" w:rsidR="00000000" w:rsidRPr="00000000">
        <w:rPr>
          <w:rFonts w:ascii="Arial" w:cs="Arial" w:eastAsia="Arial" w:hAnsi="Arial"/>
          <w:sz w:val="24"/>
          <w:szCs w:val="24"/>
          <w:rtl w:val="0"/>
        </w:rPr>
        <w:t xml:space="preserve">. A primeira é uma plataforma de reuniões online, ajudando o grupo a se reunir a fim de debater ideias e propor objetivos semanais (</w:t>
      </w:r>
      <w:r w:rsidDel="00000000" w:rsidR="00000000" w:rsidRPr="00000000">
        <w:rPr>
          <w:rFonts w:ascii="Arial" w:cs="Arial" w:eastAsia="Arial" w:hAnsi="Arial"/>
          <w:i w:val="1"/>
          <w:sz w:val="24"/>
          <w:szCs w:val="24"/>
          <w:rtl w:val="0"/>
        </w:rPr>
        <w:t xml:space="preserve">Sprints). </w:t>
      </w:r>
      <w:r w:rsidDel="00000000" w:rsidR="00000000" w:rsidRPr="00000000">
        <w:rPr>
          <w:rFonts w:ascii="Arial" w:cs="Arial" w:eastAsia="Arial" w:hAnsi="Arial"/>
          <w:sz w:val="24"/>
          <w:szCs w:val="24"/>
          <w:rtl w:val="0"/>
        </w:rPr>
        <w:t xml:space="preserve">Já a segunda, facilitará o gerenciamento do projeto, visto que, por ser uma plataforma quase que especificamente para organização, o grupo poderá, de forma fácil, verificar o andamento das tarefas e objetivos propostos nas reuniões.</w:t>
      </w:r>
      <w:r w:rsidDel="00000000" w:rsidR="00000000" w:rsidRPr="00000000">
        <w:rPr>
          <w:rtl w:val="0"/>
        </w:rPr>
      </w:r>
    </w:p>
    <w:p w:rsidR="00000000" w:rsidDel="00000000" w:rsidP="00000000" w:rsidRDefault="00000000" w:rsidRPr="00000000" w14:paraId="00000134">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tyjcwt" w:id="5"/>
      <w:bookmarkEnd w:id="5"/>
      <w:sdt>
        <w:sdtPr>
          <w:tag w:val="goog_rdk_31"/>
        </w:sdtPr>
        <w:sdtContent>
          <w:commentRangeStart w:id="12"/>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Levantamento e Especificação de Requisitos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35">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acordo com Raul Sidnei Wazlawick, autor do livro Metodologia de Pesquisa Para Ciência da Computação, levantamento de requisitos pode ser definido como o processo de descobrir quais as funções do sistema e quais limitações essas funções terão. Essas operações irão construir as funcionalidades da aplicação. Especificar um requisito, ainda segundo Wazlawick, é visualizar e realizar análises de todas as limitações das funções e, por conseguinte, do sistema como um todo. </w:t>
      </w:r>
    </w:p>
    <w:p w:rsidR="00000000" w:rsidDel="00000000" w:rsidP="00000000" w:rsidRDefault="00000000" w:rsidRPr="00000000" w14:paraId="00000136">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 compreensão clara e completa dos requisitos que deveriam ser atendidos no nosso projeto, se foi feito um levantamento de requisitos minucioso. E para isso, foi utilizado de algumas técnicas para essa realização. Essas técnicas foram o brainstorm, onde o grupo se juntava e imaginavam possíveis requisitos necessários para o projeto, a prototipagem de baixa e média fidelidade, que tinha o objetivo de mostrar possíveis requisitos através da construção de algumas telas (anexadas no Apêndice B), e o Casos de uso que serve para descrever a interação do sistema e o usuário, que também se encontra no Apêndice A. E o quadro comparativo, que é a comparação dos requisitos, protótipos e casos de uso. Todas essas técnicas e outras que serão citadas no próximo tópico, serviram para levantar e especificar os requisitos.</w:t>
      </w:r>
    </w:p>
    <w:p w:rsidR="00000000" w:rsidDel="00000000" w:rsidP="00000000" w:rsidRDefault="00000000" w:rsidRPr="00000000" w14:paraId="00000137">
      <w:pPr>
        <w:pStyle w:val="Heading3"/>
        <w:numPr>
          <w:ilvl w:val="2"/>
          <w:numId w:val="4"/>
        </w:numPr>
        <w:ind w:left="1080" w:hanging="720"/>
        <w:rPr/>
      </w:pPr>
      <w:bookmarkStart w:colFirst="0" w:colLast="0" w:name="_heading=h.3dy6vkm" w:id="6"/>
      <w:bookmarkEnd w:id="6"/>
      <w:sdt>
        <w:sdtPr>
          <w:tag w:val="goog_rdk_32"/>
        </w:sdtPr>
        <w:sdtContent>
          <w:commentRangeStart w:id="13"/>
        </w:sdtContent>
      </w:sdt>
      <w:r w:rsidDel="00000000" w:rsidR="00000000" w:rsidRPr="00000000">
        <w:rPr>
          <w:rtl w:val="0"/>
        </w:rPr>
        <w:t xml:space="preserve">Técnica de levantamento de requisitos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38">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o levantamento e Especificações de requisitos, se foram utilizados de algumas técnicas na qual cada uma tinha uma forma de ser aplicada e desenvolvida, mas todas essas técnicas auxiliaram o grupo a desenvolver os requisitos! Essas técnicas foram: Brainstorm, questionário com o público-alvo, Casos de Uso, técnica de pesquisa, quadro comparativo e prototipagem. Alguma dessas técnicas está anexadas no apêndice.</w:t>
      </w:r>
    </w:p>
    <w:p w:rsidR="00000000" w:rsidDel="00000000" w:rsidP="00000000" w:rsidRDefault="00000000" w:rsidRPr="00000000" w14:paraId="00000139">
      <w:pPr>
        <w:pStyle w:val="Heading3"/>
        <w:numPr>
          <w:ilvl w:val="2"/>
          <w:numId w:val="4"/>
        </w:numPr>
        <w:ind w:left="1080" w:hanging="720"/>
        <w:rPr/>
      </w:pPr>
      <w:bookmarkStart w:colFirst="0" w:colLast="0" w:name="_heading=h.1t3h5sf" w:id="7"/>
      <w:bookmarkEnd w:id="7"/>
      <w:sdt>
        <w:sdtPr>
          <w:tag w:val="goog_rdk_33"/>
        </w:sdtPr>
        <w:sdtContent>
          <w:commentRangeStart w:id="14"/>
        </w:sdtContent>
      </w:sdt>
      <w:r w:rsidDel="00000000" w:rsidR="00000000" w:rsidRPr="00000000">
        <w:rPr>
          <w:rtl w:val="0"/>
        </w:rPr>
        <w:t xml:space="preserve">Requisitos funcionais</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3A">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Ainda de acordo com nossa principal referência para conceituação, Raul Sidinei Wazlawick, requisito funcional pode ser definido como funções que serão executadas pelo sistema, assim como informações que essas funções passarão para o usuário (ou vice-versa).</w:t>
      </w:r>
    </w:p>
    <w:p w:rsidR="00000000" w:rsidDel="00000000" w:rsidP="00000000" w:rsidRDefault="00000000" w:rsidRPr="00000000" w14:paraId="0000013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requisitos funcionais foram a base para o desenvolvimento do nosso projeto, pois nele definimos o que o sistema deveria fazer, quais funções ele deve ser capaz de realizar. </w:t>
      </w:r>
    </w:p>
    <w:p w:rsidR="00000000" w:rsidDel="00000000" w:rsidP="00000000" w:rsidRDefault="00000000" w:rsidRPr="00000000" w14:paraId="0000013C">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120" w:before="0" w:line="360" w:lineRule="auto"/>
        <w:ind w:left="1790" w:right="0" w:hanging="1080"/>
        <w:jc w:val="both"/>
        <w:rPr/>
      </w:pPr>
      <w:sdt>
        <w:sdtPr>
          <w:tag w:val="goog_rdk_34"/>
        </w:sdtPr>
        <w:sdtContent>
          <w:commentRangeStart w:id="15"/>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Tabela de Requisitos Funcionais </w:t>
      </w:r>
      <w:commentRangeEnd w:id="15"/>
      <w:r w:rsidDel="00000000" w:rsidR="00000000" w:rsidRPr="00000000">
        <w:commentReference w:id="15"/>
      </w:r>
      <w:r w:rsidDel="00000000" w:rsidR="00000000" w:rsidRPr="00000000">
        <w:rPr>
          <w:rtl w:val="0"/>
        </w:rPr>
      </w:r>
    </w:p>
    <w:tbl>
      <w:tblPr>
        <w:tblStyle w:val="Table1"/>
        <w:tblW w:w="9103.0" w:type="dxa"/>
        <w:jc w:val="left"/>
        <w:tblLayout w:type="fixed"/>
        <w:tblLook w:val="0400"/>
      </w:tblPr>
      <w:tblGrid>
        <w:gridCol w:w="2547"/>
        <w:gridCol w:w="1559"/>
        <w:gridCol w:w="4997"/>
        <w:tblGridChange w:id="0">
          <w:tblGrid>
            <w:gridCol w:w="2547"/>
            <w:gridCol w:w="1559"/>
            <w:gridCol w:w="4997"/>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3D">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Requisito</w:t>
            </w:r>
          </w:p>
        </w:tc>
        <w:tc>
          <w:tcPr>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3E">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Prioridade</w:t>
            </w:r>
          </w:p>
        </w:tc>
        <w:tc>
          <w:tcPr>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3F">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Descrição</w:t>
            </w:r>
          </w:p>
        </w:tc>
      </w:tr>
      <w:tr>
        <w:trPr>
          <w:cantSplit w:val="0"/>
          <w:trHeight w:val="160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[RF001] prover tela para cadastro de usuário</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Usuários registram para usarem a aplicação. Os campos para o formulário são:  nome, Email, senha. Estes campos são obrigatórios.</w:t>
            </w:r>
          </w:p>
        </w:tc>
      </w:tr>
      <w:tr>
        <w:trPr>
          <w:cantSplit w:val="0"/>
          <w:trHeight w:val="1504"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[RF002] prover chat individual e grupal;</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Cada usuário terá um chat para conversa com outro usuário (chat individual), assim como um chat para um conjunto de usuários (chat grupal)</w:t>
            </w:r>
          </w:p>
        </w:tc>
      </w:tr>
      <w:tr>
        <w:trPr>
          <w:cantSplit w:val="0"/>
          <w:trHeight w:val="1504"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[RF003] compartilhar informação </w:t>
              <w:br w:type="textWrapping"/>
              <w:t xml:space="preserve">(Usuário &lt;-&gt; Usuário)</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4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Usuário poderá compartilhar informações com outros. O compartilhamento será disponibilizado por meio de um ícone</w:t>
            </w:r>
          </w:p>
        </w:tc>
      </w:tr>
      <w:tr>
        <w:trPr>
          <w:cantSplit w:val="0"/>
          <w:trHeight w:val="1218"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[RF004] prover registro de mensagens;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As mensagens enviadas e recebidas ficarão salvas no chat individual e/ou grupal.</w:t>
            </w:r>
          </w:p>
        </w:tc>
      </w:tr>
      <w:tr>
        <w:trPr>
          <w:cantSplit w:val="0"/>
          <w:trHeight w:val="1519"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[RF005] Prover Funcionalidade de notificações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4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usuário receberá notificações quando algum novo evento acontecer (Alguém postar algo, curtir alguma publicação, dentre outros).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4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[RF006] prover envio de conteúdo/post para grupos, classes e conversas;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usuário poderá postar e visualizar outros posts.</w:t>
            </w:r>
          </w:p>
        </w:tc>
      </w:tr>
      <w:tr>
        <w:trPr>
          <w:cantSplit w:val="0"/>
          <w:trHeight w:val="1203"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[RF007] Prover Criação de grupos;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5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usuário poderá criar grupos com outros usuários.</w:t>
            </w:r>
          </w:p>
        </w:tc>
      </w:tr>
      <w:tr>
        <w:trPr>
          <w:cantSplit w:val="0"/>
          <w:trHeight w:val="1203"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[RF008] </w:t>
            </w:r>
            <w:r w:rsidDel="00000000" w:rsidR="00000000" w:rsidRPr="00000000">
              <w:rPr>
                <w:rFonts w:ascii="Arial" w:cs="Arial" w:eastAsia="Arial" w:hAnsi="Arial"/>
                <w:sz w:val="24"/>
                <w:szCs w:val="24"/>
                <w:rtl w:val="0"/>
              </w:rPr>
              <w:t xml:space="preserve">Prover á</w:t>
            </w:r>
            <w:r w:rsidDel="00000000" w:rsidR="00000000" w:rsidRPr="00000000">
              <w:rPr>
                <w:rFonts w:ascii="Arial" w:cs="Arial" w:eastAsia="Arial" w:hAnsi="Arial"/>
                <w:color w:val="000000"/>
                <w:sz w:val="24"/>
                <w:szCs w:val="24"/>
                <w:rtl w:val="0"/>
              </w:rPr>
              <w:t xml:space="preserve">rea de pesquisa / procura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Área onde o usuário poderá procurar uma informação específica.</w:t>
            </w:r>
          </w:p>
        </w:tc>
      </w:tr>
      <w:tr>
        <w:trPr>
          <w:cantSplit w:val="0"/>
          <w:trHeight w:val="1218"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[RF009] Prover tela de perfil com as informações do usuário;</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5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Tela onde terá todas as informações do usuário (foto de perfil, grupos, publicações feitas, biografia etc.).</w:t>
            </w:r>
          </w:p>
        </w:tc>
      </w:tr>
      <w:tr>
        <w:trPr>
          <w:cantSplit w:val="0"/>
          <w:trHeight w:val="1203"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[RF010] Prover sistema de feed;</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5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Tela principal onde o usuário terá publicações feitas por outros.</w:t>
            </w:r>
          </w:p>
        </w:tc>
      </w:tr>
      <w:tr>
        <w:trPr>
          <w:cantSplit w:val="0"/>
          <w:trHeight w:val="1504"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5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[RF011] Prover interface (botão, menu) para permitir que o usuário se conecte com amigos e sigam outros usuários;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5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usuário poderá se conectar através do recurso “Seguir”.</w:t>
            </w:r>
          </w:p>
        </w:tc>
      </w:tr>
      <w:tr>
        <w:trPr>
          <w:cantSplit w:val="0"/>
          <w:trHeight w:val="1519"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[RF012] Prover tela de Materiais;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Tela onde mostrará todos os materiais provindos de Classes, como arquivos, pdfs, E-books etc.</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[RF013]  Prover tela de salvos/favoritos;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16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Tela onde mostrará publicações e mídias salvas pelo usuário</w:t>
            </w:r>
          </w:p>
        </w:tc>
      </w:tr>
      <w:tr>
        <w:trPr>
          <w:cantSplit w:val="0"/>
          <w:trHeight w:val="1218"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[RF014]  Prover botão de gostar e sua função</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16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em formato de coração (simbolizando “Gostei”) que o usuário poderá clicar para mostrar que gostou de tal publicação</w:t>
            </w:r>
          </w:p>
        </w:tc>
      </w:tr>
      <w:tr>
        <w:trPr>
          <w:cantSplit w:val="0"/>
          <w:trHeight w:val="1504"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[RF015]  Prover botão de compartilhar e sua função;</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6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em formato de seta (Simbolizando “Enviar”) que o usuário poderá clicar para compartilhar uma publicação/informação</w:t>
            </w:r>
          </w:p>
        </w:tc>
      </w:tr>
      <w:tr>
        <w:trPr>
          <w:cantSplit w:val="0"/>
          <w:trHeight w:val="917"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[RF016]  Prover aba de comentar</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6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Aba que permitirá o usuário comentar em publicações próprias e de outros usuários.</w:t>
            </w:r>
          </w:p>
        </w:tc>
      </w:tr>
      <w:tr>
        <w:trPr>
          <w:cantSplit w:val="0"/>
          <w:trHeight w:val="601"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[RF017]  Prover botão de upload e Emojis na barra de comentários;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abre um menu</w:t>
            </w:r>
          </w:p>
        </w:tc>
      </w:tr>
      <w:tr>
        <w:trPr>
          <w:cantSplit w:val="0"/>
          <w:trHeight w:val="917"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[RF018]  Prover botão para publicar</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executa uma função que publica o conteúdo que o usuário especificar.</w:t>
            </w:r>
          </w:p>
        </w:tc>
      </w:tr>
      <w:tr>
        <w:trPr>
          <w:cantSplit w:val="0"/>
          <w:trHeight w:val="917"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[RF019]  Prover área e tela de notícias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Página específica para visualização de notícias sobre a escola, vida profissional, entre outros</w:t>
            </w:r>
          </w:p>
        </w:tc>
      </w:tr>
      <w:tr>
        <w:trPr>
          <w:cantSplit w:val="0"/>
          <w:trHeight w:val="902"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[RF020]  Prover função de download de arquivos/imagens;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7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Função que irá permitir o download de arquivos e imagens de mensagens.</w:t>
            </w:r>
          </w:p>
        </w:tc>
      </w:tr>
      <w:tr>
        <w:trPr>
          <w:cantSplit w:val="0"/>
          <w:trHeight w:val="917"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[RF021]  Prover botão de gerenciamento e filtragem de posts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Função que retorna os posts baseados nos parâmetros que o usuário escolher.</w:t>
            </w:r>
          </w:p>
        </w:tc>
      </w:tr>
      <w:tr>
        <w:trPr>
          <w:cantSplit w:val="0"/>
          <w:trHeight w:val="1218"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7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[RF022]  Prover área de notificação</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Uma área que mostra todas as notificações relacionadas ao usuário, contendo mensagens, posts, menções etc.</w:t>
            </w:r>
          </w:p>
        </w:tc>
      </w:tr>
      <w:tr>
        <w:trPr>
          <w:cantSplit w:val="0"/>
          <w:trHeight w:val="1485"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[RF023]  Prover funcionalidade de denúncias de posts e usuários.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Uma função que permitirá que o usuário faça denúncias sobre posts ou usuários que violem as diretrizes.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[RF024]  Prover dashboard para gerenciamento de notícias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Uma página com detalhes sobre as notícias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[RF025]  Prover botão de emojis;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com funcionalidade de adição de emojis.</w:t>
            </w:r>
          </w:p>
        </w:tc>
      </w:tr>
      <w:tr>
        <w:trPr>
          <w:cantSplit w:val="0"/>
          <w:trHeight w:val="902"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[RF026]  Prover tela de Classes;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8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área onde constará com todas as classes na qual o usuário se encontra.</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8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[RF027]  Prover botão de redirecionamento para o feed;</w:t>
            </w:r>
          </w:p>
        </w:tc>
        <w:tc>
          <w:tcPr>
            <w:tcBorders>
              <w:top w:color="000000" w:space="0" w:sz="4" w:val="single"/>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18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19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Área na qual se encontrará o fluxo de conteúdo.</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[RF028]  Prover tela de feed;</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redirecionar o usuário para a tela de feed</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[RF029]  Prover botão de redirecionamento para a página de materiais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redirecionar o usuário para a tela de materiais.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[RF030]  Prover botão de redirecionamento para a página de Conversas;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redirecionar o usuário para a tela de conversa</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[RF031]  Prover botão de redirecionamento para a página de Classes;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9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redirecionar o usuário para a tela de Classes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[RF032]  Prover botão de redirecionamento para a página de Notícias;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9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redirecionar o usuário para a tela de favoritos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[RF033]  Prover botão para ver perfil de outros usuários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redirecionar o usuário para a tela de Notícias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[RF034]  Prover botão para criar pasta;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com a funcionalidade de criar pastas</w:t>
            </w:r>
          </w:p>
        </w:tc>
      </w:tr>
      <w:tr>
        <w:trPr>
          <w:cantSplit w:val="0"/>
          <w:trHeight w:val="917"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[RF035]  Prover botão para ver arquivos das pastas de materiais;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mostrar os arquivos de uma pasta na página de materiais.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[RF036]  Prover botão de gerenciamento de pastas;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A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mostrar as configurações das pastas</w:t>
            </w:r>
          </w:p>
        </w:tc>
      </w:tr>
      <w:tr>
        <w:trPr>
          <w:cantSplit w:val="0"/>
          <w:trHeight w:val="917"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[RF037]  Prover botão de filtragem de pastas;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ao ser clicado, vai mudar a forma que as pastas estão sendo mostradas.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A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[RF038]  Prover botão para ligação de voz;</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iniciar uma chamada de voz.</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[RF039] Prover botão para chamada de vídeo;</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iniciar uma chamada de vídeo</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[RF040]  Prover botão de pesquisa de conversas;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filtrar a conversa procurada.</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[RF041]  Prover botão para modificar contato</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ao ser clicado, será possível a mudança do contato.</w:t>
            </w:r>
          </w:p>
        </w:tc>
      </w:tr>
      <w:tr>
        <w:trPr>
          <w:cantSplit w:val="0"/>
          <w:trHeight w:val="917"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[RF042]  Prover botão de reação de mensagens;</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1B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ao ser clicado, vai dar a possibilidade de reação de mensagens através de emojis.</w:t>
            </w:r>
          </w:p>
        </w:tc>
      </w:tr>
      <w:tr>
        <w:trPr>
          <w:cantSplit w:val="0"/>
          <w:trHeight w:val="616"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[RF043]  Prover botão de criar classes;</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B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1C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tem a funcionalidade de criar classes</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[RF044]  Prover botão para entrar em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3">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vai adicionar o usuário na classe selecionada</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[RF045]  Prover botão para criar postagem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6">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com a funcionalidade de criar postagem</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[RF046]  </w:t>
            </w:r>
            <w:r w:rsidDel="00000000" w:rsidR="00000000" w:rsidRPr="00000000">
              <w:rPr>
                <w:rFonts w:ascii="Arial" w:cs="Arial" w:eastAsia="Arial" w:hAnsi="Arial"/>
                <w:sz w:val="24"/>
                <w:szCs w:val="24"/>
                <w:rtl w:val="0"/>
              </w:rPr>
              <w:t xml:space="preserve">Prover área para </w:t>
            </w:r>
            <w:r w:rsidDel="00000000" w:rsidR="00000000" w:rsidRPr="00000000">
              <w:rPr>
                <w:rFonts w:ascii="Arial" w:cs="Arial" w:eastAsia="Arial" w:hAnsi="Arial"/>
                <w:i w:val="1"/>
                <w:sz w:val="24"/>
                <w:szCs w:val="24"/>
                <w:rtl w:val="0"/>
              </w:rPr>
              <w:t xml:space="preserve">Clips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9">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Prover área para os clips na timeline.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[RF047]  </w:t>
            </w:r>
            <w:r w:rsidDel="00000000" w:rsidR="00000000" w:rsidRPr="00000000">
              <w:rPr>
                <w:rFonts w:ascii="Arial" w:cs="Arial" w:eastAsia="Arial" w:hAnsi="Arial"/>
                <w:sz w:val="24"/>
                <w:szCs w:val="24"/>
                <w:rtl w:val="0"/>
              </w:rPr>
              <w:t xml:space="preserve">Prover botão para olhar o </w:t>
            </w:r>
            <w:r w:rsidDel="00000000" w:rsidR="00000000" w:rsidRPr="00000000">
              <w:rPr>
                <w:rFonts w:ascii="Arial" w:cs="Arial" w:eastAsia="Arial" w:hAnsi="Arial"/>
                <w:i w:val="1"/>
                <w:sz w:val="24"/>
                <w:szCs w:val="24"/>
                <w:rtl w:val="0"/>
              </w:rPr>
              <w:t xml:space="preserve">Clips’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com a funcionalidade de ao clicar abrir os Clips.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[RF048] Prover</w:t>
            </w:r>
            <w:r w:rsidDel="00000000" w:rsidR="00000000" w:rsidRPr="00000000">
              <w:rPr>
                <w:rFonts w:ascii="Arial" w:cs="Arial" w:eastAsia="Arial" w:hAnsi="Arial"/>
                <w:sz w:val="24"/>
                <w:szCs w:val="24"/>
                <w:rtl w:val="0"/>
              </w:rPr>
              <w:t xml:space="preserve"> Tela de </w:t>
            </w:r>
            <w:r w:rsidDel="00000000" w:rsidR="00000000" w:rsidRPr="00000000">
              <w:rPr>
                <w:rFonts w:ascii="Arial" w:cs="Arial" w:eastAsia="Arial" w:hAnsi="Arial"/>
                <w:i w:val="1"/>
                <w:sz w:val="24"/>
                <w:szCs w:val="24"/>
                <w:rtl w:val="0"/>
              </w:rPr>
              <w:t xml:space="preserve">Landing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CF">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Tela de apresentação da rede social</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[RF049] </w:t>
            </w:r>
            <w:r w:rsidDel="00000000" w:rsidR="00000000" w:rsidRPr="00000000">
              <w:rPr>
                <w:rFonts w:ascii="Arial" w:cs="Arial" w:eastAsia="Arial" w:hAnsi="Arial"/>
                <w:sz w:val="24"/>
                <w:szCs w:val="24"/>
                <w:rtl w:val="0"/>
              </w:rPr>
              <w:t xml:space="preserve">Prover área para a postagens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2">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Desenvolver área para postagem de imagens e informações pelo usuário</w:t>
            </w:r>
            <w:r w:rsidDel="00000000" w:rsidR="00000000" w:rsidRPr="00000000">
              <w:rPr>
                <w:rtl w:val="0"/>
              </w:rPr>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[RF050]  </w:t>
            </w:r>
            <w:r w:rsidDel="00000000" w:rsidR="00000000" w:rsidRPr="00000000">
              <w:rPr>
                <w:rFonts w:ascii="Arial" w:cs="Arial" w:eastAsia="Arial" w:hAnsi="Arial"/>
                <w:sz w:val="24"/>
                <w:szCs w:val="24"/>
                <w:rtl w:val="0"/>
              </w:rPr>
              <w:t xml:space="preserve">Prover botão de opções na postagem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5">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Desenvolver botão com três pontos na vertical, na qual contará com as opções das postagens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6">
            <w:pPr>
              <w:widowControl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[RF051]  </w:t>
            </w:r>
            <w:r w:rsidDel="00000000" w:rsidR="00000000" w:rsidRPr="00000000">
              <w:rPr>
                <w:rFonts w:ascii="Arial" w:cs="Arial" w:eastAsia="Arial" w:hAnsi="Arial"/>
                <w:sz w:val="24"/>
                <w:szCs w:val="24"/>
                <w:rtl w:val="0"/>
              </w:rPr>
              <w:t xml:space="preserve">Prover área de sugestões de amizade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Prover área na qual constará com sugestões de possíveis amizades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[RF052] </w:t>
            </w:r>
            <w:r w:rsidDel="00000000" w:rsidR="00000000" w:rsidRPr="00000000">
              <w:rPr>
                <w:rFonts w:ascii="Arial" w:cs="Arial" w:eastAsia="Arial" w:hAnsi="Arial"/>
                <w:sz w:val="24"/>
                <w:szCs w:val="24"/>
                <w:rtl w:val="0"/>
              </w:rPr>
              <w:t xml:space="preserve">Prover área de Perfil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Prover área no qual constará com as informações do usuário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[RF053] </w:t>
            </w:r>
            <w:r w:rsidDel="00000000" w:rsidR="00000000" w:rsidRPr="00000000">
              <w:rPr>
                <w:rFonts w:ascii="Arial" w:cs="Arial" w:eastAsia="Arial" w:hAnsi="Arial"/>
                <w:sz w:val="24"/>
                <w:szCs w:val="24"/>
                <w:rtl w:val="0"/>
              </w:rPr>
              <w:t xml:space="preserve">Prover botão de “Início” na </w:t>
            </w:r>
            <w:r w:rsidDel="00000000" w:rsidR="00000000" w:rsidRPr="00000000">
              <w:rPr>
                <w:rFonts w:ascii="Arial" w:cs="Arial" w:eastAsia="Arial" w:hAnsi="Arial"/>
                <w:i w:val="1"/>
                <w:sz w:val="24"/>
                <w:szCs w:val="24"/>
                <w:rtl w:val="0"/>
              </w:rPr>
              <w:t xml:space="preserve">Landing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levará para a parte de “Inicio” na </w:t>
            </w:r>
            <w:r w:rsidDel="00000000" w:rsidR="00000000" w:rsidRPr="00000000">
              <w:rPr>
                <w:rFonts w:ascii="Arial" w:cs="Arial" w:eastAsia="Arial" w:hAnsi="Arial"/>
                <w:i w:val="1"/>
                <w:sz w:val="24"/>
                <w:szCs w:val="24"/>
                <w:rtl w:val="0"/>
              </w:rPr>
              <w:t xml:space="preserve">Landing Page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D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[RF054] </w:t>
            </w:r>
            <w:r w:rsidDel="00000000" w:rsidR="00000000" w:rsidRPr="00000000">
              <w:rPr>
                <w:rFonts w:ascii="Arial" w:cs="Arial" w:eastAsia="Arial" w:hAnsi="Arial"/>
                <w:sz w:val="24"/>
                <w:szCs w:val="24"/>
                <w:rtl w:val="0"/>
              </w:rPr>
              <w:t xml:space="preserve">Prover botão de “Descubra” na </w:t>
            </w:r>
            <w:r w:rsidDel="00000000" w:rsidR="00000000" w:rsidRPr="00000000">
              <w:rPr>
                <w:rFonts w:ascii="Arial" w:cs="Arial" w:eastAsia="Arial" w:hAnsi="Arial"/>
                <w:i w:val="1"/>
                <w:sz w:val="24"/>
                <w:szCs w:val="24"/>
                <w:rtl w:val="0"/>
              </w:rPr>
              <w:t xml:space="preserve">Landing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1">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levará para a parte de “Descubra” na Landing Page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[RF055] </w:t>
            </w:r>
            <w:r w:rsidDel="00000000" w:rsidR="00000000" w:rsidRPr="00000000">
              <w:rPr>
                <w:rFonts w:ascii="Arial" w:cs="Arial" w:eastAsia="Arial" w:hAnsi="Arial"/>
                <w:sz w:val="24"/>
                <w:szCs w:val="24"/>
                <w:rtl w:val="0"/>
              </w:rPr>
              <w:t xml:space="preserve">Prover botão de “Comunidade” na </w:t>
            </w:r>
            <w:r w:rsidDel="00000000" w:rsidR="00000000" w:rsidRPr="00000000">
              <w:rPr>
                <w:rFonts w:ascii="Arial" w:cs="Arial" w:eastAsia="Arial" w:hAnsi="Arial"/>
                <w:i w:val="1"/>
                <w:sz w:val="24"/>
                <w:szCs w:val="24"/>
                <w:rtl w:val="0"/>
              </w:rPr>
              <w:t xml:space="preserve">Landing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4">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levará para a parte de “Comunidade” na Landing Page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[RF056] </w:t>
            </w:r>
            <w:r w:rsidDel="00000000" w:rsidR="00000000" w:rsidRPr="00000000">
              <w:rPr>
                <w:rFonts w:ascii="Arial" w:cs="Arial" w:eastAsia="Arial" w:hAnsi="Arial"/>
                <w:sz w:val="24"/>
                <w:szCs w:val="24"/>
                <w:rtl w:val="0"/>
              </w:rPr>
              <w:t xml:space="preserve">Prover botão de “Sobre” na </w:t>
            </w:r>
            <w:r w:rsidDel="00000000" w:rsidR="00000000" w:rsidRPr="00000000">
              <w:rPr>
                <w:rFonts w:ascii="Arial" w:cs="Arial" w:eastAsia="Arial" w:hAnsi="Arial"/>
                <w:i w:val="1"/>
                <w:sz w:val="24"/>
                <w:szCs w:val="24"/>
                <w:rtl w:val="0"/>
              </w:rPr>
              <w:t xml:space="preserve">Landing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7">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levará para a parte de “Sobre” na Landing Page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[RF057] </w:t>
            </w:r>
            <w:r w:rsidDel="00000000" w:rsidR="00000000" w:rsidRPr="00000000">
              <w:rPr>
                <w:rFonts w:ascii="Arial" w:cs="Arial" w:eastAsia="Arial" w:hAnsi="Arial"/>
                <w:sz w:val="24"/>
                <w:szCs w:val="24"/>
                <w:rtl w:val="0"/>
              </w:rPr>
              <w:t xml:space="preserve">Prover botão de redirecionamento para a home na </w:t>
            </w:r>
            <w:r w:rsidDel="00000000" w:rsidR="00000000" w:rsidRPr="00000000">
              <w:rPr>
                <w:rFonts w:ascii="Arial" w:cs="Arial" w:eastAsia="Arial" w:hAnsi="Arial"/>
                <w:i w:val="1"/>
                <w:sz w:val="24"/>
                <w:szCs w:val="24"/>
                <w:rtl w:val="0"/>
              </w:rPr>
              <w:t xml:space="preserve">Landing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A">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levará o usuário para a tela home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[RF058] </w:t>
            </w:r>
            <w:r w:rsidDel="00000000" w:rsidR="00000000" w:rsidRPr="00000000">
              <w:rPr>
                <w:rFonts w:ascii="Arial" w:cs="Arial" w:eastAsia="Arial" w:hAnsi="Arial"/>
                <w:sz w:val="24"/>
                <w:szCs w:val="24"/>
                <w:rtl w:val="0"/>
              </w:rPr>
              <w:t xml:space="preserve">Prover Tela de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D">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Tela com formulários a serem preenchidos para que o usuário possa logar</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[RF059] </w:t>
            </w:r>
            <w:r w:rsidDel="00000000" w:rsidR="00000000" w:rsidRPr="00000000">
              <w:rPr>
                <w:rFonts w:ascii="Arial" w:cs="Arial" w:eastAsia="Arial" w:hAnsi="Arial"/>
                <w:sz w:val="24"/>
                <w:szCs w:val="24"/>
                <w:rtl w:val="0"/>
              </w:rPr>
              <w:t xml:space="preserve">Prover botão para tela de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E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0">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redirecionará para a tela de Login</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[RF060] </w:t>
            </w:r>
            <w:r w:rsidDel="00000000" w:rsidR="00000000" w:rsidRPr="00000000">
              <w:rPr>
                <w:rFonts w:ascii="Arial" w:cs="Arial" w:eastAsia="Arial" w:hAnsi="Arial"/>
                <w:sz w:val="24"/>
                <w:szCs w:val="24"/>
                <w:rtl w:val="0"/>
              </w:rPr>
              <w:t xml:space="preserve">Prover botão para tela de Cadastro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3">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redirecionará para a tela de Cadastro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[RF061] </w:t>
            </w:r>
            <w:r w:rsidDel="00000000" w:rsidR="00000000" w:rsidRPr="00000000">
              <w:rPr>
                <w:rFonts w:ascii="Arial" w:cs="Arial" w:eastAsia="Arial" w:hAnsi="Arial"/>
                <w:sz w:val="24"/>
                <w:szCs w:val="24"/>
                <w:rtl w:val="0"/>
              </w:rPr>
              <w:t xml:space="preserve">Prover tela de Cadastro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6">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Tela com formulários a serem preenchidos para que o usuário possa se cadastrar</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[RF062] </w:t>
            </w:r>
            <w:r w:rsidDel="00000000" w:rsidR="00000000" w:rsidRPr="00000000">
              <w:rPr>
                <w:rFonts w:ascii="Arial" w:cs="Arial" w:eastAsia="Arial" w:hAnsi="Arial"/>
                <w:sz w:val="24"/>
                <w:szCs w:val="24"/>
                <w:rtl w:val="0"/>
              </w:rPr>
              <w:t xml:space="preserve">Prover Formulário de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9">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a serem preenchidos pelo usuário para Logar.</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[RF063]  </w:t>
            </w:r>
            <w:r w:rsidDel="00000000" w:rsidR="00000000" w:rsidRPr="00000000">
              <w:rPr>
                <w:rFonts w:ascii="Arial" w:cs="Arial" w:eastAsia="Arial" w:hAnsi="Arial"/>
                <w:sz w:val="24"/>
                <w:szCs w:val="24"/>
                <w:rtl w:val="0"/>
              </w:rPr>
              <w:t xml:space="preserve">Prover Formulário de Cadastro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a serem preenchidos pelo usuário para se cadastrar</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[RF064] </w:t>
            </w:r>
            <w:r w:rsidDel="00000000" w:rsidR="00000000" w:rsidRPr="00000000">
              <w:rPr>
                <w:rFonts w:ascii="Arial" w:cs="Arial" w:eastAsia="Arial" w:hAnsi="Arial"/>
                <w:sz w:val="24"/>
                <w:szCs w:val="24"/>
                <w:rtl w:val="0"/>
              </w:rPr>
              <w:t xml:space="preserve">Capturar Informações do formulário de Cadastro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FF">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pegará os dados fornecidos pelo Usuário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[RF065] </w:t>
            </w:r>
            <w:r w:rsidDel="00000000" w:rsidR="00000000" w:rsidRPr="00000000">
              <w:rPr>
                <w:rFonts w:ascii="Arial" w:cs="Arial" w:eastAsia="Arial" w:hAnsi="Arial"/>
                <w:sz w:val="24"/>
                <w:szCs w:val="24"/>
                <w:rtl w:val="0"/>
              </w:rPr>
              <w:t xml:space="preserve">Prover Formulário de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2">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a serem preenchidos pelo usuário para Logar</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[RF066] </w:t>
            </w:r>
            <w:r w:rsidDel="00000000" w:rsidR="00000000" w:rsidRPr="00000000">
              <w:rPr>
                <w:rFonts w:ascii="Arial" w:cs="Arial" w:eastAsia="Arial" w:hAnsi="Arial"/>
                <w:sz w:val="24"/>
                <w:szCs w:val="24"/>
                <w:rtl w:val="0"/>
              </w:rPr>
              <w:t xml:space="preserve">Capturar Informações do formulário de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 que pegará os dados fornecidos pelo Usuário e verificará se a conta existe.</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[RF067] </w:t>
            </w:r>
            <w:r w:rsidDel="00000000" w:rsidR="00000000" w:rsidRPr="00000000">
              <w:rPr>
                <w:rFonts w:ascii="Arial" w:cs="Arial" w:eastAsia="Arial" w:hAnsi="Arial"/>
                <w:sz w:val="24"/>
                <w:szCs w:val="24"/>
                <w:rtl w:val="0"/>
              </w:rPr>
              <w:t xml:space="preserve">Prover botão de logar;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8">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Botão que acionará a funcionalidade de logar o usuário</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[RF068] </w:t>
            </w:r>
            <w:r w:rsidDel="00000000" w:rsidR="00000000" w:rsidRPr="00000000">
              <w:rPr>
                <w:rFonts w:ascii="Arial" w:cs="Arial" w:eastAsia="Arial" w:hAnsi="Arial"/>
                <w:sz w:val="24"/>
                <w:szCs w:val="24"/>
                <w:rtl w:val="0"/>
              </w:rPr>
              <w:t xml:space="preserve">Prover botão de Termos de Serviços e política de Privacidade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garante que o usuário aceita nossos termos e política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[RF069]  </w:t>
            </w:r>
            <w:r w:rsidDel="00000000" w:rsidR="00000000" w:rsidRPr="00000000">
              <w:rPr>
                <w:rFonts w:ascii="Arial" w:cs="Arial" w:eastAsia="Arial" w:hAnsi="Arial"/>
                <w:sz w:val="24"/>
                <w:szCs w:val="24"/>
                <w:rtl w:val="0"/>
              </w:rPr>
              <w:t xml:space="preserve">Prover botão de Cadastrar usando dados de outras aplicações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Botões que cadastram o usuário usando dados de outra plataforma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0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[RF070]  </w:t>
            </w:r>
            <w:r w:rsidDel="00000000" w:rsidR="00000000" w:rsidRPr="00000000">
              <w:rPr>
                <w:rFonts w:ascii="Arial" w:cs="Arial" w:eastAsia="Arial" w:hAnsi="Arial"/>
                <w:sz w:val="24"/>
                <w:szCs w:val="24"/>
                <w:rtl w:val="0"/>
              </w:rPr>
              <w:t xml:space="preserve">Prover botão de Mudar Tema do site (Tema escuro ou claro)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1">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alteram o tema do site entre tema claro e escuro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[RF071]  </w:t>
            </w:r>
            <w:r w:rsidDel="00000000" w:rsidR="00000000" w:rsidRPr="00000000">
              <w:rPr>
                <w:rFonts w:ascii="Arial" w:cs="Arial" w:eastAsia="Arial" w:hAnsi="Arial"/>
                <w:sz w:val="24"/>
                <w:szCs w:val="24"/>
                <w:rtl w:val="0"/>
              </w:rPr>
              <w:t xml:space="preserve">Prover botão de tradução na Landing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4">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permite o usuário mudar a linguagem da página de Landing Page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[RF072]  </w:t>
            </w:r>
            <w:r w:rsidDel="00000000" w:rsidR="00000000" w:rsidRPr="00000000">
              <w:rPr>
                <w:rFonts w:ascii="Arial" w:cs="Arial" w:eastAsia="Arial" w:hAnsi="Arial"/>
                <w:sz w:val="24"/>
                <w:szCs w:val="24"/>
                <w:rtl w:val="0"/>
              </w:rPr>
              <w:t xml:space="preserve">Prover botão de cadastrar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7">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Botão que acionará a funcionalidade de Cadastrar o usuário</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[RF073]  </w:t>
            </w:r>
            <w:r w:rsidDel="00000000" w:rsidR="00000000" w:rsidRPr="00000000">
              <w:rPr>
                <w:rFonts w:ascii="Arial" w:cs="Arial" w:eastAsia="Arial" w:hAnsi="Arial"/>
                <w:sz w:val="24"/>
                <w:szCs w:val="24"/>
                <w:rtl w:val="0"/>
              </w:rPr>
              <w:t xml:space="preserve">Prover botão de Anexo de arquivo na home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A">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abrirá o Explorer para o usuário selecionar o arquivo que deseja fazer um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[RF074]  </w:t>
            </w:r>
            <w:r w:rsidDel="00000000" w:rsidR="00000000" w:rsidRPr="00000000">
              <w:rPr>
                <w:rFonts w:ascii="Arial" w:cs="Arial" w:eastAsia="Arial" w:hAnsi="Arial"/>
                <w:sz w:val="24"/>
                <w:szCs w:val="24"/>
                <w:rtl w:val="0"/>
              </w:rPr>
              <w:t xml:space="preserve">Prover botão de minimizar na Header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D">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deixa o layout da aplicação minimizado.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[RF075]  </w:t>
            </w:r>
            <w:r w:rsidDel="00000000" w:rsidR="00000000" w:rsidRPr="00000000">
              <w:rPr>
                <w:rFonts w:ascii="Arial" w:cs="Arial" w:eastAsia="Arial" w:hAnsi="Arial"/>
                <w:sz w:val="24"/>
                <w:szCs w:val="24"/>
                <w:rtl w:val="0"/>
              </w:rPr>
              <w:t xml:space="preserve">Prover Formulário para criação de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1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0">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a ser preenchido para a criação do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[RF076] Funcionalidade</w:t>
            </w:r>
            <w:r w:rsidDel="00000000" w:rsidR="00000000" w:rsidRPr="00000000">
              <w:rPr>
                <w:rFonts w:ascii="Arial" w:cs="Arial" w:eastAsia="Arial" w:hAnsi="Arial"/>
                <w:sz w:val="24"/>
                <w:szCs w:val="24"/>
                <w:rtl w:val="0"/>
              </w:rPr>
              <w:t xml:space="preserve"> de criação de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3">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Funcionalidade que criará o post com os dados fornecidos pelo usuário.</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[RF077]  </w:t>
            </w:r>
            <w:r w:rsidDel="00000000" w:rsidR="00000000" w:rsidRPr="00000000">
              <w:rPr>
                <w:rFonts w:ascii="Arial" w:cs="Arial" w:eastAsia="Arial" w:hAnsi="Arial"/>
                <w:sz w:val="24"/>
                <w:szCs w:val="24"/>
                <w:rtl w:val="0"/>
              </w:rPr>
              <w:t xml:space="preserve"> Funcionalidade de salvar post no menu de opções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6">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serve para “salvar” o post selecionado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[RF078] Funcionalidade</w:t>
            </w:r>
            <w:r w:rsidDel="00000000" w:rsidR="00000000" w:rsidRPr="00000000">
              <w:rPr>
                <w:rFonts w:ascii="Arial" w:cs="Arial" w:eastAsia="Arial" w:hAnsi="Arial"/>
                <w:sz w:val="24"/>
                <w:szCs w:val="24"/>
                <w:rtl w:val="0"/>
              </w:rPr>
              <w:t xml:space="preserve"> de “favoritar” post no menu de opções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9">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serve para “favoritar” o post selecionado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[RF079]  </w:t>
            </w:r>
            <w:r w:rsidDel="00000000" w:rsidR="00000000" w:rsidRPr="00000000">
              <w:rPr>
                <w:rFonts w:ascii="Arial" w:cs="Arial" w:eastAsia="Arial" w:hAnsi="Arial"/>
                <w:sz w:val="24"/>
                <w:szCs w:val="24"/>
                <w:rtl w:val="0"/>
              </w:rPr>
              <w:t xml:space="preserve">Funcionalidade de “seguir/deixar de seguir” usuário, no menu de opções de um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faz com que o usuário siga ou deixe de seguir um usuário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[RF080]  </w:t>
            </w:r>
            <w:r w:rsidDel="00000000" w:rsidR="00000000" w:rsidRPr="00000000">
              <w:rPr>
                <w:rFonts w:ascii="Arial" w:cs="Arial" w:eastAsia="Arial" w:hAnsi="Arial"/>
                <w:sz w:val="24"/>
                <w:szCs w:val="24"/>
                <w:rtl w:val="0"/>
              </w:rPr>
              <w:t xml:space="preserve">Funcionalidade de denúncia de post no menu de opções de um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F">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serve para denunciar um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[RF081]  </w:t>
            </w:r>
            <w:r w:rsidDel="00000000" w:rsidR="00000000" w:rsidRPr="00000000">
              <w:rPr>
                <w:rFonts w:ascii="Arial" w:cs="Arial" w:eastAsia="Arial" w:hAnsi="Arial"/>
                <w:sz w:val="24"/>
                <w:szCs w:val="24"/>
                <w:rtl w:val="0"/>
              </w:rPr>
              <w:t xml:space="preserve">Prover botão de “Salvar” no menu de opções no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2">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acionará a função de “salvar” um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[RF082]  </w:t>
            </w:r>
            <w:r w:rsidDel="00000000" w:rsidR="00000000" w:rsidRPr="00000000">
              <w:rPr>
                <w:rFonts w:ascii="Arial" w:cs="Arial" w:eastAsia="Arial" w:hAnsi="Arial"/>
                <w:sz w:val="24"/>
                <w:szCs w:val="24"/>
                <w:rtl w:val="0"/>
              </w:rPr>
              <w:t xml:space="preserve">Prover botão de “Favoritar” no menu de opções no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5">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acionará a função de “favoritar” um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[RF083]  </w:t>
            </w:r>
            <w:r w:rsidDel="00000000" w:rsidR="00000000" w:rsidRPr="00000000">
              <w:rPr>
                <w:rFonts w:ascii="Arial" w:cs="Arial" w:eastAsia="Arial" w:hAnsi="Arial"/>
                <w:sz w:val="24"/>
                <w:szCs w:val="24"/>
                <w:rtl w:val="0"/>
              </w:rPr>
              <w:t xml:space="preserve">Prover botão de “Seguir/deixar de seguir” no menu de opções no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acionará a função de “Seguir/Deixar de seguir” um usuário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[RF084]  </w:t>
            </w:r>
            <w:r w:rsidDel="00000000" w:rsidR="00000000" w:rsidRPr="00000000">
              <w:rPr>
                <w:rFonts w:ascii="Arial" w:cs="Arial" w:eastAsia="Arial" w:hAnsi="Arial"/>
                <w:sz w:val="24"/>
                <w:szCs w:val="24"/>
                <w:rtl w:val="0"/>
              </w:rPr>
              <w:t xml:space="preserve">Prover botão de “Sobre esta conta” no menu de opções no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abrirá o perfil da conta que fez a postagem do post selecionado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[RF085]  </w:t>
            </w:r>
            <w:r w:rsidDel="00000000" w:rsidR="00000000" w:rsidRPr="00000000">
              <w:rPr>
                <w:rFonts w:ascii="Arial" w:cs="Arial" w:eastAsia="Arial" w:hAnsi="Arial"/>
                <w:sz w:val="24"/>
                <w:szCs w:val="24"/>
                <w:rtl w:val="0"/>
              </w:rPr>
              <w:t xml:space="preserve">Funcionalidade de “Ocultar”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servirá para ocultar um determinado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3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[RF086]  </w:t>
            </w:r>
            <w:r w:rsidDel="00000000" w:rsidR="00000000" w:rsidRPr="00000000">
              <w:rPr>
                <w:rFonts w:ascii="Arial" w:cs="Arial" w:eastAsia="Arial" w:hAnsi="Arial"/>
                <w:sz w:val="24"/>
                <w:szCs w:val="24"/>
                <w:rtl w:val="0"/>
              </w:rPr>
              <w:t xml:space="preserve">Prover botão de “Ocultar” Post no menu de opções de um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1">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ocultará o post determinado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[RF087]  </w:t>
            </w:r>
            <w:r w:rsidDel="00000000" w:rsidR="00000000" w:rsidRPr="00000000">
              <w:rPr>
                <w:rFonts w:ascii="Arial" w:cs="Arial" w:eastAsia="Arial" w:hAnsi="Arial"/>
                <w:sz w:val="24"/>
                <w:szCs w:val="24"/>
                <w:rtl w:val="0"/>
              </w:rPr>
              <w:t xml:space="preserve">Prover botão de “Denúncia” no menu de opções no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4">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abrirá o Formulário para denúncia do post</w:t>
            </w:r>
            <w:r w:rsidDel="00000000" w:rsidR="00000000" w:rsidRPr="00000000">
              <w:rPr>
                <w:rtl w:val="0"/>
              </w:rPr>
            </w:r>
          </w:p>
          <w:p w:rsidR="00000000" w:rsidDel="00000000" w:rsidP="00000000" w:rsidRDefault="00000000" w:rsidRPr="00000000" w14:paraId="00000245">
            <w:pPr>
              <w:jc w:val="center"/>
              <w:rPr>
                <w:rFonts w:ascii="Arial" w:cs="Arial" w:eastAsia="Arial" w:hAnsi="Arial"/>
                <w:sz w:val="24"/>
                <w:szCs w:val="24"/>
              </w:rPr>
            </w:pP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[RF088]  </w:t>
            </w:r>
            <w:r w:rsidDel="00000000" w:rsidR="00000000" w:rsidRPr="00000000">
              <w:rPr>
                <w:rFonts w:ascii="Arial" w:cs="Arial" w:eastAsia="Arial" w:hAnsi="Arial"/>
                <w:sz w:val="24"/>
                <w:szCs w:val="24"/>
                <w:rtl w:val="0"/>
              </w:rPr>
              <w:t xml:space="preserve">Prover Formulário de Denúncia de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a ser preenchido para a especificação da denúncia do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[RF089]  </w:t>
            </w:r>
            <w:r w:rsidDel="00000000" w:rsidR="00000000" w:rsidRPr="00000000">
              <w:rPr>
                <w:rFonts w:ascii="Arial" w:cs="Arial" w:eastAsia="Arial" w:hAnsi="Arial"/>
                <w:sz w:val="24"/>
                <w:szCs w:val="24"/>
                <w:rtl w:val="0"/>
              </w:rPr>
              <w:t xml:space="preserve">Prover Função de compartilhar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Função de compartilhamento de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[RF090]  </w:t>
            </w:r>
            <w:r w:rsidDel="00000000" w:rsidR="00000000" w:rsidRPr="00000000">
              <w:rPr>
                <w:rFonts w:ascii="Arial" w:cs="Arial" w:eastAsia="Arial" w:hAnsi="Arial"/>
                <w:sz w:val="24"/>
                <w:szCs w:val="24"/>
                <w:rtl w:val="0"/>
              </w:rPr>
              <w:t xml:space="preserve">Prover Botão para navegar para o topo do feed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navegará para o topo da tela de feed.</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4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[RF091]  </w:t>
            </w:r>
            <w:r w:rsidDel="00000000" w:rsidR="00000000" w:rsidRPr="00000000">
              <w:rPr>
                <w:rFonts w:ascii="Arial" w:cs="Arial" w:eastAsia="Arial" w:hAnsi="Arial"/>
                <w:sz w:val="24"/>
                <w:szCs w:val="24"/>
                <w:rtl w:val="0"/>
              </w:rPr>
              <w:t xml:space="preserve">Pegar informações da denúncia de 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1">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pega e atribui os dados de denúncia do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[RF092]  </w:t>
            </w:r>
            <w:r w:rsidDel="00000000" w:rsidR="00000000" w:rsidRPr="00000000">
              <w:rPr>
                <w:rFonts w:ascii="Arial" w:cs="Arial" w:eastAsia="Arial" w:hAnsi="Arial"/>
                <w:sz w:val="24"/>
                <w:szCs w:val="24"/>
                <w:rtl w:val="0"/>
              </w:rPr>
              <w:t xml:space="preserve">Carregar contatos do usuário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4">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carrega os contatos da conta logada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5">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[RF093]  </w:t>
            </w:r>
            <w:r w:rsidDel="00000000" w:rsidR="00000000" w:rsidRPr="00000000">
              <w:rPr>
                <w:rFonts w:ascii="Arial" w:cs="Arial" w:eastAsia="Arial" w:hAnsi="Arial"/>
                <w:sz w:val="24"/>
                <w:szCs w:val="24"/>
                <w:rtl w:val="0"/>
              </w:rPr>
              <w:t xml:space="preserve">Prover área de contatos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7">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Área que ficará os contatos do usuário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8">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[Rf094]  </w:t>
            </w:r>
            <w:r w:rsidDel="00000000" w:rsidR="00000000" w:rsidRPr="00000000">
              <w:rPr>
                <w:rFonts w:ascii="Arial" w:cs="Arial" w:eastAsia="Arial" w:hAnsi="Arial"/>
                <w:sz w:val="24"/>
                <w:szCs w:val="24"/>
                <w:rtl w:val="0"/>
              </w:rPr>
              <w:t xml:space="preserve">prover botão “contato”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A">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ao clicar, carregará o chat com o contato selecionado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B">
            <w:pPr>
              <w:widowControl w:val="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[RF095]  </w:t>
            </w:r>
            <w:r w:rsidDel="00000000" w:rsidR="00000000" w:rsidRPr="00000000">
              <w:rPr>
                <w:rFonts w:ascii="Arial" w:cs="Arial" w:eastAsia="Arial" w:hAnsi="Arial"/>
                <w:sz w:val="24"/>
                <w:szCs w:val="24"/>
                <w:rtl w:val="0"/>
              </w:rPr>
              <w:t xml:space="preserve">Prover Funcionalidade de carregar chat;</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 adicionada ao clicar no botão de contato. Ela abrirá o chat com o contato selecionado.</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E">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[RF096]  </w:t>
            </w:r>
            <w:r w:rsidDel="00000000" w:rsidR="00000000" w:rsidRPr="00000000">
              <w:rPr>
                <w:rFonts w:ascii="Arial" w:cs="Arial" w:eastAsia="Arial" w:hAnsi="Arial"/>
                <w:sz w:val="24"/>
                <w:szCs w:val="24"/>
                <w:rtl w:val="0"/>
              </w:rPr>
              <w:t xml:space="preserve">Prover Barra de pesquisa de contato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0">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Barra que acionará a funcionalidade de procurar e contatos, com as informações dadas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1">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[RF097]  </w:t>
            </w:r>
            <w:r w:rsidDel="00000000" w:rsidR="00000000" w:rsidRPr="00000000">
              <w:rPr>
                <w:rFonts w:ascii="Arial" w:cs="Arial" w:eastAsia="Arial" w:hAnsi="Arial"/>
                <w:sz w:val="24"/>
                <w:szCs w:val="24"/>
                <w:rtl w:val="0"/>
              </w:rPr>
              <w:t xml:space="preserve">Funcionalidade de Pesquisar contato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3">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os contatos de acordo com o dado fornecido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4">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[RF098]  </w:t>
            </w:r>
            <w:r w:rsidDel="00000000" w:rsidR="00000000" w:rsidRPr="00000000">
              <w:rPr>
                <w:rFonts w:ascii="Arial" w:cs="Arial" w:eastAsia="Arial" w:hAnsi="Arial"/>
                <w:sz w:val="24"/>
                <w:szCs w:val="24"/>
                <w:rtl w:val="0"/>
              </w:rPr>
              <w:t xml:space="preserve">Prover botão de Adicionar contato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6">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Botão que abrirá um formulário a ser preenchido com o nome do contato a ser adicionado.</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7">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[RF098]  </w:t>
            </w:r>
            <w:r w:rsidDel="00000000" w:rsidR="00000000" w:rsidRPr="00000000">
              <w:rPr>
                <w:rFonts w:ascii="Arial" w:cs="Arial" w:eastAsia="Arial" w:hAnsi="Arial"/>
                <w:sz w:val="24"/>
                <w:szCs w:val="24"/>
                <w:rtl w:val="0"/>
              </w:rPr>
              <w:t xml:space="preserve"> Prover formulário de acionamento de contato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9">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que deve ser preenchido com o nome do contato a ser adicionado.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A">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[RF099]  </w:t>
            </w:r>
            <w:r w:rsidDel="00000000" w:rsidR="00000000" w:rsidRPr="00000000">
              <w:rPr>
                <w:rFonts w:ascii="Arial" w:cs="Arial" w:eastAsia="Arial" w:hAnsi="Arial"/>
                <w:sz w:val="24"/>
                <w:szCs w:val="24"/>
                <w:rtl w:val="0"/>
              </w:rPr>
              <w:t xml:space="preserve">Prover Funcionalidade de adicionar contato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adiciona um contato de acordo com os dados fornecidos no formulário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D">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[RF100]  </w:t>
            </w:r>
            <w:r w:rsidDel="00000000" w:rsidR="00000000" w:rsidRPr="00000000">
              <w:rPr>
                <w:rFonts w:ascii="Arial" w:cs="Arial" w:eastAsia="Arial" w:hAnsi="Arial"/>
                <w:sz w:val="24"/>
                <w:szCs w:val="24"/>
                <w:rtl w:val="0"/>
              </w:rPr>
              <w:t xml:space="preserve">Prover Botão “Adicionar”, que aciona a funcionalidade de adicionar contato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F">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Botão no formulário de adicionar contato, que acionará a funcionalidade do formulário.</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0">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[RF101]  </w:t>
            </w:r>
            <w:r w:rsidDel="00000000" w:rsidR="00000000" w:rsidRPr="00000000">
              <w:rPr>
                <w:rFonts w:ascii="Arial" w:cs="Arial" w:eastAsia="Arial" w:hAnsi="Arial"/>
                <w:sz w:val="24"/>
                <w:szCs w:val="24"/>
                <w:rtl w:val="0"/>
              </w:rPr>
              <w:t xml:space="preserve">Prover Botão “Configuração” de contatos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2">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Botão com as opções de configurações dos contatos.</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3">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[RF102]  </w:t>
            </w:r>
            <w:r w:rsidDel="00000000" w:rsidR="00000000" w:rsidRPr="00000000">
              <w:rPr>
                <w:rFonts w:ascii="Arial" w:cs="Arial" w:eastAsia="Arial" w:hAnsi="Arial"/>
                <w:sz w:val="24"/>
                <w:szCs w:val="24"/>
                <w:rtl w:val="0"/>
              </w:rPr>
              <w:t xml:space="preserve">Prover funcionalidade de ligação de voz;</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5">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inicia uma ligação de voz</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6">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[RF103]  </w:t>
            </w:r>
            <w:r w:rsidDel="00000000" w:rsidR="00000000" w:rsidRPr="00000000">
              <w:rPr>
                <w:rFonts w:ascii="Arial" w:cs="Arial" w:eastAsia="Arial" w:hAnsi="Arial"/>
                <w:sz w:val="24"/>
                <w:szCs w:val="24"/>
                <w:rtl w:val="0"/>
              </w:rPr>
              <w:t xml:space="preserve">Prover Botão de Adicionar pasta na página de favoritos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abrirá um formulário a ser preenchido para a criação das pastas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9">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[RF104]  </w:t>
            </w:r>
            <w:r w:rsidDel="00000000" w:rsidR="00000000" w:rsidRPr="00000000">
              <w:rPr>
                <w:rFonts w:ascii="Arial" w:cs="Arial" w:eastAsia="Arial" w:hAnsi="Arial"/>
                <w:sz w:val="24"/>
                <w:szCs w:val="24"/>
                <w:rtl w:val="0"/>
              </w:rPr>
              <w:t xml:space="preserve">Prover formulário a ser preenchido com dados para a criação da pasta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pega os dados fornecidos no formulário de criação de pastas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C">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[RF105]  </w:t>
            </w:r>
            <w:r w:rsidDel="00000000" w:rsidR="00000000" w:rsidRPr="00000000">
              <w:rPr>
                <w:rFonts w:ascii="Arial" w:cs="Arial" w:eastAsia="Arial" w:hAnsi="Arial"/>
                <w:sz w:val="24"/>
                <w:szCs w:val="24"/>
                <w:rtl w:val="0"/>
              </w:rPr>
              <w:t xml:space="preserve">Pegar os dados do formulário de criação de pastas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E">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 que pega os dados fornecidos no formulário de criação de pastas.</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F">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[RF108]  </w:t>
            </w:r>
            <w:r w:rsidDel="00000000" w:rsidR="00000000" w:rsidRPr="00000000">
              <w:rPr>
                <w:rFonts w:ascii="Arial" w:cs="Arial" w:eastAsia="Arial" w:hAnsi="Arial"/>
                <w:sz w:val="24"/>
                <w:szCs w:val="24"/>
                <w:rtl w:val="0"/>
              </w:rPr>
              <w:t xml:space="preserve">Prover Botão de Criar pasta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1">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criar pastas de acordo com os dados fornecidos no formulário de criar pasta.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2">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[RF109]  </w:t>
            </w:r>
            <w:r w:rsidDel="00000000" w:rsidR="00000000" w:rsidRPr="00000000">
              <w:rPr>
                <w:rFonts w:ascii="Arial" w:cs="Arial" w:eastAsia="Arial" w:hAnsi="Arial"/>
                <w:sz w:val="24"/>
                <w:szCs w:val="24"/>
                <w:rtl w:val="0"/>
              </w:rPr>
              <w:t xml:space="preserve">Prover Botão de Pasta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4">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ao clicar, abrirá a pasta determinada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5">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[RF110]  </w:t>
            </w:r>
            <w:r w:rsidDel="00000000" w:rsidR="00000000" w:rsidRPr="00000000">
              <w:rPr>
                <w:rFonts w:ascii="Arial" w:cs="Arial" w:eastAsia="Arial" w:hAnsi="Arial"/>
                <w:sz w:val="24"/>
                <w:szCs w:val="24"/>
                <w:rtl w:val="0"/>
              </w:rPr>
              <w:t xml:space="preserve">Prover Tela de Fóruns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7">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Tela que contará com vários fóruns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8">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[RF111]  </w:t>
            </w:r>
            <w:r w:rsidDel="00000000" w:rsidR="00000000" w:rsidRPr="00000000">
              <w:rPr>
                <w:rFonts w:ascii="Arial" w:cs="Arial" w:eastAsia="Arial" w:hAnsi="Arial"/>
                <w:sz w:val="24"/>
                <w:szCs w:val="24"/>
                <w:rtl w:val="0"/>
              </w:rPr>
              <w:t xml:space="preserve">Prover área de fórum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A">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Área de cada fórum</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B">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[RF112]  </w:t>
            </w:r>
            <w:r w:rsidDel="00000000" w:rsidR="00000000" w:rsidRPr="00000000">
              <w:rPr>
                <w:rFonts w:ascii="Arial" w:cs="Arial" w:eastAsia="Arial" w:hAnsi="Arial"/>
                <w:sz w:val="24"/>
                <w:szCs w:val="24"/>
                <w:rtl w:val="0"/>
              </w:rPr>
              <w:t xml:space="preserve">Prover Barra de pesquisa de fórum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D">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Barra que filtrará os forum de acordo com os dados recebidos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E">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[RF113]  </w:t>
            </w:r>
            <w:r w:rsidDel="00000000" w:rsidR="00000000" w:rsidRPr="00000000">
              <w:rPr>
                <w:rFonts w:ascii="Arial" w:cs="Arial" w:eastAsia="Arial" w:hAnsi="Arial"/>
                <w:sz w:val="24"/>
                <w:szCs w:val="24"/>
                <w:rtl w:val="0"/>
              </w:rPr>
              <w:t xml:space="preserve">Funcionalidade de Filtrar fórum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8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0">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vai filtrar os fóruns de acordo com os dados fornecidos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1">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[RF114]  </w:t>
            </w:r>
            <w:r w:rsidDel="00000000" w:rsidR="00000000" w:rsidRPr="00000000">
              <w:rPr>
                <w:rFonts w:ascii="Arial" w:cs="Arial" w:eastAsia="Arial" w:hAnsi="Arial"/>
                <w:sz w:val="24"/>
                <w:szCs w:val="24"/>
                <w:rtl w:val="0"/>
              </w:rPr>
              <w:t xml:space="preserve">Prover botão de filtrar fóruns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3">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Botão que ao ser clicado, acionará a funcionalidade de filtrar fóruns com os dados fornecidos.</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4">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[RF115]  </w:t>
            </w:r>
            <w:r w:rsidDel="00000000" w:rsidR="00000000" w:rsidRPr="00000000">
              <w:rPr>
                <w:rFonts w:ascii="Arial" w:cs="Arial" w:eastAsia="Arial" w:hAnsi="Arial"/>
                <w:sz w:val="24"/>
                <w:szCs w:val="24"/>
                <w:rtl w:val="0"/>
              </w:rPr>
              <w:t xml:space="preserve">Prover botão de filtrar fóruns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6">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Botão que ao ser clicado, acionará a funcionalidade de filtrar fóruns com os dados fornecidos.</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7">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[RF116]  </w:t>
            </w:r>
            <w:r w:rsidDel="00000000" w:rsidR="00000000" w:rsidRPr="00000000">
              <w:rPr>
                <w:rFonts w:ascii="Arial" w:cs="Arial" w:eastAsia="Arial" w:hAnsi="Arial"/>
                <w:sz w:val="24"/>
                <w:szCs w:val="24"/>
                <w:rtl w:val="0"/>
              </w:rPr>
              <w:t xml:space="preserve">Prover Funcionalidade de carregar as Classes do usuário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9">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carrega as classes do usuário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A">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[RF117]  </w:t>
            </w:r>
            <w:r w:rsidDel="00000000" w:rsidR="00000000" w:rsidRPr="00000000">
              <w:rPr>
                <w:rFonts w:ascii="Arial" w:cs="Arial" w:eastAsia="Arial" w:hAnsi="Arial"/>
                <w:sz w:val="24"/>
                <w:szCs w:val="24"/>
                <w:rtl w:val="0"/>
              </w:rPr>
              <w:t xml:space="preserve">Prover funcionalidade de carregar os fóruns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carrega os fóruns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D">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[RF118]  </w:t>
            </w:r>
            <w:r w:rsidDel="00000000" w:rsidR="00000000" w:rsidRPr="00000000">
              <w:rPr>
                <w:rFonts w:ascii="Arial" w:cs="Arial" w:eastAsia="Arial" w:hAnsi="Arial"/>
                <w:sz w:val="24"/>
                <w:szCs w:val="24"/>
                <w:rtl w:val="0"/>
              </w:rPr>
              <w:t xml:space="preserve"> Prover Funcionalidade de carregar Post</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9F">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vai carregar os post</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0">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[RF119]  </w:t>
            </w:r>
            <w:r w:rsidDel="00000000" w:rsidR="00000000" w:rsidRPr="00000000">
              <w:rPr>
                <w:rFonts w:ascii="Arial" w:cs="Arial" w:eastAsia="Arial" w:hAnsi="Arial"/>
                <w:sz w:val="24"/>
                <w:szCs w:val="24"/>
                <w:rtl w:val="0"/>
              </w:rPr>
              <w:t xml:space="preserve"> Prover Formulário de criar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2">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a ser preenchido para a criação de Classes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3">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[RF120] </w:t>
            </w:r>
            <w:r w:rsidDel="00000000" w:rsidR="00000000" w:rsidRPr="00000000">
              <w:rPr>
                <w:rFonts w:ascii="Arial" w:cs="Arial" w:eastAsia="Arial" w:hAnsi="Arial"/>
                <w:sz w:val="24"/>
                <w:szCs w:val="24"/>
                <w:rtl w:val="0"/>
              </w:rPr>
              <w:t xml:space="preserve">Pegar os dados fornecidos no formulário de criar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5">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a ser preenchido para a criação de Classes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6">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[RF121]  </w:t>
            </w:r>
            <w:r w:rsidDel="00000000" w:rsidR="00000000" w:rsidRPr="00000000">
              <w:rPr>
                <w:rFonts w:ascii="Arial" w:cs="Arial" w:eastAsia="Arial" w:hAnsi="Arial"/>
                <w:sz w:val="24"/>
                <w:szCs w:val="24"/>
                <w:rtl w:val="0"/>
              </w:rPr>
              <w:t xml:space="preserve">Prover botão de filtragem das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8">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Botão com as opções de filtragem das classes.</w:t>
            </w:r>
          </w:p>
          <w:p w:rsidR="00000000" w:rsidDel="00000000" w:rsidP="00000000" w:rsidRDefault="00000000" w:rsidRPr="00000000" w14:paraId="000002A9">
            <w:pPr>
              <w:keepNext w:val="1"/>
              <w:spacing w:after="0" w:line="240" w:lineRule="auto"/>
              <w:jc w:val="center"/>
              <w:rPr>
                <w:rFonts w:ascii="Arial" w:cs="Arial" w:eastAsia="Arial" w:hAnsi="Arial"/>
                <w:color w:val="000000"/>
                <w:sz w:val="24"/>
                <w:szCs w:val="24"/>
              </w:rPr>
            </w:pP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A">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[RF122]  </w:t>
            </w:r>
            <w:r w:rsidDel="00000000" w:rsidR="00000000" w:rsidRPr="00000000">
              <w:rPr>
                <w:rFonts w:ascii="Arial" w:cs="Arial" w:eastAsia="Arial" w:hAnsi="Arial"/>
                <w:sz w:val="24"/>
                <w:szCs w:val="24"/>
                <w:rtl w:val="0"/>
              </w:rPr>
              <w:t xml:space="preserve">Prover botão de redirecionamento para a página de Fóruns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Botão que direciona o usuário para a página de fóruns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D">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[RF123]  </w:t>
            </w:r>
            <w:r w:rsidDel="00000000" w:rsidR="00000000" w:rsidRPr="00000000">
              <w:rPr>
                <w:rFonts w:ascii="Arial" w:cs="Arial" w:eastAsia="Arial" w:hAnsi="Arial"/>
                <w:sz w:val="24"/>
                <w:szCs w:val="24"/>
                <w:rtl w:val="0"/>
              </w:rPr>
              <w:t xml:space="preserve">Prover botão de Filtragem de A-Z nas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AF">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das classes de A-Z</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0">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[RF124]  </w:t>
            </w:r>
            <w:r w:rsidDel="00000000" w:rsidR="00000000" w:rsidRPr="00000000">
              <w:rPr>
                <w:rFonts w:ascii="Arial" w:cs="Arial" w:eastAsia="Arial" w:hAnsi="Arial"/>
                <w:sz w:val="24"/>
                <w:szCs w:val="24"/>
                <w:rtl w:val="0"/>
              </w:rPr>
              <w:t xml:space="preserve">Prover botão de Filtragem de Z-A nas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2">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das classes de Z-A.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3">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[RF125] Prover botão de Filtragem de recentes para antigas nas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5">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das classes das mais recentes para as mais antigas</w:t>
            </w:r>
            <w:r w:rsidDel="00000000" w:rsidR="00000000" w:rsidRPr="00000000">
              <w:rPr>
                <w:rtl w:val="0"/>
              </w:rPr>
            </w:r>
          </w:p>
        </w:tc>
      </w:tr>
      <w:tr>
        <w:trPr>
          <w:cantSplit w:val="0"/>
          <w:trHeight w:val="1523"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6">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[RF126] Prover botão de Filtragem de antigas para as recentes nas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das classes das mais antigas para as mais recentes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9">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[RF127] Prover funcionalidade de filtração de A-Z nas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as Classes de A-Z.</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C">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[RF128] Prover funcionalidade de filtração de Z-A nas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as Classes de Z-A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BF">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[RF129] - Prover funcionalidade de filtração pela mais recentes nas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1">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Funcionalidade que filtra as Classes pela mais recentes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2">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[RF130] - Prover funcionalidade de filtração pela mais Antigas nas Classes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4">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as Classes pela mais antigas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5">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[RF131] - Prover botão de opções no componente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7">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ao clicar abre o menu com as opções relacionadas a classes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8">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[RF132] - Prover Botão de “Exibir membros” no menu de opções da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A">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ao clicar roda a funcionalidade de “Exibir membros”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B">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[RF133] - Prover função de “Exibir membros” de uma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D">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Funcionalidade que vai mostrar os membros da classe determinada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E">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[RF134] - Prover Botão de “Gerenciar Equipe” no menu de opções da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0">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ao clicar abre o menu com as opções de gerenciamento da Classe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1">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[RF135] - Prover menu de “Gerenciar Equipe” de uma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3">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Menu com as possíveis opções de gerenciamento de uma classe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4">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[RF136] - Prover Botão de “Adicionar Membro” no menu de opções da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6">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com a função de rodar a funcionalidade de Adicionar Membro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7">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[RF137] - Prover Funcionalidade de “Adicionar membro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9">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vai adicionar um membro de acordo com os dados fornecidos no formulário.</w:t>
            </w:r>
            <w:r w:rsidDel="00000000" w:rsidR="00000000" w:rsidRPr="00000000">
              <w:rPr>
                <w:rtl w:val="0"/>
              </w:rPr>
            </w:r>
          </w:p>
        </w:tc>
      </w:tr>
      <w:tr>
        <w:trPr>
          <w:cantSplit w:val="0"/>
          <w:trHeight w:val="1337"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A">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[RF138] - Prover Formulário de “Adicionar membro” em uma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com os dados a serem preenchidos para a adição de um membro.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D">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[RF139] - Prover Botão de “Ocultar” no menu de opções da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F">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ao clicar fará com que a funcionalidade de ocultar a classe funcione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0">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[RF140] - Prover funcionalidade de ocultar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2">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de ocultar classe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3">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[RF141] - Prover funcionalidade de carregar “material” do usuário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5">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de carregar os materiais do usuário.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6">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[RF142] - Prover funcionalidade de carregar “Arquivos” do usuário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de carregar “arquivos” do usuário</w:t>
            </w:r>
            <w:r w:rsidDel="00000000" w:rsidR="00000000" w:rsidRPr="00000000">
              <w:rPr>
                <w:rtl w:val="0"/>
              </w:rPr>
            </w:r>
          </w:p>
        </w:tc>
      </w:tr>
      <w:tr>
        <w:trPr>
          <w:cantSplit w:val="0"/>
          <w:trHeight w:val="1004"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9">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[RF143] - Prover botão menu de opções dos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Menu com as opções possíveis para o material</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C">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[RF144] - Prover funcionalidade “Baixar”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de baixar todos os arquivos do material</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F">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[RF145] - Prover botão “Baixar” no menu de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 de baixar todos os arquivos do material.</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2">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[RF146] - Prover funcionalidade “Compartilhar” material</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4">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 que serve para compartilhar o material determinado com alguma pessoa.</w:t>
            </w:r>
          </w:p>
          <w:p w:rsidR="00000000" w:rsidDel="00000000" w:rsidP="00000000" w:rsidRDefault="00000000" w:rsidRPr="00000000" w14:paraId="000002F5">
            <w:pPr>
              <w:keepNext w:val="1"/>
              <w:spacing w:after="0" w:line="240" w:lineRule="auto"/>
              <w:jc w:val="center"/>
              <w:rPr>
                <w:rFonts w:ascii="Arial" w:cs="Arial" w:eastAsia="Arial" w:hAnsi="Arial"/>
                <w:color w:val="000000"/>
                <w:sz w:val="24"/>
                <w:szCs w:val="24"/>
              </w:rPr>
            </w:pP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6">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[RF147] - Prover botão “Compartilhar” no menu de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Menu com as possíveis pessoas para compartilhar o material</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9">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[RF148] - Prover menu de compartilhamento de material</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Menu com as possíveis pessoas para compartilhar o material</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C">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[RF149] - Prover funcionalidade “Favoritar”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de favoritar o material determinado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F">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[RF150] - Prover botão “Favoritar” no menu de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1">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função de favoritar</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2">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[RF151] - Prover funcionalidade “Renomear” material</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4">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muda o nome do material desejado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5">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[RF152] - Prover botão “Renomear” no menu de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7">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função de renomear</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8">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[RF153] Prover formulário para alteração de nome do material</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A">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a ser preenchido para alteração de nome do material</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B">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[RF154] Prover funcionalidade “Excluir”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D">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vai excluir o material determinado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E">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[RF155] Prover botão “Excluir” no menu de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0">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função de “excluir”.</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1">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[RF156] Prover botão “arquivo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3">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ao clicar abre o arquivo desejado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4">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[RF157] Prover formulário de criação de pasta da página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6">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a ser preenchido para a criação da pasta no material</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7">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[RF158] Pegar dados fornecidos no formulário de criação de pasta na tela de favoritos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9">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Funcionalidade que pega os dados fornecidos para a criação das pastas.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A">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[RF159] Prover botão de Criar pasta no formulário de “Criar pasta” na página de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criar pastas na tela de materiais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[RF160] Prover botão de filtragem dos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F">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Botão com as opções de filtragem dos materiais.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0">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[RF161] Prover funcionalidade de filtração pela mais Antigas nos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2">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os Materiais pelas mais antigas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3">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[RF162] Prover botão de Filtragem de A-Z nos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5">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dos materiais de A-Z</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6">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[RF163] Prover botão de Filtragem de Z-A nos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dos materiais de Z-A.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9">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[RF164] Prover botão de Filtragem de recentes para antigas nos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dos materiais das mais recentes para as mais antigas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C">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[RF165] - Prover botão de Filtragem de antigas para as recentes nos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dos materiais das mais antigas para as mais recentes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F">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[RF166] Prover funcionalidade de filtração de A-Z nos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1">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os materiais de A-Z.</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2">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[RF167] Prover funcionalidade de filtração de Z-A nos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4">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os materiais de Z-A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5">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[RF168] Prover funcionalidade de filtração pela mais recentes nos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7">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os Materiais pela mais recentes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8">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[RF169] Prover botão de “criar notícia” na página de notícia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A">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abrirá o formulário a ser preenchido para a criação da notícia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B">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[RF170] Prover formulário para a criação de uma notícia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D">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que deve ser preenchido para criar a notícia.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E">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[RF171] Pegar dados fornecidos pelo usuário para a criação da notícia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0">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pega os dados fornecidos para a criação da notícia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1">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[RF172] Pegar botão para “Criar” no formulário de criar notícia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3">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criar notícia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4">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[RF173] Prover botão de filtragem das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6">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com as opções de filtragem das notícias.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7">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[RF174] Prover funcionalidade de filtração pela mais Antigas nas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9">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as Notícias pelas mais antigas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A">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[RF175] Prover botão de Filtragem de A-Z nas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das Notícias de A-Z.</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D">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[RF176] Prover botão de Filtragem de Z-A nas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F">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Botão que Aciona a funcionalidade de filtração das Notícias de Z-A.</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0">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[RF177] Prover botão de Filtragem de recentes para antigas nas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2">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das Notícias das mais recentes para as mais velhas.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3">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[RF178] Prover botão de Filtragem de antigas para as recentes nas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5">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Aciona a funcionalidade de filtração das Notícias das mais antigas para as mais recentes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6">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[RF179] Prover funcionalidade de filtração de A-Z nas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as Notícias de A-Z.</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9">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[RF180] Prover funcionalidade de filtração de Z-A nas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as Notícias de Z-A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C">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[RF181] Prover funcionalidade de filtração pela mais recentes nas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filtra as Notícias pela mais recentes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5F">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[RF182] Prover botão notícia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1">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ao ser clicado abre a notícia desejada</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2">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[RF183] Prover funcionalidade de carregar notícias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4">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carrega as notícias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5">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[RF184] - Prover funcionalidade de notícias mais vista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7">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Funcionalidade que verifica quais as notícias mais vistas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8">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[RF185] Prover área de notícias mais vistas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A">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área que contará com as notícias mais vistas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B">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[RF186] Prover funcionalidade que carrega as notificações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D">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Funcionalidade que carrega as notificações na área de notificações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E">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[RF187] Prover botão “Usuário”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6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0">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à direita do header do site, que abre um menu com opções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1">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[RF188] Prover botão “Perfil” no menu do usuário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3">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redireciona o usuário para seu perfil</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4">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[RF189] Prover botão “Configurações” no menu do usuário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6">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abre as configurações do site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7">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[RF190] Prover Menu de configurações do site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9">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Menu com todas as configurações do site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A">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[RF191] Prover botão “Ajuda e Suporte” no menu do usuário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abre o menu de ajuda e suporte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[RF192] Prover menu de “Ajuda e Suporte”;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F">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Menu com todas as informações e suporte necessário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0">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[RF193] Prover botão “Feedback” no menu do usuário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2">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abrirá um formulário a ser preenchido pelo usuário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3">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[RF194] Prover botão formulário de feedback</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Baixa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5">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Formulário que o usuário poderá nos dar feedback.</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6">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[RF195] Prover botão “Sair” no menu do usuário;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8">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sairá da conta do usuário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[RF196] Prover Barra de pesquisa geral;</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B">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Barra que filtra todo o conteúdo do site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C">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[RF197] Prover botão Logo na Header;</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E">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botão que contará com o logotipo do site, e ele terá a função de navegar para a página home.</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8F">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[RF198] - Prover botão de Adicionar contato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0">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1">
            <w:pPr>
              <w:keepNext w:val="1"/>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rtl w:val="0"/>
              </w:rPr>
              <w:t xml:space="preserve">Botão que abrirá um formulário a ser preenchido com o nome do contato a ser adicionado.</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2">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[RF199] prover botão de gerenciamento de pastas dos materiais;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3">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rtl w:val="0"/>
              </w:rPr>
              <w:t xml:space="preserve">Média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4">
            <w:pPr>
              <w:keepNext w:val="1"/>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rtl w:val="0"/>
              </w:rPr>
              <w:t xml:space="preserve">Botão que vai mostrar as configurações das pastas do materiais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[RF200] - Prover botão de Login usando dados de outras aplicações (Google, Facebook);</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6">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Alta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7">
            <w:pPr>
              <w:keepNext w:val="1"/>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botão que aciona a funcionalidade de filtragem de comentários do fórum.</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8">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[RF201]Prover botão de opções no componente “classe”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9">
            <w:pPr>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Média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A">
            <w:pPr>
              <w:keepNext w:val="1"/>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Descrição: botão que aciona a funcionalidade de modificar o perfil.</w:t>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B">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[RF202] adicionar funcionalidade que carrega os dados dos contatos recomendados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C">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D">
            <w:pPr>
              <w:keepNext w:val="1"/>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rtl w:val="0"/>
              </w:rPr>
              <w:t xml:space="preserve">Funcionalidade que carrega os dados dos contatos recomendados</w:t>
            </w:r>
            <w:r w:rsidDel="00000000" w:rsidR="00000000" w:rsidRPr="00000000">
              <w:rPr>
                <w:rtl w:val="0"/>
              </w:rPr>
            </w:r>
          </w:p>
        </w:tc>
      </w:tr>
      <w:tr>
        <w:trPr>
          <w:cantSplit w:val="0"/>
          <w:trHeight w:val="828"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E">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[RF203] prover área de conversas do fórum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9F">
            <w:pPr>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rtl w:val="0"/>
              </w:rPr>
              <w:t xml:space="preserve">Alta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A0">
            <w:pPr>
              <w:keepNext w:val="1"/>
              <w:spacing w:after="0" w:line="240" w:lineRule="auto"/>
              <w:jc w:val="center"/>
              <w:rPr>
                <w:rFonts w:ascii="Arial" w:cs="Arial" w:eastAsia="Arial" w:hAnsi="Arial"/>
                <w:sz w:val="24"/>
                <w:szCs w:val="24"/>
              </w:rPr>
            </w:pPr>
            <w:r w:rsidDel="00000000" w:rsidR="00000000" w:rsidRPr="00000000">
              <w:rPr>
                <w:rFonts w:ascii="Arial" w:cs="Arial" w:eastAsia="Arial" w:hAnsi="Arial"/>
                <w:color w:val="000000"/>
                <w:rtl w:val="0"/>
              </w:rPr>
              <w:t xml:space="preserve">funcionalidade que carrega a área de discussão dos fóruns</w:t>
            </w:r>
            <w:r w:rsidDel="00000000" w:rsidR="00000000" w:rsidRPr="00000000">
              <w:rPr>
                <w:rtl w:val="0"/>
              </w:rPr>
            </w:r>
          </w:p>
        </w:tc>
      </w:tr>
    </w:tbl>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1 - Fonte: Próprio grupo responsável por este projeto</w:t>
      </w:r>
    </w:p>
    <w:sdt>
      <w:sdtPr>
        <w:tag w:val="goog_rdk_35"/>
      </w:sdtPr>
      <w:sdtContent>
        <w:p w:rsidR="00000000" w:rsidDel="00000000" w:rsidP="00000000" w:rsidRDefault="00000000" w:rsidRPr="00000000" w14:paraId="000003A2">
          <w:pPr>
            <w:pStyle w:val="Heading3"/>
            <w:numPr>
              <w:ilvl w:val="2"/>
              <w:numId w:val="4"/>
            </w:numPr>
            <w:ind w:left="0" w:firstLine="0"/>
            <w:rPr/>
            <w:pPrChange w:author="PAULO ROGÉRIO NEVES DE OLIVEIRA" w:id="0" w:date="2023-11-28T14:48:00Z">
              <w:pPr>
                <w:pStyle w:val="Heading3"/>
                <w:numPr>
                  <w:ilvl w:val="2"/>
                  <w:numId w:val="4"/>
                </w:numPr>
                <w:ind w:left="1080" w:hanging="720"/>
              </w:pPr>
            </w:pPrChange>
          </w:pPr>
          <w:bookmarkStart w:colFirst="0" w:colLast="0" w:name="_heading=h.4d34og8" w:id="8"/>
          <w:bookmarkEnd w:id="8"/>
          <w:r w:rsidDel="00000000" w:rsidR="00000000" w:rsidRPr="00000000">
            <w:rPr>
              <w:rtl w:val="0"/>
            </w:rPr>
            <w:t xml:space="preserve">Requisitos Não Funcionais</w:t>
          </w:r>
        </w:p>
      </w:sdtContent>
    </w:sdt>
    <w:p w:rsidR="00000000" w:rsidDel="00000000" w:rsidP="00000000" w:rsidRDefault="00000000" w:rsidRPr="00000000" w14:paraId="000003A3">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Wazlawick define requisitos não-funcionais como elementos intrinsicamente ligados aos requisitos funcionais. Não-funcionais são questões envolvendo determinada função do sistema, mas que não são diretamente ligadas ao usuário em si. Um exemplo disso, mesmo que fuja do tema deste projeto, é a não efetuação de uma venda se o cartão de crédito for negado.</w:t>
      </w:r>
    </w:p>
    <w:p w:rsidR="00000000" w:rsidDel="00000000" w:rsidP="00000000" w:rsidRDefault="00000000" w:rsidRPr="00000000" w14:paraId="000003A4">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requisitos não funcionais foram essenciais para entender o que seria necessário para que o nosso projeto funcionasse dentro do conformes, nele a gente percebeu os principais atributos e características que teria que ser implementados para que o nosso sistema atenda aos padrões de desempenho e qualidade adequados para os usuários</w:t>
      </w:r>
    </w:p>
    <w:p w:rsidR="00000000" w:rsidDel="00000000" w:rsidP="00000000" w:rsidRDefault="00000000" w:rsidRPr="00000000" w14:paraId="000003A5">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120" w:before="0" w:line="360" w:lineRule="auto"/>
        <w:ind w:left="1790" w:right="0" w:hanging="1080"/>
        <w:jc w:val="both"/>
        <w:rPr/>
      </w:pPr>
      <w:sdt>
        <w:sdtPr>
          <w:tag w:val="goog_rdk_36"/>
        </w:sdtPr>
        <w:sdtContent>
          <w:commentRangeStart w:id="16"/>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Tabela de Requisitos Não-Funcionais</w:t>
      </w:r>
      <w:commentRangeEnd w:id="16"/>
      <w:r w:rsidDel="00000000" w:rsidR="00000000" w:rsidRPr="00000000">
        <w:commentReference w:id="16"/>
      </w:r>
      <w:r w:rsidDel="00000000" w:rsidR="00000000" w:rsidRPr="00000000">
        <w:rPr>
          <w:rtl w:val="0"/>
        </w:rPr>
      </w:r>
    </w:p>
    <w:tbl>
      <w:tblPr>
        <w:tblStyle w:val="Table2"/>
        <w:tblW w:w="8260.0" w:type="dxa"/>
        <w:jc w:val="left"/>
        <w:tblLayout w:type="fixed"/>
        <w:tblLook w:val="0400"/>
      </w:tblPr>
      <w:tblGrid>
        <w:gridCol w:w="2900"/>
        <w:gridCol w:w="1420"/>
        <w:gridCol w:w="3940"/>
        <w:tblGridChange w:id="0">
          <w:tblGrid>
            <w:gridCol w:w="2900"/>
            <w:gridCol w:w="1420"/>
            <w:gridCol w:w="394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3A6">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Requisitos</w:t>
            </w:r>
          </w:p>
        </w:tc>
        <w:tc>
          <w:tcPr>
            <w:tcBorders>
              <w:top w:color="000000" w:space="0" w:sz="4" w:val="single"/>
              <w:left w:color="000000" w:space="0" w:sz="0" w:val="nil"/>
              <w:bottom w:color="000000" w:space="0" w:sz="4" w:val="single"/>
              <w:right w:color="000000" w:space="0" w:sz="4" w:val="single"/>
            </w:tcBorders>
            <w:shd w:fill="e7e6e6" w:val="clear"/>
            <w:vAlign w:val="center"/>
          </w:tcPr>
          <w:p w:rsidR="00000000" w:rsidDel="00000000" w:rsidP="00000000" w:rsidRDefault="00000000" w:rsidRPr="00000000" w14:paraId="000003A7">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Prioridade</w:t>
            </w:r>
          </w:p>
        </w:tc>
        <w:tc>
          <w:tcPr>
            <w:tcBorders>
              <w:top w:color="000000" w:space="0" w:sz="4" w:val="single"/>
              <w:left w:color="000000" w:space="0" w:sz="0" w:val="nil"/>
              <w:bottom w:color="000000" w:space="0" w:sz="4" w:val="single"/>
              <w:right w:color="000000" w:space="0" w:sz="4" w:val="single"/>
            </w:tcBorders>
            <w:shd w:fill="e7e6e6" w:val="clear"/>
            <w:vAlign w:val="center"/>
          </w:tcPr>
          <w:p w:rsidR="00000000" w:rsidDel="00000000" w:rsidP="00000000" w:rsidRDefault="00000000" w:rsidRPr="00000000" w14:paraId="000003A8">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Descrição</w:t>
            </w:r>
          </w:p>
        </w:tc>
      </w:tr>
      <w:tr>
        <w:trPr>
          <w:cantSplit w:val="0"/>
          <w:trHeight w:val="1602" w:hRule="atLeast"/>
          <w:tblHeader w:val="0"/>
        </w:trPr>
        <w:tc>
          <w:tcPr>
            <w:tcBorders>
              <w:top w:color="000000" w:space="0" w:sz="0" w:val="nil"/>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A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[RNF001] Confiabilidade</w:t>
            </w:r>
          </w:p>
        </w:tc>
        <w:tc>
          <w:tcPr>
            <w:tcBorders>
              <w:top w:color="000000" w:space="0" w:sz="0" w:val="nil"/>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A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0" w:val="nil"/>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A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aplicação será confiável e não falhará com frequência, </w:t>
              <w:br w:type="textWrapping"/>
              <w:t xml:space="preserve">para que os usuários possam confiar</w:t>
              <w:br w:type="textWrapping"/>
              <w:t xml:space="preserve"> nela para armazenar suas </w:t>
              <w:br w:type="textWrapping"/>
              <w:t xml:space="preserve">informações e dados.</w:t>
            </w:r>
          </w:p>
        </w:tc>
      </w:tr>
      <w:tr>
        <w:trPr>
          <w:cantSplit w:val="0"/>
          <w:trHeight w:val="1500"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A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[RNF002] Segurança e privacidade</w:t>
            </w:r>
          </w:p>
        </w:tc>
        <w:tc>
          <w:tcPr>
            <w:tcBorders>
              <w:top w:color="000000" w:space="0" w:sz="4" w:val="single"/>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A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A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Será segura e protegerá as informações pessoais dos usuários contra hackers e invasores mal-intencionados</w:t>
            </w:r>
          </w:p>
        </w:tc>
      </w:tr>
      <w:tr>
        <w:trPr>
          <w:cantSplit w:val="0"/>
          <w:trHeight w:val="15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[RNF003] Performance</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B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B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Será rápida e responsiva, para que os usuários possam navegar facilmente e interagir com outros sem atrasos</w:t>
            </w:r>
          </w:p>
        </w:tc>
      </w:tr>
      <w:tr>
        <w:trPr>
          <w:cantSplit w:val="0"/>
          <w:trHeight w:val="1215" w:hRule="atLeast"/>
          <w:tblHeader w:val="0"/>
        </w:trPr>
        <w:tc>
          <w:tcPr>
            <w:tcBorders>
              <w:top w:color="000000" w:space="0" w:sz="0" w:val="nil"/>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B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[RNF004] Compatibilidade</w:t>
            </w:r>
          </w:p>
        </w:tc>
        <w:tc>
          <w:tcPr>
            <w:tcBorders>
              <w:top w:color="000000" w:space="0" w:sz="4" w:val="single"/>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B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B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Capacidade do site de funcionar corretamente em diferentes dispositivos, navegadores e sistemas operacionais</w:t>
            </w:r>
          </w:p>
        </w:tc>
      </w:tr>
      <w:tr>
        <w:trPr>
          <w:cantSplit w:val="0"/>
          <w:trHeight w:val="15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[RNF005] Atualizações / Manutenção</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B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B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Será feita sempre que houver a necessidade de incrementação ou de modificação de alguma funcionalidade ou do próprio sistema</w:t>
            </w:r>
          </w:p>
        </w:tc>
      </w:tr>
      <w:tr>
        <w:trPr>
          <w:cantSplit w:val="0"/>
          <w:trHeight w:val="615" w:hRule="atLeast"/>
          <w:tblHeader w:val="0"/>
        </w:trPr>
        <w:tc>
          <w:tcPr>
            <w:tcBorders>
              <w:top w:color="000000" w:space="0" w:sz="0" w:val="nil"/>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B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[RNF006] Usabilidade</w:t>
            </w:r>
          </w:p>
        </w:tc>
        <w:tc>
          <w:tcPr>
            <w:tcBorders>
              <w:top w:color="000000" w:space="0" w:sz="4" w:val="single"/>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B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4" w:val="single"/>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B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capacidade do site de ser fácil e intuitivo de usar pelos usuários</w:t>
            </w:r>
          </w:p>
        </w:tc>
      </w:tr>
      <w:tr>
        <w:trPr>
          <w:cantSplit w:val="0"/>
          <w:trHeight w:val="1200" w:hRule="atLeast"/>
          <w:tblHeader w:val="0"/>
        </w:trPr>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B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[RNF007] Design fácil, intuitivo e bonito</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B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B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Terá design fácil, prático e simples, para que todos os usuários possam usar a aplicação sem dificuldades.</w:t>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[RNF008] Escalabilidade</w:t>
            </w:r>
          </w:p>
        </w:tc>
        <w:tc>
          <w:tcPr>
            <w:tcBorders>
              <w:top w:color="000000" w:space="0" w:sz="4" w:val="single"/>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B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0" w:val="nil"/>
              <w:bottom w:color="000000" w:space="0" w:sz="0" w:val="nil"/>
              <w:right w:color="000000" w:space="0" w:sz="4" w:val="single"/>
            </w:tcBorders>
            <w:shd w:fill="ffffff" w:val="clear"/>
            <w:vAlign w:val="center"/>
          </w:tcPr>
          <w:p w:rsidR="00000000" w:rsidDel="00000000" w:rsidP="00000000" w:rsidRDefault="00000000" w:rsidRPr="00000000" w14:paraId="000003C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Será capaz de lidar com o número necessário de usuários sem qualquer degradação no desempenho</w:t>
            </w:r>
          </w:p>
        </w:tc>
      </w:tr>
      <w:tr>
        <w:trPr>
          <w:cantSplit w:val="0"/>
          <w:trHeight w:val="1215" w:hRule="atLeast"/>
          <w:tblHeader w:val="0"/>
        </w:trPr>
        <w:tc>
          <w:tcPr>
            <w:tcBorders>
              <w:top w:color="000000" w:space="0" w:sz="0" w:val="nil"/>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C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[RNF009] Exibição do momento da publicação</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C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Baixa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C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Será exibido o momento da publicação da postagem</w:t>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[RNF010] Acessibilidade</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C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aplicação será acessível a usuários com deficiências visuais ou motoras, para que eles possam usufruir sem complicações</w:t>
            </w:r>
          </w:p>
        </w:tc>
      </w:tr>
      <w:tr>
        <w:trPr>
          <w:cantSplit w:val="0"/>
          <w:trHeight w:val="15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[RNF011] Internacionalização</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C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Média</w:t>
            </w:r>
          </w:p>
        </w:tc>
        <w:tc>
          <w:tcPr>
            <w:tcBorders>
              <w:top w:color="000000" w:space="0" w:sz="0" w:val="nil"/>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C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aplicação será capaz de suportar diferentes idiomas, para que diferentes tipos de usuários possam usá-lo sem problemas de comunicação</w:t>
            </w:r>
          </w:p>
        </w:tc>
      </w:tr>
      <w:tr>
        <w:trPr>
          <w:cantSplit w:val="0"/>
          <w:trHeight w:val="1515" w:hRule="atLeast"/>
          <w:tblHeader w:val="0"/>
        </w:trPr>
        <w:tc>
          <w:tcPr>
            <w:tcBorders>
              <w:top w:color="000000" w:space="0" w:sz="0" w:val="nil"/>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C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[RNF012] Conformidade</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C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Alta</w:t>
            </w:r>
          </w:p>
        </w:tc>
        <w:tc>
          <w:tcPr>
            <w:tcBorders>
              <w:top w:color="000000" w:space="0" w:sz="4" w:val="single"/>
              <w:left w:color="000000" w:space="0" w:sz="4" w:val="single"/>
              <w:bottom w:color="000000" w:space="0" w:sz="0" w:val="nil"/>
              <w:right w:color="000000" w:space="0" w:sz="4" w:val="single"/>
            </w:tcBorders>
            <w:shd w:fill="ffffff" w:val="clear"/>
            <w:vAlign w:val="center"/>
          </w:tcPr>
          <w:p w:rsidR="00000000" w:rsidDel="00000000" w:rsidP="00000000" w:rsidRDefault="00000000" w:rsidRPr="00000000" w14:paraId="000003CC">
            <w:pPr>
              <w:keepNext w:val="1"/>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aplicação estará em conformidade com as leis e regulamentos aplicáveis, como o Regulamento Geral de Proteção de Dados (GPDR) da União Europeia</w:t>
            </w:r>
          </w:p>
        </w:tc>
      </w:tr>
    </w:tbl>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2  - Fonte: Próprio grupo responsável por este projeto</w:t>
      </w:r>
    </w:p>
    <w:sdt>
      <w:sdtPr>
        <w:tag w:val="goog_rdk_38"/>
      </w:sdtPr>
      <w:sdtContent>
        <w:p w:rsidR="00000000" w:rsidDel="00000000" w:rsidP="00000000" w:rsidRDefault="00000000" w:rsidRPr="00000000" w14:paraId="000003CE">
          <w:pPr>
            <w:pStyle w:val="Heading3"/>
            <w:numPr>
              <w:ilvl w:val="2"/>
              <w:numId w:val="4"/>
            </w:numPr>
            <w:ind w:left="0" w:firstLine="0"/>
            <w:rPr/>
            <w:pPrChange w:author="PAULO ROGÉRIO NEVES DE OLIVEIRA" w:id="0" w:date="2023-11-28T14:53:00Z">
              <w:pPr>
                <w:pStyle w:val="Heading3"/>
                <w:numPr>
                  <w:ilvl w:val="2"/>
                  <w:numId w:val="4"/>
                </w:numPr>
                <w:ind w:left="1080" w:hanging="720"/>
              </w:pPr>
            </w:pPrChange>
          </w:pPr>
          <w:bookmarkStart w:colFirst="0" w:colLast="0" w:name="_heading=h.2s8eyo1" w:id="9"/>
          <w:bookmarkEnd w:id="9"/>
          <w:sdt>
            <w:sdtPr>
              <w:tag w:val="goog_rdk_37"/>
            </w:sdtPr>
            <w:sdtContent>
              <w:commentRangeStart w:id="17"/>
            </w:sdtContent>
          </w:sdt>
          <w:r w:rsidDel="00000000" w:rsidR="00000000" w:rsidRPr="00000000">
            <w:rPr>
              <w:rtl w:val="0"/>
            </w:rPr>
            <w:t xml:space="preserve">Prototipagem</w:t>
          </w:r>
          <w:commentRangeEnd w:id="17"/>
          <w:r w:rsidDel="00000000" w:rsidR="00000000" w:rsidRPr="00000000">
            <w:commentReference w:id="17"/>
          </w:r>
          <w:r w:rsidDel="00000000" w:rsidR="00000000" w:rsidRPr="00000000">
            <w:rPr>
              <w:rtl w:val="0"/>
            </w:rPr>
          </w:r>
        </w:p>
      </w:sdtContent>
    </w:sdt>
    <w:p w:rsidR="00000000" w:rsidDel="00000000" w:rsidP="00000000" w:rsidRDefault="00000000" w:rsidRPr="00000000" w14:paraId="000003CF">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Wazlawick, em seu livro “Engenharia de software: Conceitos e Práticas”, refere-se a prototipagem uma etapa do processo de desenvolvimento de um projeto que consiste na criação de uma versão-modelo do produto, no entanto voltado apenas para aprovação e verificação do cliente. Essa etapa é fundamental, pois permite correções, ajustes e melhorias a serem feitas antes do desenvolvimento do produto real.</w:t>
      </w:r>
    </w:p>
    <w:p w:rsidR="00000000" w:rsidDel="00000000" w:rsidP="00000000" w:rsidRDefault="00000000" w:rsidRPr="00000000" w14:paraId="000003D0">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prototipação das possíveis telas a serem feitas, tanto em baixa fidelidade (apresentada no Apêndice B) quanto em média fidelidade (apresentada no Apêndice F), foram de grande ajuda para o entendimento de como tudo deveria ser feito, e quais terias que ser os primeiros detalhes a serem desenvolvidos para que o projeto andasse da maneira esperada. Com o desenvolvimento destes protótipos, desde o início do projeto, foi possível iniciar a codificação desde cedo, o que ajudou no adiantamento do desenvolvimento.</w:t>
      </w:r>
    </w:p>
    <w:p w:rsidR="00000000" w:rsidDel="00000000" w:rsidP="00000000" w:rsidRDefault="00000000" w:rsidRPr="00000000" w14:paraId="000003D1">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Estudo de Viabilidade</w:t>
      </w:r>
    </w:p>
    <w:p w:rsidR="00000000" w:rsidDel="00000000" w:rsidP="00000000" w:rsidRDefault="00000000" w:rsidRPr="00000000" w14:paraId="000003D2">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Harold Kerzner, autor da obra “Gerenciamento de projetos: uma abordagem sistêmica para planejamento, programação e controle”, define estudo de viabilidade como um processo de avaliação abrangente que determinar se um projeto é realista e se vale a pena ser prosseguido.</w:t>
      </w:r>
    </w:p>
    <w:p w:rsidR="00000000" w:rsidDel="00000000" w:rsidP="00000000" w:rsidRDefault="00000000" w:rsidRPr="00000000" w14:paraId="000003D3">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a realização do estudo de viabilidade, foram analisados diversos aspectos relevantes para o desenvolvimento do projeto, como custos envolvidos, recursos necessários, prazos de execução, possíveis riscos e oportunidades, dentre outros. O resultado do estudo de viabilidade é um fator de referência essencial para a equipe. Ela fornece informações detalhadas que ajudam na tomada de decisões, e ajuda no planejamento e na definição de metas.</w:t>
      </w:r>
    </w:p>
    <w:p w:rsidR="00000000" w:rsidDel="00000000" w:rsidP="00000000" w:rsidRDefault="00000000" w:rsidRPr="00000000" w14:paraId="000003D4">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Viabilidade de técnica</w:t>
      </w:r>
    </w:p>
    <w:p w:rsidR="00000000" w:rsidDel="00000000" w:rsidP="00000000" w:rsidRDefault="00000000" w:rsidRPr="00000000" w14:paraId="000003D5">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Tendo em vista a complexidade do projeto, a viabilidade técnica se torna uma das maiores prioridades. Como o sistema será uma web aplicação, aspectos como, compatibilidade com navegadores, responsividade, escalabilidade, segurança, performance, manutenção e suporte e controle de acesso, o que à primeira vista é de certa forma complexa. Entretanto a arquitetura utilizada para o desenvolvimento do workflow (fluxo de trabalho) foi pensada justamente nesta complexidade, o que poderá ser visto mais adiante ainda neste texto. Para a elaboração do projeto, utiliza-se a constante ideia da realização de brainstormings e sprints, que são reuniões da metodologia ágil Scrum. Nessas reuniões, debate-se sobre o progresso e o desenvolvimento da equipe, além de possíveis ideias e melhorias para o código e o próprio sistema. A principal tecnologia utilizada no projeto será Javascript. Na equipe, todos possuem experiências significativas com a linguagem, facilitando o desenvolvimento do projeto. Entre os integrantes, o facilitador Vitor Hugo Rodrigues dos Santos é o que mais possui contato com a linguagem. Além disso, a IDE que todos os integrantes concordaram em utilizar é o Visual Studio Code, por conta de todos estarem acostumados a utilizá-la e a versatilidade e manuseio que ela proporciona. Os integrantes da equipe já possuíam algum conhecimento com a linguagem antes do início do projeto. Entretanto, devido a quantidade de ferramentas e ao tamanho do projeto, a equipe continua estudando para o desenvolvimento da aplicação. Isto se aplica a própria linguagem e os frameworks que serão utilizados no sistema. Em virtude dos aspectos abordados, um treinamento é feito após as reuniões para aprimorar ainda mais os conhecimentos da equipe e tornar um possível sistema em uma aplicação real. A aplicação será complexa, e, portanto, são necessárias várias ferramentas e frameworks para o auxílio do desenvolvimento. Concluiu-se que, a principal ferramenta, dentre as mais renomadas tecnologias de Desenvolvimento Frontend o framework React.js, uma biblioteca Javascript de desenvolvimento web, seria o ideal para aplicação, já que conta com funcionalidades que atendem os requisitos do projeto. Cogitou-se outras tecnologias similares, como Svelte.js, Angular.js, Vue.js e Next.js, porém, o tempo necessário para adquirir experiência em algum destes outros 5 frameworks seria muito alto, podendo não bater com o prazo de entrega final do sistema. Segue abaixo uma tabela detalhada sobre as tecnologias que serão utilizadas no projeto. Todas as tabelas a seguir foram feitas com base em brainstormings que foram realizados com o objetivo de listar as tecnologias e seus respectivos domínios:</w:t>
      </w:r>
    </w:p>
    <w:p w:rsidR="00000000" w:rsidDel="00000000" w:rsidP="00000000" w:rsidRDefault="00000000" w:rsidRPr="00000000" w14:paraId="000003D6">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7">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8">
      <w:pPr>
        <w:spacing w:after="12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9">
      <w:pPr>
        <w:spacing w:after="120" w:line="360" w:lineRule="auto"/>
        <w:jc w:val="both"/>
        <w:rPr>
          <w:rFonts w:ascii="Arial" w:cs="Arial" w:eastAsia="Arial" w:hAnsi="Arial"/>
          <w:sz w:val="24"/>
          <w:szCs w:val="24"/>
        </w:rPr>
      </w:pPr>
      <w:r w:rsidDel="00000000" w:rsidR="00000000" w:rsidRPr="00000000">
        <w:rPr>
          <w:rtl w:val="0"/>
        </w:rPr>
      </w:r>
    </w:p>
    <w:sdt>
      <w:sdtPr>
        <w:tag w:val="goog_rdk_39"/>
      </w:sdtPr>
      <w:sdtContent>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851" w:right="0" w:hanging="851"/>
            <w:jc w:val="both"/>
            <w:rPr>
              <w:rPrChange w:author="PAULO ROGÉRIO NEVES DE OLIVEIRA" w:id="9" w:date="2023-11-28T14:55:00Z">
                <w:rPr/>
              </w:rPrChange>
            </w:rPr>
            <w:pPrChange w:author="PAULO ROGÉRIO NEVES DE OLIVEIRA" w:id="0" w:date="2023-11-28T14:55:00Z">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120" w:before="0" w:line="360" w:lineRule="auto"/>
                <w:ind w:left="1790" w:right="0" w:hanging="1080"/>
                <w:jc w:val="both"/>
              </w:pPr>
            </w:pPrChange>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Tabela de Habilidades Técnicas – Frontend</w:t>
          </w:r>
        </w:p>
      </w:sdtContent>
    </w:sdt>
    <w:tbl>
      <w:tblPr>
        <w:tblStyle w:val="Table3"/>
        <w:tblW w:w="8260.0" w:type="dxa"/>
        <w:jc w:val="left"/>
        <w:tblLayout w:type="fixed"/>
        <w:tblLook w:val="0400"/>
      </w:tblPr>
      <w:tblGrid>
        <w:gridCol w:w="2258"/>
        <w:gridCol w:w="2062"/>
        <w:gridCol w:w="3940"/>
        <w:tblGridChange w:id="0">
          <w:tblGrid>
            <w:gridCol w:w="2258"/>
            <w:gridCol w:w="2062"/>
            <w:gridCol w:w="3940"/>
          </w:tblGrid>
        </w:tblGridChange>
      </w:tblGrid>
      <w:tr>
        <w:trPr>
          <w:cantSplit w:val="0"/>
          <w:trHeight w:val="587" w:hRule="atLeast"/>
          <w:tblHeader w:val="0"/>
        </w:trPr>
        <w:tc>
          <w:tcPr>
            <w:tcBorders>
              <w:top w:color="000000" w:space="0" w:sz="8" w:val="single"/>
              <w:left w:color="000000" w:space="0" w:sz="8" w:val="single"/>
              <w:bottom w:color="666666" w:space="0" w:sz="8" w:val="single"/>
              <w:right w:color="666666" w:space="0" w:sz="8" w:val="single"/>
            </w:tcBorders>
            <w:shd w:fill="d9d9d9" w:val="clear"/>
            <w:vAlign w:val="center"/>
          </w:tcPr>
          <w:p w:rsidR="00000000" w:rsidDel="00000000" w:rsidP="00000000" w:rsidRDefault="00000000" w:rsidRPr="00000000" w14:paraId="000003DB">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Tecnologias</w:t>
            </w:r>
          </w:p>
        </w:tc>
        <w:tc>
          <w:tcPr>
            <w:tcBorders>
              <w:top w:color="000000" w:space="0" w:sz="8" w:val="single"/>
              <w:left w:color="000000" w:space="0" w:sz="0" w:val="nil"/>
              <w:bottom w:color="666666" w:space="0" w:sz="8" w:val="single"/>
              <w:right w:color="666666" w:space="0" w:sz="8" w:val="single"/>
            </w:tcBorders>
            <w:shd w:fill="d9d9d9" w:val="clear"/>
            <w:vAlign w:val="center"/>
          </w:tcPr>
          <w:p w:rsidR="00000000" w:rsidDel="00000000" w:rsidP="00000000" w:rsidRDefault="00000000" w:rsidRPr="00000000" w14:paraId="000003DC">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Domínio (em %)</w:t>
            </w:r>
          </w:p>
        </w:tc>
        <w:tc>
          <w:tcPr>
            <w:tcBorders>
              <w:top w:color="000000" w:space="0" w:sz="8" w:val="single"/>
              <w:left w:color="000000" w:space="0" w:sz="0" w:val="nil"/>
              <w:bottom w:color="666666" w:space="0" w:sz="8" w:val="single"/>
              <w:right w:color="000000" w:space="0" w:sz="8" w:val="single"/>
            </w:tcBorders>
            <w:shd w:fill="d9d9d9" w:val="clear"/>
            <w:vAlign w:val="center"/>
          </w:tcPr>
          <w:p w:rsidR="00000000" w:rsidDel="00000000" w:rsidP="00000000" w:rsidRDefault="00000000" w:rsidRPr="00000000" w14:paraId="000003DD">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Descrição</w:t>
            </w:r>
          </w:p>
        </w:tc>
      </w:tr>
      <w:tr>
        <w:trPr>
          <w:cantSplit w:val="0"/>
          <w:trHeight w:val="112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DE">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React</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D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80%</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E0">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Um framework de desenvolvimento web que visa facilitar a criação de projetos</w:t>
            </w:r>
          </w:p>
        </w:tc>
      </w:tr>
      <w:tr>
        <w:trPr>
          <w:cantSplit w:val="0"/>
          <w:trHeight w:val="9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E1">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Vite</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E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60%</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E3">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Uma alternativa de alta performance para compilar os códigos da aplicação</w:t>
            </w:r>
          </w:p>
        </w:tc>
      </w:tr>
      <w:tr>
        <w:trPr>
          <w:cantSplit w:val="0"/>
          <w:trHeight w:val="1215"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E4">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Redux</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E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45%</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E6">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Biblioteca que gerencia os dados passados do Backend para o Frontend de maneira rápida, porém complexa</w:t>
            </w:r>
          </w:p>
        </w:tc>
      </w:tr>
      <w:tr>
        <w:trPr>
          <w:cantSplit w:val="0"/>
          <w:trHeight w:val="9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E7">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Node.js</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E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90%</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E9">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Ambiente de desenvolvimento para compilar arquivos.js</w:t>
            </w:r>
          </w:p>
        </w:tc>
      </w:tr>
      <w:tr>
        <w:trPr>
          <w:cantSplit w:val="0"/>
          <w:trHeight w:val="9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EA">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Axios.js</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E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53%</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EC">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Biblioteca que faz requisições para o servidor utilizando o protocolo HTTP</w:t>
            </w:r>
          </w:p>
        </w:tc>
      </w:tr>
      <w:tr>
        <w:trPr>
          <w:cantSplit w:val="0"/>
          <w:trHeight w:val="1215"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ED">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Material UI</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E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75%</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EF">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Framework feito exclusivamente para React que contém componentes pré-estilizados, auxiliando na UI e UX da aplicação</w:t>
            </w:r>
          </w:p>
        </w:tc>
      </w:tr>
      <w:tr>
        <w:trPr>
          <w:cantSplit w:val="0"/>
          <w:trHeight w:val="9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F0">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MongoDB</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F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85%</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F2">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Gerenciador de Banco de dados não relacional em Javascript</w:t>
            </w:r>
          </w:p>
        </w:tc>
      </w:tr>
      <w:tr>
        <w:trPr>
          <w:cantSplit w:val="0"/>
          <w:trHeight w:val="787"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F3">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Express.js</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F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80%</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F5">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Biblioteca que criar uma API</w:t>
            </w:r>
          </w:p>
        </w:tc>
      </w:tr>
      <w:tr>
        <w:trPr>
          <w:cantSplit w:val="0"/>
          <w:trHeight w:val="9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F6">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Bcrypt</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F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79%</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F8">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Biblioteca para segurança e criptografia de dados</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F9">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JSON Web Token</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F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37%</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FB">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Biblioteca que cria sessões web com um token como chave</w:t>
            </w:r>
          </w:p>
        </w:tc>
      </w:tr>
      <w:tr>
        <w:trPr>
          <w:cantSplit w:val="0"/>
          <w:trHeight w:val="915"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3FC">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Scoket.io</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3F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3FE">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Biblioteca que permite a criação de uma API que troca dados em tempo real entre usuários</w:t>
            </w:r>
          </w:p>
        </w:tc>
      </w:tr>
      <w:tr>
        <w:trPr>
          <w:cantSplit w:val="0"/>
          <w:trHeight w:val="1215" w:hRule="atLeast"/>
          <w:tblHeader w:val="0"/>
        </w:trPr>
        <w:tc>
          <w:tcPr>
            <w:tcBorders>
              <w:top w:color="000000" w:space="0" w:sz="0" w:val="nil"/>
              <w:left w:color="000000" w:space="0" w:sz="8" w:val="single"/>
              <w:bottom w:color="000000" w:space="0" w:sz="8" w:val="single"/>
              <w:right w:color="666666" w:space="0" w:sz="8" w:val="single"/>
            </w:tcBorders>
            <w:shd w:fill="auto" w:val="clear"/>
            <w:vAlign w:val="center"/>
          </w:tcPr>
          <w:p w:rsidR="00000000" w:rsidDel="00000000" w:rsidP="00000000" w:rsidRDefault="00000000" w:rsidRPr="00000000" w14:paraId="000003FF">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Javascript</w:t>
            </w:r>
          </w:p>
        </w:tc>
        <w:tc>
          <w:tcPr>
            <w:tcBorders>
              <w:top w:color="000000" w:space="0" w:sz="0" w:val="nil"/>
              <w:left w:color="000000" w:space="0" w:sz="0" w:val="nil"/>
              <w:bottom w:color="000000" w:space="0" w:sz="8" w:val="single"/>
              <w:right w:color="666666" w:space="0" w:sz="8" w:val="single"/>
            </w:tcBorders>
            <w:shd w:fill="auto" w:val="clear"/>
            <w:vAlign w:val="center"/>
          </w:tcPr>
          <w:p w:rsidR="00000000" w:rsidDel="00000000" w:rsidP="00000000" w:rsidRDefault="00000000" w:rsidRPr="00000000" w14:paraId="0000040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95%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1">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Javascript é uma linguagem fundamental em desenvolvimento web, e, portanto, deve se dominar essa linguagem</w:t>
            </w:r>
          </w:p>
        </w:tc>
      </w:tr>
    </w:tbl>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3 - Fonte: Próprio grupo responsável por este projeto</w:t>
      </w:r>
      <w:r w:rsidDel="00000000" w:rsidR="00000000" w:rsidRPr="00000000">
        <w:rPr>
          <w:rtl w:val="0"/>
        </w:rPr>
      </w:r>
    </w:p>
    <w:p w:rsidR="00000000" w:rsidDel="00000000" w:rsidP="00000000" w:rsidRDefault="00000000" w:rsidRPr="00000000" w14:paraId="00000403">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o desenvolvimento Backend, o aspecto fundamental a ser prezado é a segurança, e por isso, é o que a equipe mais foca atualmente. Além disso, a arquitetura utilizada para o desenvolvimento do sistema é a arquitetura MVC (Model, View, Controller). Não se limitando somente ao desenvolvimento, a equipe também utiliza ferramentas para auxiliar na gestão e organização do projeto, como Clickup e Discord, além outras ferramentas que são utilizadas para o design como Figma e Photoshop:</w:t>
      </w:r>
    </w:p>
    <w:p w:rsidR="00000000" w:rsidDel="00000000" w:rsidP="00000000" w:rsidRDefault="00000000" w:rsidRPr="00000000" w14:paraId="00000404">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120" w:before="0" w:line="360" w:lineRule="auto"/>
        <w:ind w:left="1790" w:right="0" w:hanging="1080"/>
        <w:jc w:val="both"/>
        <w:rPr/>
      </w:pPr>
      <w:sdt>
        <w:sdtPr>
          <w:tag w:val="goog_rdk_40"/>
        </w:sdtPr>
        <w:sdtContent>
          <w:commentRangeStart w:id="18"/>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Tabela de Habilidades Técnicas – Backend</w:t>
      </w:r>
      <w:commentRangeEnd w:id="18"/>
      <w:r w:rsidDel="00000000" w:rsidR="00000000" w:rsidRPr="00000000">
        <w:commentReference w:id="18"/>
      </w:r>
      <w:r w:rsidDel="00000000" w:rsidR="00000000" w:rsidRPr="00000000">
        <w:rPr>
          <w:rtl w:val="0"/>
        </w:rPr>
      </w:r>
    </w:p>
    <w:tbl>
      <w:tblPr>
        <w:tblStyle w:val="Table4"/>
        <w:tblW w:w="8260.0" w:type="dxa"/>
        <w:jc w:val="left"/>
        <w:tblLayout w:type="fixed"/>
        <w:tblLook w:val="0400"/>
      </w:tblPr>
      <w:tblGrid>
        <w:gridCol w:w="2900"/>
        <w:gridCol w:w="1420"/>
        <w:gridCol w:w="3940"/>
        <w:tblGridChange w:id="0">
          <w:tblGrid>
            <w:gridCol w:w="2900"/>
            <w:gridCol w:w="1420"/>
            <w:gridCol w:w="3940"/>
          </w:tblGrid>
        </w:tblGridChange>
      </w:tblGrid>
      <w:tr>
        <w:trPr>
          <w:cantSplit w:val="0"/>
          <w:trHeight w:val="645" w:hRule="atLeast"/>
          <w:tblHeader w:val="0"/>
        </w:trPr>
        <w:tc>
          <w:tcPr>
            <w:tcBorders>
              <w:top w:color="000000" w:space="0" w:sz="8" w:val="single"/>
              <w:left w:color="000000" w:space="0" w:sz="8" w:val="single"/>
              <w:bottom w:color="666666" w:space="0" w:sz="8" w:val="single"/>
              <w:right w:color="666666" w:space="0" w:sz="8" w:val="single"/>
            </w:tcBorders>
            <w:shd w:fill="d9d9d9" w:val="clear"/>
            <w:vAlign w:val="center"/>
          </w:tcPr>
          <w:p w:rsidR="00000000" w:rsidDel="00000000" w:rsidP="00000000" w:rsidRDefault="00000000" w:rsidRPr="00000000" w14:paraId="00000405">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Tecnologias</w:t>
            </w:r>
          </w:p>
        </w:tc>
        <w:tc>
          <w:tcPr>
            <w:tcBorders>
              <w:top w:color="000000" w:space="0" w:sz="8" w:val="single"/>
              <w:left w:color="000000" w:space="0" w:sz="0" w:val="nil"/>
              <w:bottom w:color="666666" w:space="0" w:sz="8" w:val="single"/>
              <w:right w:color="666666" w:space="0" w:sz="8" w:val="single"/>
            </w:tcBorders>
            <w:shd w:fill="d9d9d9" w:val="clear"/>
            <w:vAlign w:val="center"/>
          </w:tcPr>
          <w:p w:rsidR="00000000" w:rsidDel="00000000" w:rsidP="00000000" w:rsidRDefault="00000000" w:rsidRPr="00000000" w14:paraId="00000406">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Domínio (em %)</w:t>
            </w:r>
          </w:p>
        </w:tc>
        <w:tc>
          <w:tcPr>
            <w:tcBorders>
              <w:top w:color="000000" w:space="0" w:sz="8" w:val="single"/>
              <w:left w:color="000000" w:space="0" w:sz="0" w:val="nil"/>
              <w:bottom w:color="666666" w:space="0" w:sz="8" w:val="single"/>
              <w:right w:color="000000" w:space="0" w:sz="8" w:val="single"/>
            </w:tcBorders>
            <w:shd w:fill="d9d9d9" w:val="clear"/>
            <w:vAlign w:val="center"/>
          </w:tcPr>
          <w:p w:rsidR="00000000" w:rsidDel="00000000" w:rsidP="00000000" w:rsidRDefault="00000000" w:rsidRPr="00000000" w14:paraId="00000407">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Descrição</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08">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Figma</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0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74%</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0A">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Software responsável pela prototipagem</w:t>
            </w:r>
          </w:p>
        </w:tc>
      </w:tr>
      <w:tr>
        <w:trPr>
          <w:cantSplit w:val="0"/>
          <w:trHeight w:val="915"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0B">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Clickup</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0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88%</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0D">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Software que gerencia o projeto por meio de uma lista de tarefas e gráficos interativos.</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0E">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Photoshop</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0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72%</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10">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Editor de fotos para auxílio na prototipagem.</w:t>
            </w:r>
          </w:p>
        </w:tc>
      </w:tr>
      <w:tr>
        <w:trPr>
          <w:cantSplit w:val="0"/>
          <w:trHeight w:val="915"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11">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Drive</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1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90%</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13">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Serviço de armazenamento online para guardar informações do projeto</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14">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Microsoft Word</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1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97%</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16">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Software de escrita de documentos para o projeto</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17">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Canva</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1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85%</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19">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Software que cria slideshow personalizados</w:t>
            </w:r>
          </w:p>
        </w:tc>
      </w:tr>
      <w:tr>
        <w:trPr>
          <w:cantSplit w:val="0"/>
          <w:trHeight w:val="1215"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1A">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GitHub </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1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91%</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1C">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Sistema de hospedagem de arquivos para armazenar todo o código da aplicação e uma melhor supervisão dele</w:t>
            </w:r>
          </w:p>
        </w:tc>
      </w:tr>
      <w:tr>
        <w:trPr>
          <w:cantSplit w:val="0"/>
          <w:trHeight w:val="9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1D">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Git</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1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89%</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1F">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Software que permite versionar o código e realizar mudanças de forma segura</w:t>
            </w:r>
          </w:p>
        </w:tc>
      </w:tr>
      <w:tr>
        <w:trPr>
          <w:cantSplit w:val="0"/>
          <w:trHeight w:val="915"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20">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Visual Studio Code</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2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99%</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22">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Ambiente de Desenvolvimento Integrado para codificar a aplicação</w:t>
            </w:r>
          </w:p>
        </w:tc>
      </w:tr>
      <w:tr>
        <w:trPr>
          <w:cantSplit w:val="0"/>
          <w:trHeight w:val="1215" w:hRule="atLeast"/>
          <w:tblHeader w:val="0"/>
        </w:trPr>
        <w:tc>
          <w:tcPr>
            <w:tcBorders>
              <w:top w:color="000000" w:space="0" w:sz="0" w:val="nil"/>
              <w:left w:color="000000" w:space="0" w:sz="8" w:val="single"/>
              <w:bottom w:color="000000" w:space="0" w:sz="8" w:val="single"/>
              <w:right w:color="666666" w:space="0" w:sz="8" w:val="single"/>
            </w:tcBorders>
            <w:shd w:fill="auto" w:val="clear"/>
            <w:vAlign w:val="center"/>
          </w:tcPr>
          <w:p w:rsidR="00000000" w:rsidDel="00000000" w:rsidP="00000000" w:rsidRDefault="00000000" w:rsidRPr="00000000" w14:paraId="00000423">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Google Docs</w:t>
            </w:r>
          </w:p>
        </w:tc>
        <w:tc>
          <w:tcPr>
            <w:tcBorders>
              <w:top w:color="000000" w:space="0" w:sz="0" w:val="nil"/>
              <w:left w:color="000000" w:space="0" w:sz="0" w:val="nil"/>
              <w:bottom w:color="000000" w:space="0" w:sz="8" w:val="single"/>
              <w:right w:color="666666" w:space="0" w:sz="8" w:val="single"/>
            </w:tcBorders>
            <w:shd w:fill="auto" w:val="clear"/>
            <w:vAlign w:val="center"/>
          </w:tcPr>
          <w:p w:rsidR="00000000" w:rsidDel="00000000" w:rsidP="00000000" w:rsidRDefault="00000000" w:rsidRPr="00000000" w14:paraId="0000042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88%</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5">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Software online que funciona como uma alternativa ao Microsoft Word. Utilizado principalmente para versionar os documentos</w:t>
            </w:r>
          </w:p>
        </w:tc>
      </w:tr>
    </w:tbl>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4 - Fonte: Próprio grupo responsável por este projeto</w:t>
      </w:r>
      <w:r w:rsidDel="00000000" w:rsidR="00000000" w:rsidRPr="00000000">
        <w:rPr>
          <w:rtl w:val="0"/>
        </w:rPr>
      </w:r>
    </w:p>
    <w:p w:rsidR="00000000" w:rsidDel="00000000" w:rsidP="00000000" w:rsidRDefault="00000000" w:rsidRPr="00000000" w14:paraId="00000427">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Estima-se que, atualmente, a equipe possui 75% do conhecimento necessário para concluir o projeto, e, portanto, conclui-se que, mesmo que os integrantes da equipe não possuindo 100% do conhecimento necessário, com os treinamentos e os 75% que a equipe desempenha, é totalmente viável a realização do projeto.</w:t>
      </w:r>
    </w:p>
    <w:sdt>
      <w:sdtPr>
        <w:tag w:val="goog_rdk_41"/>
      </w:sdtPr>
      <w:sdtContent>
        <w:p w:rsidR="00000000" w:rsidDel="00000000" w:rsidP="00000000" w:rsidRDefault="00000000" w:rsidRPr="00000000" w14:paraId="00000428">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0" w:right="0" w:firstLine="0"/>
            <w:jc w:val="left"/>
            <w:rPr/>
            <w:pPrChange w:author="PAULO ROGÉRIO NEVES DE OLIVEIRA" w:id="0" w:date="2023-11-28T14:56:00Z">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pPr>
            </w:pPrChange>
          </w:pPr>
          <w:bookmarkStart w:colFirst="0" w:colLast="0" w:name="_heading=h.26in1rg"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Viabilidade de prazo</w:t>
          </w:r>
        </w:p>
      </w:sdtContent>
    </w:sdt>
    <w:p w:rsidR="00000000" w:rsidDel="00000000" w:rsidP="00000000" w:rsidRDefault="00000000" w:rsidRPr="00000000" w14:paraId="00000429">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estudo de viabilidade de prazo é crucial no que diz respeito à uma boa gestão de projeto, e saber a forma correta de levantar e adquirir a informação precisa sobre cada etapa da evolução do projeto é imprescindível para um ambiente saudável de trabalho. Quando esse levantamento não usa dados confiáveis, há, também, a questão relacionada ao prazo da entrega — como limita e, até mesmo, impede o planejamento. A falta de dados concretos e que gerem o apoio necessário leva a um frete que não sai exatamente como o previsto. </w:t>
      </w:r>
    </w:p>
    <w:p w:rsidR="00000000" w:rsidDel="00000000" w:rsidP="00000000" w:rsidRDefault="00000000" w:rsidRPr="00000000" w14:paraId="0000042A">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Comumente, isso significa a perda de prazos que foram combinados com o cliente, levando a uma etapa que demora mais do que o que foi inicialmente planejado. </w:t>
      </w:r>
    </w:p>
    <w:p w:rsidR="00000000" w:rsidDel="00000000" w:rsidP="00000000" w:rsidRDefault="00000000" w:rsidRPr="00000000" w14:paraId="0000042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Essa, entretanto, não é a pior situação. O caso mais complicado consiste na não realização da entrega justamente por motivos de inviabilidade. Questões técnicas ou de segurança podem impedir que o transporte seja concluído com sucesso, como no caso de roubo de cargas, por exemplo. Por isso, foram levantados os seguintes dados para nossa pesquisa:</w:t>
      </w:r>
    </w:p>
    <w:p w:rsidR="00000000" w:rsidDel="00000000" w:rsidP="00000000" w:rsidRDefault="00000000" w:rsidRPr="00000000" w14:paraId="0000042C">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120" w:before="0" w:line="360" w:lineRule="auto"/>
        <w:ind w:left="1790" w:right="0" w:hanging="1080"/>
        <w:jc w:val="both"/>
        <w:rPr/>
      </w:pPr>
      <w:sdt>
        <w:sdtPr>
          <w:tag w:val="goog_rdk_42"/>
        </w:sdtPr>
        <w:sdtContent>
          <w:commentRangeStart w:id="19"/>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Tabela de Prazo</w:t>
      </w:r>
      <w:commentRangeEnd w:id="19"/>
      <w:r w:rsidDel="00000000" w:rsidR="00000000" w:rsidRPr="00000000">
        <w:commentReference w:id="19"/>
      </w:r>
      <w:r w:rsidDel="00000000" w:rsidR="00000000" w:rsidRPr="00000000">
        <w:rPr>
          <w:rtl w:val="0"/>
        </w:rPr>
      </w:r>
    </w:p>
    <w:tbl>
      <w:tblPr>
        <w:tblStyle w:val="Table5"/>
        <w:tblW w:w="9062.0" w:type="dxa"/>
        <w:jc w:val="left"/>
        <w:tblLayout w:type="fixed"/>
        <w:tblLook w:val="0400"/>
      </w:tblPr>
      <w:tblGrid>
        <w:gridCol w:w="4526"/>
        <w:gridCol w:w="4536"/>
        <w:tblGridChange w:id="0">
          <w:tblGrid>
            <w:gridCol w:w="4526"/>
            <w:gridCol w:w="4536"/>
          </w:tblGrid>
        </w:tblGridChange>
      </w:tblGrid>
      <w:tr>
        <w:trPr>
          <w:cantSplit w:val="0"/>
          <w:trHeight w:val="465" w:hRule="atLeast"/>
          <w:tblHeader w:val="0"/>
        </w:trPr>
        <w:tc>
          <w:tcPr>
            <w:tcBorders>
              <w:top w:color="000000" w:space="0" w:sz="8" w:val="single"/>
              <w:left w:color="000000" w:space="0" w:sz="8" w:val="single"/>
              <w:bottom w:color="666666" w:space="0" w:sz="8" w:val="single"/>
              <w:right w:color="666666" w:space="0" w:sz="8" w:val="single"/>
            </w:tcBorders>
            <w:shd w:fill="d9d9d9" w:val="clear"/>
            <w:vAlign w:val="center"/>
          </w:tcPr>
          <w:p w:rsidR="00000000" w:rsidDel="00000000" w:rsidP="00000000" w:rsidRDefault="00000000" w:rsidRPr="00000000" w14:paraId="0000042D">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Tarefa</w:t>
            </w:r>
          </w:p>
        </w:tc>
        <w:tc>
          <w:tcPr>
            <w:tcBorders>
              <w:top w:color="000000" w:space="0" w:sz="8" w:val="single"/>
              <w:left w:color="000000" w:space="0" w:sz="0" w:val="nil"/>
              <w:bottom w:color="666666" w:space="0" w:sz="8" w:val="single"/>
              <w:right w:color="000000" w:space="0" w:sz="8" w:val="single"/>
            </w:tcBorders>
            <w:shd w:fill="d9d9d9" w:val="clear"/>
            <w:vAlign w:val="center"/>
          </w:tcPr>
          <w:p w:rsidR="00000000" w:rsidDel="00000000" w:rsidP="00000000" w:rsidRDefault="00000000" w:rsidRPr="00000000" w14:paraId="0000042E">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Tempo</w:t>
            </w:r>
          </w:p>
        </w:tc>
      </w:tr>
      <w:tr>
        <w:trPr>
          <w:cantSplit w:val="0"/>
          <w:trHeight w:val="671"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2F">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Fase de planejamento</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30">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 dias</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31">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Fase de design</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32">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15 dias</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33">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Criação de identidade visual</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34">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15 dias</w:t>
            </w:r>
          </w:p>
        </w:tc>
      </w:tr>
      <w:tr>
        <w:trPr>
          <w:cantSplit w:val="0"/>
          <w:trHeight w:val="9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35">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Fase de desenvolvimento</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36">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150 dias</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37">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Fase de testes e correções</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38">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 dias</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39">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Revisão</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3A">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 dias</w:t>
            </w:r>
          </w:p>
        </w:tc>
      </w:tr>
      <w:tr>
        <w:trPr>
          <w:cantSplit w:val="0"/>
          <w:trHeight w:val="615"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3B">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Coleta e Criação de conteúdo</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3C">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15 dias</w:t>
            </w:r>
          </w:p>
        </w:tc>
      </w:tr>
      <w:tr>
        <w:trPr>
          <w:cantSplit w:val="0"/>
          <w:trHeight w:val="315" w:hRule="atLeast"/>
          <w:tblHeader w:val="0"/>
        </w:trPr>
        <w:tc>
          <w:tcPr>
            <w:tcBorders>
              <w:top w:color="000000" w:space="0" w:sz="0" w:val="nil"/>
              <w:left w:color="000000" w:space="0" w:sz="8" w:val="single"/>
              <w:bottom w:color="000000" w:space="0" w:sz="8" w:val="single"/>
              <w:right w:color="666666" w:space="0" w:sz="8" w:val="single"/>
            </w:tcBorders>
            <w:shd w:fill="auto" w:val="clear"/>
            <w:vAlign w:val="center"/>
          </w:tcPr>
          <w:p w:rsidR="00000000" w:rsidDel="00000000" w:rsidP="00000000" w:rsidRDefault="00000000" w:rsidRPr="00000000" w14:paraId="0000043D">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Lançamento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E">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 dias</w:t>
            </w:r>
          </w:p>
        </w:tc>
      </w:tr>
    </w:tbl>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5 - Fonte: Próprio grupo responsável por este projeto</w:t>
      </w:r>
      <w:r w:rsidDel="00000000" w:rsidR="00000000" w:rsidRPr="00000000">
        <w:rPr>
          <w:rtl w:val="0"/>
        </w:rPr>
      </w:r>
    </w:p>
    <w:p w:rsidR="00000000" w:rsidDel="00000000" w:rsidP="00000000" w:rsidRDefault="00000000" w:rsidRPr="00000000" w14:paraId="00000440">
      <w:pPr>
        <w:rPr>
          <w:rFonts w:ascii="Arial" w:cs="Arial" w:eastAsia="Arial" w:hAnsi="Arial"/>
          <w:sz w:val="24"/>
          <w:szCs w:val="24"/>
        </w:rPr>
      </w:pPr>
      <w:r w:rsidDel="00000000" w:rsidR="00000000" w:rsidRPr="00000000">
        <w:rPr>
          <w:rFonts w:ascii="Arial" w:cs="Arial" w:eastAsia="Arial" w:hAnsi="Arial"/>
          <w:sz w:val="24"/>
          <w:szCs w:val="24"/>
          <w:rtl w:val="0"/>
        </w:rPr>
        <w:t xml:space="preserve">Tempo estimado: 269 dias / 9 meses.</w:t>
      </w:r>
    </w:p>
    <w:p w:rsidR="00000000" w:rsidDel="00000000" w:rsidP="00000000" w:rsidRDefault="00000000" w:rsidRPr="00000000" w14:paraId="00000441">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foi feita uma pequena estimativa sobre qual será o tempo gasto de cada integrante com o trabalho, contando com as horas disponíveis na matéria PDTCC e horas extras:</w:t>
      </w:r>
    </w:p>
    <w:p w:rsidR="00000000" w:rsidDel="00000000" w:rsidP="00000000" w:rsidRDefault="00000000" w:rsidRPr="00000000" w14:paraId="00000442">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120" w:before="0" w:line="360" w:lineRule="auto"/>
        <w:ind w:left="1790" w:right="0" w:hanging="1080"/>
        <w:jc w:val="both"/>
        <w:rPr/>
      </w:pPr>
      <w:sdt>
        <w:sdtPr>
          <w:tag w:val="goog_rdk_43"/>
        </w:sdtPr>
        <w:sdtContent>
          <w:commentRangeStart w:id="20"/>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Tabela de Horas Gastas</w:t>
      </w:r>
      <w:commentRangeEnd w:id="20"/>
      <w:r w:rsidDel="00000000" w:rsidR="00000000" w:rsidRPr="00000000">
        <w:commentReference w:id="20"/>
      </w:r>
      <w:r w:rsidDel="00000000" w:rsidR="00000000" w:rsidRPr="00000000">
        <w:rPr>
          <w:rtl w:val="0"/>
        </w:rPr>
      </w:r>
    </w:p>
    <w:tbl>
      <w:tblPr>
        <w:tblStyle w:val="Table6"/>
        <w:tblW w:w="9380.0" w:type="dxa"/>
        <w:jc w:val="left"/>
        <w:tblLayout w:type="fixed"/>
        <w:tblLook w:val="0400"/>
      </w:tblPr>
      <w:tblGrid>
        <w:gridCol w:w="2900"/>
        <w:gridCol w:w="1768"/>
        <w:gridCol w:w="2126"/>
        <w:gridCol w:w="2586"/>
        <w:tblGridChange w:id="0">
          <w:tblGrid>
            <w:gridCol w:w="2900"/>
            <w:gridCol w:w="1768"/>
            <w:gridCol w:w="2126"/>
            <w:gridCol w:w="2586"/>
          </w:tblGrid>
        </w:tblGridChange>
      </w:tblGrid>
      <w:tr>
        <w:trPr>
          <w:cantSplit w:val="0"/>
          <w:trHeight w:val="645" w:hRule="atLeast"/>
          <w:tblHeader w:val="0"/>
        </w:trPr>
        <w:tc>
          <w:tcPr>
            <w:tcBorders>
              <w:top w:color="000000" w:space="0" w:sz="8" w:val="single"/>
              <w:left w:color="000000" w:space="0" w:sz="8" w:val="single"/>
              <w:bottom w:color="666666" w:space="0" w:sz="8" w:val="single"/>
              <w:right w:color="666666" w:space="0" w:sz="8" w:val="single"/>
            </w:tcBorders>
            <w:shd w:fill="d9d9d9" w:val="clear"/>
            <w:vAlign w:val="center"/>
          </w:tcPr>
          <w:p w:rsidR="00000000" w:rsidDel="00000000" w:rsidP="00000000" w:rsidRDefault="00000000" w:rsidRPr="00000000" w14:paraId="00000443">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Integrantes</w:t>
            </w:r>
          </w:p>
        </w:tc>
        <w:tc>
          <w:tcPr>
            <w:tcBorders>
              <w:top w:color="000000" w:space="0" w:sz="8" w:val="single"/>
              <w:left w:color="000000" w:space="0" w:sz="0" w:val="nil"/>
              <w:bottom w:color="666666" w:space="0" w:sz="8" w:val="single"/>
              <w:right w:color="666666" w:space="0" w:sz="8" w:val="single"/>
            </w:tcBorders>
            <w:shd w:fill="d9d9d9" w:val="clear"/>
            <w:vAlign w:val="center"/>
          </w:tcPr>
          <w:p w:rsidR="00000000" w:rsidDel="00000000" w:rsidP="00000000" w:rsidRDefault="00000000" w:rsidRPr="00000000" w14:paraId="00000444">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Horas Semanais</w:t>
            </w:r>
          </w:p>
        </w:tc>
        <w:tc>
          <w:tcPr>
            <w:tcBorders>
              <w:top w:color="000000" w:space="0" w:sz="8" w:val="single"/>
              <w:left w:color="000000" w:space="0" w:sz="0" w:val="nil"/>
              <w:bottom w:color="666666" w:space="0" w:sz="8" w:val="single"/>
              <w:right w:color="666666" w:space="0" w:sz="8" w:val="single"/>
            </w:tcBorders>
            <w:shd w:fill="d9d9d9" w:val="clear"/>
            <w:vAlign w:val="center"/>
          </w:tcPr>
          <w:p w:rsidR="00000000" w:rsidDel="00000000" w:rsidP="00000000" w:rsidRDefault="00000000" w:rsidRPr="00000000" w14:paraId="00000445">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Horas Mensais</w:t>
            </w:r>
          </w:p>
        </w:tc>
        <w:tc>
          <w:tcPr>
            <w:tcBorders>
              <w:top w:color="000000" w:space="0" w:sz="8" w:val="single"/>
              <w:left w:color="000000" w:space="0" w:sz="0" w:val="nil"/>
              <w:bottom w:color="666666" w:space="0" w:sz="8" w:val="single"/>
              <w:right w:color="000000" w:space="0" w:sz="8" w:val="single"/>
            </w:tcBorders>
            <w:shd w:fill="d9d9d9" w:val="clear"/>
            <w:vAlign w:val="center"/>
          </w:tcPr>
          <w:p w:rsidR="00000000" w:rsidDel="00000000" w:rsidP="00000000" w:rsidRDefault="00000000" w:rsidRPr="00000000" w14:paraId="00000446">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Horas Anuais</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47">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Danilo Alfa </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4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10h</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4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40h</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4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480h</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4B">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Jhonata Conceição</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4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10h</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4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40h</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4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480h</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4F">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Leonardo Gargoriano</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5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8h</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5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32h</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5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288h</w:t>
            </w:r>
          </w:p>
        </w:tc>
      </w:tr>
      <w:tr>
        <w:trPr>
          <w:cantSplit w:val="0"/>
          <w:trHeight w:val="9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53">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Vitor Hugo Messias</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5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8h</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5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32h</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5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288h</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57">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Vitor Santos</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5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14h</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5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56h</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5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672h</w:t>
            </w:r>
          </w:p>
        </w:tc>
      </w:tr>
      <w:tr>
        <w:trPr>
          <w:cantSplit w:val="0"/>
          <w:trHeight w:val="630" w:hRule="atLeast"/>
          <w:tblHeader w:val="0"/>
        </w:trPr>
        <w:tc>
          <w:tcPr>
            <w:tcBorders>
              <w:top w:color="000000" w:space="0" w:sz="0" w:val="nil"/>
              <w:left w:color="000000" w:space="0" w:sz="8" w:val="single"/>
              <w:bottom w:color="000000" w:space="0" w:sz="8" w:val="single"/>
              <w:right w:color="666666" w:space="0" w:sz="8" w:val="single"/>
            </w:tcBorders>
            <w:shd w:fill="auto" w:val="clear"/>
            <w:vAlign w:val="center"/>
          </w:tcPr>
          <w:p w:rsidR="00000000" w:rsidDel="00000000" w:rsidP="00000000" w:rsidRDefault="00000000" w:rsidRPr="00000000" w14:paraId="0000045B">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Total</w:t>
            </w:r>
          </w:p>
        </w:tc>
        <w:tc>
          <w:tcPr>
            <w:tcBorders>
              <w:top w:color="000000" w:space="0" w:sz="0" w:val="nil"/>
              <w:left w:color="000000" w:space="0" w:sz="0" w:val="nil"/>
              <w:bottom w:color="000000" w:space="0" w:sz="8" w:val="single"/>
              <w:right w:color="666666" w:space="0" w:sz="8" w:val="single"/>
            </w:tcBorders>
            <w:shd w:fill="auto" w:val="clear"/>
            <w:vAlign w:val="center"/>
          </w:tcPr>
          <w:p w:rsidR="00000000" w:rsidDel="00000000" w:rsidP="00000000" w:rsidRDefault="00000000" w:rsidRPr="00000000" w14:paraId="0000045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50h</w:t>
            </w:r>
          </w:p>
        </w:tc>
        <w:tc>
          <w:tcPr>
            <w:tcBorders>
              <w:top w:color="000000" w:space="0" w:sz="0" w:val="nil"/>
              <w:left w:color="000000" w:space="0" w:sz="0" w:val="nil"/>
              <w:bottom w:color="000000" w:space="0" w:sz="8" w:val="single"/>
              <w:right w:color="666666" w:space="0" w:sz="8" w:val="single"/>
            </w:tcBorders>
            <w:shd w:fill="auto" w:val="clear"/>
            <w:vAlign w:val="center"/>
          </w:tcPr>
          <w:p w:rsidR="00000000" w:rsidDel="00000000" w:rsidP="00000000" w:rsidRDefault="00000000" w:rsidRPr="00000000" w14:paraId="0000045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200h</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2400h</w:t>
            </w:r>
          </w:p>
        </w:tc>
      </w:tr>
    </w:tbl>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6 - Fonte: Próprio grupo responsável por este projeto</w:t>
      </w:r>
    </w:p>
    <w:p w:rsidR="00000000" w:rsidDel="00000000" w:rsidP="00000000" w:rsidRDefault="00000000" w:rsidRPr="00000000" w14:paraId="00000460">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Conclui-se que, apesar da ambição do projeto e o tempo a considerar, com as metodologias aplicadas e afinco e disciplina, o projeto deve dar continuidade.</w:t>
      </w:r>
    </w:p>
    <w:p w:rsidR="00000000" w:rsidDel="00000000" w:rsidP="00000000" w:rsidRDefault="00000000" w:rsidRPr="00000000" w14:paraId="00000461">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lnxbz9"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Viabilidade de economia </w:t>
      </w:r>
    </w:p>
    <w:p w:rsidR="00000000" w:rsidDel="00000000" w:rsidP="00000000" w:rsidRDefault="00000000" w:rsidRPr="00000000" w14:paraId="00000462">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estudos de viabilidade econômica possuem uma função imprescindível no tocante ao desenvolvimento de software, sendo extremamente importantes para quaisquer projetos. Fazendo o uso dos estudos de viabilidade econômica, podemos identificar possíveis riscos, incongruências e até mesmo prever determinadas atitudes com relação ao orçamento e investimentos. </w:t>
      </w:r>
    </w:p>
    <w:p w:rsidR="00000000" w:rsidDel="00000000" w:rsidP="00000000" w:rsidRDefault="00000000" w:rsidRPr="00000000" w14:paraId="00000463">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acordo com De Francisco (1988) um estudo de análise de investimentos compreende: um investimento a ser realizado; enumeração de alternativas viáveis; análise de cada alternativa; comparação das alternativas e; escolha da melhor alternativa. Utilizando dessas afirmações de Francisco, pudemos desenvolver nossos estudos de viabilidade econômica, buscando ao máximo efetivar nossa relação com o orçamento disponível. Observe abaixo algumas das estimativas e a relação delas, com o orçamento disponível:</w:t>
      </w:r>
    </w:p>
    <w:p w:rsidR="00000000" w:rsidDel="00000000" w:rsidP="00000000" w:rsidRDefault="00000000" w:rsidRPr="00000000" w14:paraId="00000464">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120" w:before="0" w:line="360" w:lineRule="auto"/>
        <w:ind w:left="1790" w:right="0" w:hanging="1080"/>
        <w:jc w:val="both"/>
        <w:rPr/>
      </w:pPr>
      <w:sdt>
        <w:sdtPr>
          <w:tag w:val="goog_rdk_44"/>
        </w:sdtPr>
        <w:sdtContent>
          <w:commentRangeStart w:id="21"/>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Tabela de Custos</w:t>
      </w:r>
      <w:commentRangeEnd w:id="21"/>
      <w:r w:rsidDel="00000000" w:rsidR="00000000" w:rsidRPr="00000000">
        <w:commentReference w:id="21"/>
      </w:r>
      <w:r w:rsidDel="00000000" w:rsidR="00000000" w:rsidRPr="00000000">
        <w:rPr>
          <w:rtl w:val="0"/>
        </w:rPr>
      </w:r>
    </w:p>
    <w:tbl>
      <w:tblPr>
        <w:tblStyle w:val="Table7"/>
        <w:tblW w:w="8260.0" w:type="dxa"/>
        <w:jc w:val="left"/>
        <w:tblLayout w:type="fixed"/>
        <w:tblLook w:val="0400"/>
      </w:tblPr>
      <w:tblGrid>
        <w:gridCol w:w="2890"/>
        <w:gridCol w:w="1461"/>
        <w:gridCol w:w="3909"/>
        <w:tblGridChange w:id="0">
          <w:tblGrid>
            <w:gridCol w:w="2890"/>
            <w:gridCol w:w="1461"/>
            <w:gridCol w:w="3909"/>
          </w:tblGrid>
        </w:tblGridChange>
      </w:tblGrid>
      <w:tr>
        <w:trPr>
          <w:cantSplit w:val="0"/>
          <w:trHeight w:val="645" w:hRule="atLeast"/>
          <w:tblHeader w:val="0"/>
        </w:trPr>
        <w:tc>
          <w:tcPr>
            <w:tcBorders>
              <w:top w:color="000000" w:space="0" w:sz="8" w:val="single"/>
              <w:left w:color="000000" w:space="0" w:sz="8" w:val="single"/>
              <w:bottom w:color="666666" w:space="0" w:sz="8" w:val="single"/>
              <w:right w:color="666666" w:space="0" w:sz="8" w:val="single"/>
            </w:tcBorders>
            <w:shd w:fill="d9d9d9" w:val="clear"/>
            <w:vAlign w:val="center"/>
          </w:tcPr>
          <w:p w:rsidR="00000000" w:rsidDel="00000000" w:rsidP="00000000" w:rsidRDefault="00000000" w:rsidRPr="00000000" w14:paraId="00000465">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Tecnologia</w:t>
            </w:r>
          </w:p>
        </w:tc>
        <w:tc>
          <w:tcPr>
            <w:tcBorders>
              <w:top w:color="000000" w:space="0" w:sz="8" w:val="single"/>
              <w:left w:color="000000" w:space="0" w:sz="0" w:val="nil"/>
              <w:bottom w:color="666666" w:space="0" w:sz="8" w:val="single"/>
              <w:right w:color="666666" w:space="0" w:sz="8" w:val="single"/>
            </w:tcBorders>
            <w:shd w:fill="d9d9d9" w:val="clear"/>
            <w:vAlign w:val="center"/>
          </w:tcPr>
          <w:p w:rsidR="00000000" w:rsidDel="00000000" w:rsidP="00000000" w:rsidRDefault="00000000" w:rsidRPr="00000000" w14:paraId="00000466">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Quantidade</w:t>
            </w:r>
          </w:p>
        </w:tc>
        <w:tc>
          <w:tcPr>
            <w:tcBorders>
              <w:top w:color="000000" w:space="0" w:sz="8" w:val="single"/>
              <w:left w:color="000000" w:space="0" w:sz="0" w:val="nil"/>
              <w:bottom w:color="666666" w:space="0" w:sz="8" w:val="single"/>
              <w:right w:color="000000" w:space="0" w:sz="8" w:val="single"/>
            </w:tcBorders>
            <w:shd w:fill="d9d9d9" w:val="clear"/>
            <w:vAlign w:val="center"/>
          </w:tcPr>
          <w:p w:rsidR="00000000" w:rsidDel="00000000" w:rsidP="00000000" w:rsidRDefault="00000000" w:rsidRPr="00000000" w14:paraId="00000467">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Preço</w:t>
            </w:r>
          </w:p>
        </w:tc>
      </w:tr>
      <w:tr>
        <w:trPr>
          <w:cantSplit w:val="0"/>
          <w:trHeight w:val="551"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68">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Computador</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6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6A">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R$ 12.350</w:t>
            </w:r>
          </w:p>
        </w:tc>
      </w:tr>
      <w:tr>
        <w:trPr>
          <w:cantSplit w:val="0"/>
          <w:trHeight w:val="63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6B">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Internet + Energia</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6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400Mb</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6D">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R$800 (por mês)</w:t>
            </w:r>
          </w:p>
        </w:tc>
      </w:tr>
      <w:tr>
        <w:trPr>
          <w:cantSplit w:val="0"/>
          <w:trHeight w:val="385"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6E">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Sistema Operacional</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6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70">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R$ 1.000</w:t>
            </w:r>
          </w:p>
        </w:tc>
      </w:tr>
      <w:tr>
        <w:trPr>
          <w:cantSplit w:val="0"/>
          <w:trHeight w:val="579"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71">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Banco de dados (10TB)</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7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73">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R$4.000 (por mês)</w:t>
            </w:r>
          </w:p>
        </w:tc>
      </w:tr>
      <w:tr>
        <w:trPr>
          <w:cantSplit w:val="0"/>
          <w:trHeight w:val="403"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74">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IDE</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7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76">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R$ 3.000</w:t>
            </w:r>
          </w:p>
        </w:tc>
      </w:tr>
      <w:tr>
        <w:trPr>
          <w:cantSplit w:val="0"/>
          <w:trHeight w:val="52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77">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Licenças</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7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79">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R$ 5.000</w:t>
            </w:r>
          </w:p>
        </w:tc>
      </w:tr>
      <w:tr>
        <w:trPr>
          <w:cantSplit w:val="0"/>
          <w:trHeight w:val="400"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7A">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Manutenção</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7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7C">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R$ 1.000</w:t>
            </w:r>
          </w:p>
        </w:tc>
      </w:tr>
      <w:tr>
        <w:trPr>
          <w:cantSplit w:val="0"/>
          <w:trHeight w:val="419"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7D">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Publicidade</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7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7F">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R$ 2.000</w:t>
            </w:r>
          </w:p>
        </w:tc>
      </w:tr>
      <w:tr>
        <w:trPr>
          <w:cantSplit w:val="0"/>
          <w:trHeight w:val="397"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80">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Hospedagem</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8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82">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R$800 (por mês)</w:t>
            </w:r>
          </w:p>
        </w:tc>
      </w:tr>
      <w:tr>
        <w:trPr>
          <w:cantSplit w:val="0"/>
          <w:trHeight w:val="403" w:hRule="atLeast"/>
          <w:tblHeader w:val="0"/>
        </w:trPr>
        <w:tc>
          <w:tcPr>
            <w:tcBorders>
              <w:top w:color="000000" w:space="0" w:sz="0" w:val="nil"/>
              <w:left w:color="000000" w:space="0" w:sz="8" w:val="single"/>
              <w:bottom w:color="666666" w:space="0" w:sz="8" w:val="single"/>
              <w:right w:color="666666" w:space="0" w:sz="8" w:val="single"/>
            </w:tcBorders>
            <w:shd w:fill="auto" w:val="clear"/>
            <w:vAlign w:val="center"/>
          </w:tcPr>
          <w:p w:rsidR="00000000" w:rsidDel="00000000" w:rsidP="00000000" w:rsidRDefault="00000000" w:rsidRPr="00000000" w14:paraId="00000483">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Suporte Técnico</w:t>
            </w:r>
          </w:p>
        </w:tc>
        <w:tc>
          <w:tcPr>
            <w:tcBorders>
              <w:top w:color="000000" w:space="0" w:sz="0" w:val="nil"/>
              <w:left w:color="000000" w:space="0" w:sz="0" w:val="nil"/>
              <w:bottom w:color="666666" w:space="0" w:sz="8" w:val="single"/>
              <w:right w:color="666666" w:space="0" w:sz="8" w:val="single"/>
            </w:tcBorders>
            <w:shd w:fill="auto" w:val="clear"/>
            <w:vAlign w:val="center"/>
          </w:tcPr>
          <w:p w:rsidR="00000000" w:rsidDel="00000000" w:rsidP="00000000" w:rsidRDefault="00000000" w:rsidRPr="00000000" w14:paraId="0000048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p>
        </w:tc>
        <w:tc>
          <w:tcPr>
            <w:tcBorders>
              <w:top w:color="000000" w:space="0" w:sz="0" w:val="nil"/>
              <w:left w:color="000000" w:space="0" w:sz="0" w:val="nil"/>
              <w:bottom w:color="666666" w:space="0" w:sz="8" w:val="single"/>
              <w:right w:color="000000" w:space="0" w:sz="8" w:val="single"/>
            </w:tcBorders>
            <w:shd w:fill="auto" w:val="clear"/>
            <w:vAlign w:val="center"/>
          </w:tcPr>
          <w:p w:rsidR="00000000" w:rsidDel="00000000" w:rsidP="00000000" w:rsidRDefault="00000000" w:rsidRPr="00000000" w14:paraId="00000485">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R$ 1.000</w:t>
            </w:r>
          </w:p>
        </w:tc>
      </w:tr>
      <w:tr>
        <w:trPr>
          <w:cantSplit w:val="0"/>
          <w:trHeight w:val="315" w:hRule="atLeast"/>
          <w:tblHeader w:val="0"/>
        </w:trPr>
        <w:tc>
          <w:tcPr>
            <w:tcBorders>
              <w:top w:color="000000" w:space="0" w:sz="0" w:val="nil"/>
              <w:left w:color="000000" w:space="0" w:sz="8" w:val="single"/>
              <w:bottom w:color="000000" w:space="0" w:sz="8" w:val="single"/>
              <w:right w:color="666666" w:space="0" w:sz="8" w:val="single"/>
            </w:tcBorders>
            <w:shd w:fill="auto" w:val="clear"/>
            <w:vAlign w:val="center"/>
          </w:tcPr>
          <w:p w:rsidR="00000000" w:rsidDel="00000000" w:rsidP="00000000" w:rsidRDefault="00000000" w:rsidRPr="00000000" w14:paraId="00000486">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Desenvolvedores</w:t>
            </w:r>
          </w:p>
        </w:tc>
        <w:tc>
          <w:tcPr>
            <w:tcBorders>
              <w:top w:color="000000" w:space="0" w:sz="0" w:val="nil"/>
              <w:left w:color="000000" w:space="0" w:sz="0" w:val="nil"/>
              <w:bottom w:color="000000" w:space="0" w:sz="8" w:val="single"/>
              <w:right w:color="666666" w:space="0" w:sz="8" w:val="single"/>
            </w:tcBorders>
            <w:shd w:fill="auto" w:val="clear"/>
            <w:vAlign w:val="center"/>
          </w:tcPr>
          <w:p w:rsidR="00000000" w:rsidDel="00000000" w:rsidP="00000000" w:rsidRDefault="00000000" w:rsidRPr="00000000" w14:paraId="0000048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8">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R$25.500 (por mês)</w:t>
            </w:r>
          </w:p>
        </w:tc>
      </w:tr>
    </w:tbl>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7 - Fonte: Próprio grupo responsável por este projeto</w:t>
      </w:r>
      <w:r w:rsidDel="00000000" w:rsidR="00000000" w:rsidRPr="00000000">
        <w:rPr>
          <w:rtl w:val="0"/>
        </w:rPr>
      </w:r>
    </w:p>
    <w:p w:rsidR="00000000" w:rsidDel="00000000" w:rsidP="00000000" w:rsidRDefault="00000000" w:rsidRPr="00000000" w14:paraId="0000048A">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Observando os dados inseridos na tabela, podemos chegar em alguns números relevantes para nosso projeto, como o:</w:t>
      </w:r>
    </w:p>
    <w:p w:rsidR="00000000" w:rsidDel="00000000" w:rsidP="00000000" w:rsidRDefault="00000000" w:rsidRPr="00000000" w14:paraId="0000048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 Inicial:</w:t>
        <w:tab/>
        <w:t xml:space="preserve">R$ 56.450;</w:t>
      </w:r>
    </w:p>
    <w:p w:rsidR="00000000" w:rsidDel="00000000" w:rsidP="00000000" w:rsidRDefault="00000000" w:rsidRPr="00000000" w14:paraId="0000048C">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 Mensal: R$34.600</w:t>
      </w:r>
    </w:p>
    <w:p w:rsidR="00000000" w:rsidDel="00000000" w:rsidP="00000000" w:rsidRDefault="00000000" w:rsidRPr="00000000" w14:paraId="0000048D">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 Anual: R$398.550</w:t>
      </w:r>
    </w:p>
    <w:p w:rsidR="00000000" w:rsidDel="00000000" w:rsidP="00000000" w:rsidRDefault="00000000" w:rsidRPr="00000000" w14:paraId="0000048E">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120" w:before="0" w:line="360" w:lineRule="auto"/>
        <w:ind w:left="1790" w:right="0" w:hanging="1080"/>
        <w:jc w:val="both"/>
        <w:rPr/>
      </w:pPr>
      <w:sdt>
        <w:sdtPr>
          <w:tag w:val="goog_rdk_45"/>
        </w:sdtPr>
        <w:sdtContent>
          <w:commentRangeStart w:id="22"/>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Tabela de atividades </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48F">
      <w:pPr>
        <w:spacing w:line="360" w:lineRule="auto"/>
        <w:ind w:left="425"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tabela de atividades foi de grande ajuda porque ajudou a nos mostrar como que estávamos lidando com o tempo necessário para cada atividade. Com isso a gente teve uma noção do que deveria mudar para um melhor desempenho. Além de no ajudar a ter uma melhor organização</w:t>
      </w:r>
    </w:p>
    <w:tbl>
      <w:tblPr>
        <w:tblStyle w:val="Table8"/>
        <w:tblW w:w="9709.0" w:type="dxa"/>
        <w:jc w:val="left"/>
        <w:tblInd w:w="-10.0" w:type="dxa"/>
        <w:tblLayout w:type="fixed"/>
        <w:tblLook w:val="0400"/>
      </w:tblPr>
      <w:tblGrid>
        <w:gridCol w:w="1941"/>
        <w:gridCol w:w="1034"/>
        <w:gridCol w:w="1128"/>
        <w:gridCol w:w="1301"/>
        <w:gridCol w:w="1621"/>
        <w:gridCol w:w="1342"/>
        <w:gridCol w:w="1342"/>
        <w:tblGridChange w:id="0">
          <w:tblGrid>
            <w:gridCol w:w="1941"/>
            <w:gridCol w:w="1034"/>
            <w:gridCol w:w="1128"/>
            <w:gridCol w:w="1301"/>
            <w:gridCol w:w="1621"/>
            <w:gridCol w:w="1342"/>
            <w:gridCol w:w="1342"/>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490">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Atividade</w:t>
            </w:r>
          </w:p>
        </w:tc>
        <w:tc>
          <w:tcPr>
            <w:tcBorders>
              <w:top w:color="000000" w:space="0" w:sz="8" w:val="single"/>
              <w:left w:color="000000" w:space="0" w:sz="4" w:val="single"/>
              <w:bottom w:color="000000" w:space="0" w:sz="8" w:val="single"/>
              <w:right w:color="000000" w:space="0" w:sz="8" w:val="single"/>
            </w:tcBorders>
            <w:shd w:fill="d9d9d9" w:val="clear"/>
            <w:vAlign w:val="center"/>
          </w:tcPr>
          <w:p w:rsidR="00000000" w:rsidDel="00000000" w:rsidP="00000000" w:rsidRDefault="00000000" w:rsidRPr="00000000" w14:paraId="00000491">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Iniciada</w:t>
            </w:r>
          </w:p>
        </w:tc>
        <w:tc>
          <w:tcPr>
            <w:tcBorders>
              <w:top w:color="000000" w:space="0" w:sz="8" w:val="single"/>
              <w:left w:color="000000" w:space="0" w:sz="4" w:val="single"/>
              <w:bottom w:color="000000" w:space="0" w:sz="8" w:val="single"/>
              <w:right w:color="000000" w:space="0" w:sz="8" w:val="single"/>
            </w:tcBorders>
            <w:shd w:fill="d9d9d9" w:val="clear"/>
            <w:vAlign w:val="center"/>
          </w:tcPr>
          <w:p w:rsidR="00000000" w:rsidDel="00000000" w:rsidP="00000000" w:rsidRDefault="00000000" w:rsidRPr="00000000" w14:paraId="00000492">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Pausada</w:t>
            </w:r>
          </w:p>
        </w:tc>
        <w:tc>
          <w:tcPr>
            <w:tcBorders>
              <w:top w:color="000000" w:space="0" w:sz="8" w:val="single"/>
              <w:left w:color="000000" w:space="0" w:sz="4" w:val="single"/>
              <w:bottom w:color="000000" w:space="0" w:sz="8" w:val="single"/>
              <w:right w:color="000000" w:space="0" w:sz="8" w:val="single"/>
            </w:tcBorders>
            <w:shd w:fill="d9d9d9" w:val="clear"/>
            <w:vAlign w:val="center"/>
          </w:tcPr>
          <w:p w:rsidR="00000000" w:rsidDel="00000000" w:rsidP="00000000" w:rsidRDefault="00000000" w:rsidRPr="00000000" w14:paraId="00000493">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Concluída</w:t>
            </w:r>
          </w:p>
        </w:tc>
        <w:tc>
          <w:tcPr>
            <w:tcBorders>
              <w:top w:color="000000" w:space="0" w:sz="8" w:val="single"/>
              <w:left w:color="000000" w:space="0" w:sz="4" w:val="single"/>
              <w:bottom w:color="000000" w:space="0" w:sz="8" w:val="single"/>
              <w:right w:color="000000" w:space="0" w:sz="8" w:val="single"/>
            </w:tcBorders>
            <w:shd w:fill="d9d9d9" w:val="clear"/>
            <w:vAlign w:val="center"/>
          </w:tcPr>
          <w:p w:rsidR="00000000" w:rsidDel="00000000" w:rsidP="00000000" w:rsidRDefault="00000000" w:rsidRPr="00000000" w14:paraId="00000494">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Responsável</w:t>
            </w:r>
          </w:p>
        </w:tc>
        <w:tc>
          <w:tcPr>
            <w:tcBorders>
              <w:top w:color="000000" w:space="0" w:sz="8" w:val="single"/>
              <w:left w:color="000000" w:space="0" w:sz="4" w:val="single"/>
              <w:bottom w:color="000000" w:space="0" w:sz="8" w:val="single"/>
              <w:right w:color="000000" w:space="0" w:sz="8" w:val="single"/>
            </w:tcBorders>
            <w:shd w:fill="d9d9d9" w:val="clear"/>
            <w:vAlign w:val="center"/>
          </w:tcPr>
          <w:p w:rsidR="00000000" w:rsidDel="00000000" w:rsidP="00000000" w:rsidRDefault="00000000" w:rsidRPr="00000000" w14:paraId="00000495">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Data Início</w:t>
            </w:r>
          </w:p>
        </w:tc>
        <w:tc>
          <w:tcPr>
            <w:tcBorders>
              <w:top w:color="000000" w:space="0" w:sz="8" w:val="single"/>
              <w:left w:color="000000" w:space="0" w:sz="4" w:val="single"/>
              <w:bottom w:color="000000" w:space="0" w:sz="8" w:val="single"/>
              <w:right w:color="000000" w:space="0" w:sz="8" w:val="single"/>
            </w:tcBorders>
            <w:shd w:fill="d9d9d9" w:val="clear"/>
            <w:vAlign w:val="center"/>
          </w:tcPr>
          <w:p w:rsidR="00000000" w:rsidDel="00000000" w:rsidP="00000000" w:rsidRDefault="00000000" w:rsidRPr="00000000" w14:paraId="00000496">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Data Término</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97">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Documentação - ABNT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9">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Todos os integrantes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C">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01/03/2023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D">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9E">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Pesquisa_01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0">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Todos os integrantes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3">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07/03/2023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4">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08/03/2023</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A5">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Brainstorm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7">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9">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Vitor Hugo Rodrigues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A">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07/03/2023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B">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07/04/2023</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AC">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Pesquisa_02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E">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Todos os integrantes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1">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16/05/2023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2">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30/05/2023</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B3">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Planejamento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5">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7">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Vitor Hugo Rodrigues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8">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01/03/2023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9">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01/04/2023</w:t>
            </w:r>
          </w:p>
        </w:tc>
      </w:tr>
      <w:tr>
        <w:trPr>
          <w:cantSplit w:val="0"/>
          <w:trHeight w:val="1128"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BA">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Cronograma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B">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C">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D">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E">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Vitor Hugo Rodrigues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F">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30/06/2023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0">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446"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1">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Levantamento de Requisitos – Elicitação</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Jhonata Conceição, Danilo Alfa e Leonardo Gargoriano</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19/04/2023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30/05/2023</w:t>
            </w:r>
          </w:p>
        </w:tc>
      </w:tr>
      <w:tr>
        <w:trPr>
          <w:cantSplit w:val="0"/>
          <w:trHeight w:val="446"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r>
        <w:trPr>
          <w:cantSplit w:val="0"/>
          <w:trHeight w:val="446"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r>
        <w:trPr>
          <w:cantSplit w:val="0"/>
          <w:trHeight w:val="446"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r>
        <w:trPr>
          <w:cantSplit w:val="0"/>
          <w:trHeight w:val="1611"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D">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Levantamento de Requisitos – Banco de Dados – MER e DER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Leonardo Gargoriano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2">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19/04/2023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3">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30/05/2023</w:t>
            </w:r>
          </w:p>
        </w:tc>
      </w:tr>
      <w:tr>
        <w:trPr>
          <w:cantSplit w:val="0"/>
          <w:trHeight w:val="300" w:hRule="atLeast"/>
          <w:tblHeader w:val="0"/>
        </w:trPr>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4">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Levantamento de Requisitos – Documentação (Referenciação)</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4E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Danilo Alfa Henrique</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19/04/2023</w:t>
            </w:r>
          </w:p>
        </w:tc>
        <w:tc>
          <w:tcPr>
            <w:vMerge w:val="restart"/>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30/04/2023</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E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4"/>
                <w:szCs w:val="24"/>
              </w:rPr>
            </w:pPr>
            <w:r w:rsidDel="00000000" w:rsidR="00000000" w:rsidRPr="00000000">
              <w:rPr>
                <w:rtl w:val="0"/>
              </w:rPr>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F2">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Elaboração da metodologia (Métodos, Ferramentas)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6">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Vitor Hugo Rodrigues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7">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07/03/2023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8">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07/04/2023</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F9">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Projeto de Interface de Usuário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Todos os integrantes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E">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03/03/2023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F">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17/03/2023</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00">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Estudo de Viabilidade - Técnica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4">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Vitor Hugo Rodrigues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5">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02/05/2023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6">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07/06/2023</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07">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Estudo de Viabilidade – Prazo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Leonardo Gargoriano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C">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02/05/2023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D">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07/06/2023</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0E">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Estudo de Viabilidade - Custo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Danilo Alfa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3">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02/05/2023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4">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07/06/2023</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15">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Protótipo – Baixo Nível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Jhonata Conceição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A">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08/04/2023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B">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22/04/2023</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1C">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Protótipo – Baixo Nível – Teste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Jhonata Conceição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1">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23/04/2023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2">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25/04/2023</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23">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Protótipo – Alto Nível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Jhonata Conceição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8">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16/06/2023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9">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2A">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Protótipo – Alto Nível – Teste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Jhonata Conceição e </w:t>
            </w:r>
            <w:r w:rsidDel="00000000" w:rsidR="00000000" w:rsidRPr="00000000">
              <w:rPr>
                <w:rFonts w:ascii="Arial" w:cs="Arial" w:eastAsia="Arial" w:hAnsi="Arial"/>
                <w:b w:val="1"/>
                <w:color w:val="000000"/>
                <w:sz w:val="24"/>
                <w:szCs w:val="24"/>
                <w:rtl w:val="0"/>
              </w:rPr>
              <w:t xml:space="preserve">Vitor Hugo Rodrigues</w:t>
            </w: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F">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0">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31">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Diagramas UML – Casos de Uso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Vitor Hugo Messias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6">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09/06/2023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7">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38">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Diagramas UML – Classes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C">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Vitor Hugo Rodrigues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D">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20/05/2023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E">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22/05/2023</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3F">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Diagramas UML – Estado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2">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Vitor Hugo Messias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4">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5">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46">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Referencial Teórico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9">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Todos os integrantes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B">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16/05/2023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C">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30/05/2023</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4D">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Codificação (Implementação)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0">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1">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Todos os integrantes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2">
            <w:pPr>
              <w:spacing w:after="0" w:line="240" w:lineRule="auto"/>
              <w:jc w:val="righ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11/04/2023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3">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54">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Teste - Aplicação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6">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7">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8">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Danilo Alfa e Vitor Messias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9">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A">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5B">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Teste – Documentação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D">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E">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F">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Danilo Alfa e Jhonata Conceição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0">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1">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62">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Apresentação e Entrega Parcial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3">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4">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5">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6">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Vitor Hugo Rodrigues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7">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8">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69">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Apresentação e Entrega Final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A">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B">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C">
            <w:pP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D">
            <w:pP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Vitor Hugo Rodrigues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E">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F">
            <w:pPr>
              <w:keepNext w:val="1"/>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tc>
      </w:tr>
    </w:tbl>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8 - Fonte: Próprio grupo responsável por este projeto</w:t>
      </w:r>
      <w:r w:rsidDel="00000000" w:rsidR="00000000" w:rsidRPr="00000000">
        <w:rPr>
          <w:rtl w:val="0"/>
        </w:rPr>
      </w:r>
    </w:p>
    <w:p w:rsidR="00000000" w:rsidDel="00000000" w:rsidP="00000000" w:rsidRDefault="00000000" w:rsidRPr="00000000" w14:paraId="00000571">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5nkun2"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Cronograma</w:t>
      </w:r>
    </w:p>
    <w:p w:rsidR="00000000" w:rsidDel="00000000" w:rsidP="00000000" w:rsidRDefault="00000000" w:rsidRPr="00000000" w14:paraId="00000572">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cronograma foi uma ferramenta essencial para o planejamento e gerenciamento de atividades do projeto durante esse tempo. Ele representa uma visão geral das tarefas, marcos e prazos envolvidos no desenvolvimento do projeto. O cronograma aqui apresentando fornece uma estrutura clara, permitindo acompanhar o progresso de forma fácil e objetiva. Os diagramas são apresentados no apêndice F.</w:t>
      </w:r>
    </w:p>
    <w:sdt>
      <w:sdtPr>
        <w:tag w:val="goog_rdk_47"/>
      </w:sdtPr>
      <w:sdtContent>
        <w:p w:rsidR="00000000" w:rsidDel="00000000" w:rsidP="00000000" w:rsidRDefault="00000000" w:rsidRPr="00000000" w14:paraId="00000573">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0" w:right="0" w:firstLine="0"/>
            <w:jc w:val="left"/>
            <w:rPr/>
            <w:pPrChange w:author="PAULO ROGÉRIO NEVES DE OLIVEIRA" w:id="0" w:date="2023-11-28T14:58:00Z">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pPr>
            </w:pPrChange>
          </w:pPr>
          <w:bookmarkStart w:colFirst="0" w:colLast="0" w:name="_heading=h.1ksv4uv" w:id="15"/>
          <w:bookmarkEnd w:id="15"/>
          <w:sdt>
            <w:sdtPr>
              <w:tag w:val="goog_rdk_46"/>
            </w:sdtPr>
            <w:sdtContent>
              <w:commentRangeStart w:id="23"/>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Cronograma – Tabela</w:t>
          </w:r>
          <w:commentRangeEnd w:id="23"/>
          <w:r w:rsidDel="00000000" w:rsidR="00000000" w:rsidRPr="00000000">
            <w:commentReference w:id="23"/>
          </w:r>
          <w:r w:rsidDel="00000000" w:rsidR="00000000" w:rsidRPr="00000000">
            <w:rPr>
              <w:rtl w:val="0"/>
            </w:rPr>
          </w:r>
        </w:p>
      </w:sdtContent>
    </w:sdt>
    <w:tbl>
      <w:tblPr>
        <w:tblStyle w:val="Table9"/>
        <w:tblW w:w="9051.000000000005" w:type="dxa"/>
        <w:jc w:val="left"/>
        <w:tblLayout w:type="fixed"/>
        <w:tblLook w:val="0400"/>
      </w:tblPr>
      <w:tblGrid>
        <w:gridCol w:w="1975"/>
        <w:gridCol w:w="567"/>
        <w:gridCol w:w="623"/>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146"/>
        <w:tblGridChange w:id="0">
          <w:tblGrid>
            <w:gridCol w:w="1975"/>
            <w:gridCol w:w="567"/>
            <w:gridCol w:w="623"/>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287"/>
            <w:gridCol w:w="146"/>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57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Atividade</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7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Fev</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7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Mar</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7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Abr</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7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Mai</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7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Jun</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7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Jul</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8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Ago</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8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Set</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8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Out</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8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Nov</w:t>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58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Dez</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8B">
            <w:pPr>
              <w:spacing w:after="0" w:line="240" w:lineRule="auto"/>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1º Semestre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8C">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8D">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8E">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8F">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0">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1">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2">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3">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4">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5">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6">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7">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8">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9">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A">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B">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C">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D">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E">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F">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0">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1">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 </w:t>
            </w:r>
          </w:p>
        </w:tc>
      </w:tr>
      <w:tr>
        <w:trPr>
          <w:cantSplit w:val="0"/>
          <w:trHeight w:val="15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A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Reunião com equipe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3">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4">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5">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6">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7">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8">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9">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A">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B">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C">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D">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E">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F">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0">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1">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2">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3">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4">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5">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6">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7">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8">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X</w:t>
            </w:r>
          </w:p>
        </w:tc>
      </w:tr>
      <w:tr>
        <w:trPr>
          <w:cantSplit w:val="0"/>
          <w:trHeight w:val="15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B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Documentação – ABNT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5D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Pesquisa_01</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D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E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E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E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E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E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E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5E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15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E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Brainstorm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F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Planejamento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F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0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1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Levantamento de Requisitos – Elicitação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9">
            <w:pPr>
              <w:spacing w:after="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62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Levant. Req Banco de Dados MER e DER</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2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2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2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0">
            <w:pPr>
              <w:spacing w:after="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3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4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4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4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4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Levantamento de Requisitos – Documentação (Referenciação)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5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65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Elaboração da metodologia (Métodos, Ferramentas)</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5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5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5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5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5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6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7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7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Revisar: RF e RNF, protótipos, MER e DER, documentação.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8">
            <w:pPr>
              <w:spacing w:after="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C">
            <w:pPr>
              <w:spacing w:after="0" w:line="24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D">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68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Cronograma</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8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8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8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8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8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8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8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9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69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Pesquisa_02</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A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B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B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B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B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B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6B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B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Referencial Teórico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15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C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Projeto de Interface de Usuário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C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D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E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E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E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E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6E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Estudo de Viabilidade – Técnica</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E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6F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F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Estudo de Viabilidade – Cronograma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F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F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F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F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0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1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1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71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Estudo de Viabilidade – Custos</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1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2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2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2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2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2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2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2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2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2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2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Estudo de Viabilidade – Econômica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2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2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2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2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2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2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3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4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Protótipo – Baixo Nível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4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5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75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Protótipo – Baixo Nível – Teste</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5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5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5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5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5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5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5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5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6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6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Protótipo – Alto Nível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6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7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8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78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Protótipo – Alto Nível – Teste</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8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9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9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Diagramas UML – Casos de Uso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9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9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9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A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B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B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B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7B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Diagramas UML – Classes</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B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C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7C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Diagramas UML – Estado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C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C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C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C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C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D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7E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7E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Apresentação e Entrega Parcial</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E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F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F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F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F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F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F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F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7F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7F8">
            <w:pPr>
              <w:spacing w:after="0" w:line="240" w:lineRule="auto"/>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2º Semestre</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F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F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F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F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F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F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7F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0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15" w:hRule="atLeast"/>
          <w:tblHeader w:val="0"/>
        </w:trPr>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0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Pesquisa_03</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1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r>
      <w:tr>
        <w:trPr>
          <w:cantSplit w:val="0"/>
          <w:trHeight w:val="630" w:hRule="atLeast"/>
          <w:tblHeader w:val="0"/>
        </w:trPr>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3D">
            <w:pPr>
              <w:spacing w:after="0" w:line="240" w:lineRule="auto"/>
              <w:jc w:val="center"/>
              <w:rPr>
                <w:rFonts w:ascii="Arial" w:cs="Arial" w:eastAsia="Arial" w:hAnsi="Arial"/>
                <w:b w:val="1"/>
                <w:color w:val="000000"/>
              </w:rPr>
            </w:pPr>
            <w:r w:rsidDel="00000000" w:rsidR="00000000" w:rsidRPr="00000000">
              <w:rPr>
                <w:rtl w:val="0"/>
              </w:rPr>
            </w:r>
          </w:p>
        </w:tc>
      </w:tr>
      <w:tr>
        <w:trPr>
          <w:cantSplit w:val="0"/>
          <w:trHeight w:val="615" w:hRule="atLeast"/>
          <w:tblHeader w:val="0"/>
        </w:trPr>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3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Referencial Teórico – Continuação</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3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4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Merge w:val="restart"/>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Align w:val="center"/>
          </w:tcPr>
          <w:p w:rsidR="00000000" w:rsidDel="00000000" w:rsidP="00000000" w:rsidRDefault="00000000" w:rsidRPr="00000000" w14:paraId="0000085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630" w:hRule="atLeast"/>
          <w:tblHeader w:val="0"/>
        </w:trPr>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D">
            <w:pPr>
              <w:spacing w:after="0" w:line="240" w:lineRule="auto"/>
              <w:jc w:val="center"/>
              <w:rPr>
                <w:rFonts w:ascii="Arial" w:cs="Arial" w:eastAsia="Arial" w:hAnsi="Arial"/>
                <w:b w:val="1"/>
                <w:color w:val="000000"/>
              </w:rPr>
            </w:pPr>
            <w:r w:rsidDel="00000000" w:rsidR="00000000" w:rsidRPr="00000000">
              <w:rPr>
                <w:rtl w:val="0"/>
              </w:rPr>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86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Codificação (Planejamento)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6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7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8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8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8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8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8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Align w:val="center"/>
          </w:tcPr>
          <w:p w:rsidR="00000000" w:rsidDel="00000000" w:rsidP="00000000" w:rsidRDefault="00000000" w:rsidRPr="00000000" w14:paraId="0000088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8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Codificação (Implementação)</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8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8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8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8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8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8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8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8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8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Align w:val="center"/>
          </w:tcPr>
          <w:p w:rsidR="00000000" w:rsidDel="00000000" w:rsidP="00000000" w:rsidRDefault="00000000" w:rsidRPr="00000000" w14:paraId="0000089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9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Teste – Aplicação</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9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A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Align w:val="center"/>
          </w:tcPr>
          <w:p w:rsidR="00000000" w:rsidDel="00000000" w:rsidP="00000000" w:rsidRDefault="00000000" w:rsidRPr="00000000" w14:paraId="000008B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fdeada" w:val="clear"/>
            <w:vAlign w:val="center"/>
          </w:tcPr>
          <w:p w:rsidR="00000000" w:rsidDel="00000000" w:rsidP="00000000" w:rsidRDefault="00000000" w:rsidRPr="00000000" w14:paraId="000008B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Teste – Documentação</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B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deada" w:val="clear"/>
            <w:vAlign w:val="center"/>
          </w:tcPr>
          <w:p w:rsidR="00000000" w:rsidDel="00000000" w:rsidP="00000000" w:rsidRDefault="00000000" w:rsidRPr="00000000" w14:paraId="000008C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Align w:val="center"/>
          </w:tcPr>
          <w:p w:rsidR="00000000" w:rsidDel="00000000" w:rsidP="00000000" w:rsidRDefault="00000000" w:rsidRPr="00000000" w14:paraId="000008C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C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Apresentação e Entrega Parcial</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C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D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Align w:val="center"/>
          </w:tcPr>
          <w:p w:rsidR="00000000" w:rsidDel="00000000" w:rsidP="00000000" w:rsidRDefault="00000000" w:rsidRPr="00000000" w14:paraId="000008E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E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Apresentação e Entrega Final</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E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vAlign w:val="center"/>
          </w:tcPr>
          <w:p w:rsidR="00000000" w:rsidDel="00000000" w:rsidP="00000000" w:rsidRDefault="00000000" w:rsidRPr="00000000" w14:paraId="000008F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ffff00" w:val="clear"/>
            <w:vAlign w:val="center"/>
          </w:tcPr>
          <w:p w:rsidR="00000000" w:rsidDel="00000000" w:rsidP="00000000" w:rsidRDefault="00000000" w:rsidRPr="00000000" w14:paraId="000008F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Recuperação</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8F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5">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6">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7">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8">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9">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A">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B">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C">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D">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E">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0F">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10">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11">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12">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13">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tcBorders>
              <w:top w:color="000000" w:space="0" w:sz="0" w:val="nil"/>
              <w:left w:color="000000" w:space="0" w:sz="0" w:val="nil"/>
              <w:bottom w:color="000000" w:space="0" w:sz="8" w:val="single"/>
              <w:right w:color="000000" w:space="0" w:sz="8" w:val="single"/>
            </w:tcBorders>
            <w:shd w:fill="ffff00" w:val="clear"/>
            <w:vAlign w:val="center"/>
          </w:tcPr>
          <w:p w:rsidR="00000000" w:rsidDel="00000000" w:rsidP="00000000" w:rsidRDefault="00000000" w:rsidRPr="00000000" w14:paraId="00000914">
            <w:pPr>
              <w:spacing w:after="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X</w:t>
            </w:r>
          </w:p>
        </w:tc>
        <w:tc>
          <w:tcPr>
            <w:vAlign w:val="center"/>
          </w:tcPr>
          <w:p w:rsidR="00000000" w:rsidDel="00000000" w:rsidP="00000000" w:rsidRDefault="00000000" w:rsidRPr="00000000" w14:paraId="00000915">
            <w:pPr>
              <w:keepNext w:val="1"/>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9 - Fonte: Próprio grupo responsável por este projeto</w:t>
      </w:r>
    </w:p>
    <w:p w:rsidR="00000000" w:rsidDel="00000000" w:rsidP="00000000" w:rsidRDefault="00000000" w:rsidRPr="00000000" w14:paraId="00000917">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44sinio" w:id="16"/>
      <w:bookmarkEnd w:id="1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UML</w:t>
      </w:r>
    </w:p>
    <w:p w:rsidR="00000000" w:rsidDel="00000000" w:rsidP="00000000" w:rsidRDefault="00000000" w:rsidRPr="00000000" w14:paraId="00000918">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Diagramas de Modelagem Unificada (UML) é uma linguagem visual que utilizamos para descrever, analisar, projetar e documentar os nossos sistemas de software em diagramas. Ela nos permitiu que os construíssemos conceitos complexos de forma clara e precisa.</w:t>
      </w:r>
    </w:p>
    <w:p w:rsidR="00000000" w:rsidDel="00000000" w:rsidP="00000000" w:rsidRDefault="00000000" w:rsidRPr="00000000" w14:paraId="00000919">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709" w:right="0" w:hanging="709"/>
        <w:jc w:val="left"/>
        <w:rPr/>
      </w:pPr>
      <w:bookmarkStart w:colFirst="0" w:colLast="0" w:name="_heading=h.2r0uhxc" w:id="17"/>
      <w:bookmarkEnd w:id="1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Casos de Uso</w:t>
      </w:r>
    </w:p>
    <w:p w:rsidR="00000000" w:rsidDel="00000000" w:rsidP="00000000" w:rsidRDefault="00000000" w:rsidRPr="00000000" w14:paraId="0000091A">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Conforme a documentação oficial da IBM </w:t>
      </w:r>
      <w:r w:rsidDel="00000000" w:rsidR="00000000" w:rsidRPr="00000000">
        <w:rPr>
          <w:rFonts w:ascii="Arial" w:cs="Arial" w:eastAsia="Arial" w:hAnsi="Arial"/>
          <w:i w:val="1"/>
          <w:sz w:val="24"/>
          <w:szCs w:val="24"/>
          <w:rtl w:val="0"/>
        </w:rPr>
        <w:t xml:space="preserve">(International Business Machines)</w:t>
      </w:r>
      <w:r w:rsidDel="00000000" w:rsidR="00000000" w:rsidRPr="00000000">
        <w:rPr>
          <w:rFonts w:ascii="Arial" w:cs="Arial" w:eastAsia="Arial" w:hAnsi="Arial"/>
          <w:sz w:val="24"/>
          <w:szCs w:val="24"/>
          <w:rtl w:val="0"/>
        </w:rPr>
        <w:t xml:space="preserve">, os diagramas de casos de uso ilustram e definem o contexto e os requisitos de um sistema inteiro ou das partes importantes dele.  Basicamente, um caso de uso descreve uma função que um sistema desempenha para alcançar a meta do usuário. O caso de uso deve produzir um resultado observável que seja valioso para o usuário do sistema.</w:t>
      </w:r>
    </w:p>
    <w:p w:rsidR="00000000" w:rsidDel="00000000" w:rsidP="00000000" w:rsidRDefault="00000000" w:rsidRPr="00000000" w14:paraId="0000091B">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nosso desenvolvimento, compreender as necessidades e os requisitos dos usuários foi uma etapa essencial para conseguirmos a criar os nossos sistemas com as respectivas propostas que queríamos ofereçam. Nesse contexto, o desenvolvimento dos diversos casos de uso nos ajudou a entender, as interações que seriam necessárias entre os usuários e o nosso sistema. </w:t>
      </w:r>
    </w:p>
    <w:p w:rsidR="00000000" w:rsidDel="00000000" w:rsidP="00000000" w:rsidRDefault="00000000" w:rsidRPr="00000000" w14:paraId="0000091C">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851" w:right="0" w:hanging="851"/>
        <w:jc w:val="both"/>
        <w:rPr/>
      </w:pPr>
      <w:sdt>
        <w:sdtPr>
          <w:tag w:val="goog_rdk_48"/>
        </w:sdtPr>
        <w:sdtContent>
          <w:commentRangeStart w:id="24"/>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Casos de Uso – Diagrama</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851" w:right="0" w:hanging="851"/>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5676900</wp:posOffset>
                </wp:positionV>
                <wp:extent cx="5377180" cy="12700"/>
                <wp:effectExtent b="0" l="0" r="0" t="0"/>
                <wp:wrapSquare wrapText="bothSides" distB="0" distT="0" distL="114300" distR="114300"/>
                <wp:docPr id="16" name=""/>
                <a:graphic>
                  <a:graphicData uri="http://schemas.microsoft.com/office/word/2010/wordprocessingShape">
                    <wps:wsp>
                      <wps:cNvSpPr/>
                      <wps:cNvPr id="17" name="Shape 17"/>
                      <wps:spPr>
                        <a:xfrm>
                          <a:off x="2657410" y="3779683"/>
                          <a:ext cx="53771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5676900</wp:posOffset>
                </wp:positionV>
                <wp:extent cx="5377180" cy="12700"/>
                <wp:effectExtent b="0" l="0" r="0" t="0"/>
                <wp:wrapSquare wrapText="bothSides" distB="0" distT="0" distL="114300" distR="114300"/>
                <wp:docPr id="16" name="image64.png"/>
                <a:graphic>
                  <a:graphicData uri="http://schemas.openxmlformats.org/drawingml/2006/picture">
                    <pic:pic>
                      <pic:nvPicPr>
                        <pic:cNvPr id="0" name="image64.png"/>
                        <pic:cNvPicPr preferRelativeResize="0"/>
                      </pic:nvPicPr>
                      <pic:blipFill>
                        <a:blip r:embed="rId10"/>
                        <a:srcRect/>
                        <a:stretch>
                          <a:fillRect/>
                        </a:stretch>
                      </pic:blipFill>
                      <pic:spPr>
                        <a:xfrm>
                          <a:off x="0" y="0"/>
                          <a:ext cx="537718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62864</wp:posOffset>
            </wp:positionV>
            <wp:extent cx="4791075" cy="4572000"/>
            <wp:effectExtent b="0" l="0" r="0" t="0"/>
            <wp:wrapSquare wrapText="bothSides" distB="0" distT="0" distL="114300" distR="114300"/>
            <wp:docPr descr="Diagrama&#10;&#10;Descrição gerada automaticamente" id="62" name="image30.png"/>
            <a:graphic>
              <a:graphicData uri="http://schemas.openxmlformats.org/drawingml/2006/picture">
                <pic:pic>
                  <pic:nvPicPr>
                    <pic:cNvPr descr="Diagrama&#10;&#10;Descrição gerada automaticamente" id="0" name="image30.png"/>
                    <pic:cNvPicPr preferRelativeResize="0"/>
                  </pic:nvPicPr>
                  <pic:blipFill>
                    <a:blip r:embed="rId11"/>
                    <a:srcRect b="0" l="0" r="0" t="0"/>
                    <a:stretch>
                      <a:fillRect/>
                    </a:stretch>
                  </pic:blipFill>
                  <pic:spPr>
                    <a:xfrm>
                      <a:off x="0" y="0"/>
                      <a:ext cx="4791075" cy="4572000"/>
                    </a:xfrm>
                    <a:prstGeom prst="rect"/>
                    <a:ln/>
                  </pic:spPr>
                </pic:pic>
              </a:graphicData>
            </a:graphic>
          </wp:anchor>
        </w:drawing>
      </w:r>
    </w:p>
    <w:p w:rsidR="00000000" w:rsidDel="00000000" w:rsidP="00000000" w:rsidRDefault="00000000" w:rsidRPr="00000000" w14:paraId="0000091E">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1F">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0">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1">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2">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3">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4">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5">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6">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7">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8">
      <w:pPr>
        <w:spacing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9">
      <w:pPr>
        <w:spacing w:line="360" w:lineRule="auto"/>
        <w:ind w:firstLine="709"/>
        <w:jc w:val="both"/>
        <w:rPr>
          <w:rFonts w:ascii="Arial" w:cs="Arial" w:eastAsia="Arial" w:hAnsi="Arial"/>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3530600</wp:posOffset>
                </wp:positionV>
                <wp:extent cx="5286375" cy="267970"/>
                <wp:effectExtent b="0" l="0" r="0" t="0"/>
                <wp:wrapSquare wrapText="bothSides" distB="0" distT="0" distL="114300" distR="114300"/>
                <wp:docPr id="12" name=""/>
                <a:graphic>
                  <a:graphicData uri="http://schemas.microsoft.com/office/word/2010/wordprocessingShape">
                    <wps:wsp>
                      <wps:cNvSpPr/>
                      <wps:cNvPr id="13" name="Shape 13"/>
                      <wps:spPr>
                        <a:xfrm>
                          <a:off x="2707575" y="3650778"/>
                          <a:ext cx="5276850" cy="25844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1- Fonte: Próprio grupo realizador desse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3530600</wp:posOffset>
                </wp:positionV>
                <wp:extent cx="5286375" cy="267970"/>
                <wp:effectExtent b="0" l="0" r="0" t="0"/>
                <wp:wrapSquare wrapText="bothSides" distB="0" distT="0" distL="114300" distR="114300"/>
                <wp:docPr id="12" name="image47.png"/>
                <a:graphic>
                  <a:graphicData uri="http://schemas.openxmlformats.org/drawingml/2006/picture">
                    <pic:pic>
                      <pic:nvPicPr>
                        <pic:cNvPr id="0" name="image47.png"/>
                        <pic:cNvPicPr preferRelativeResize="0"/>
                      </pic:nvPicPr>
                      <pic:blipFill>
                        <a:blip r:embed="rId12"/>
                        <a:srcRect/>
                        <a:stretch>
                          <a:fillRect/>
                        </a:stretch>
                      </pic:blipFill>
                      <pic:spPr>
                        <a:xfrm>
                          <a:off x="0" y="0"/>
                          <a:ext cx="5286375" cy="267970"/>
                        </a:xfrm>
                        <a:prstGeom prst="rect"/>
                        <a:ln/>
                      </pic:spPr>
                    </pic:pic>
                  </a:graphicData>
                </a:graphic>
              </wp:anchor>
            </w:drawing>
          </mc:Fallback>
        </mc:AlternateContent>
      </w:r>
    </w:p>
    <w:p w:rsidR="00000000" w:rsidDel="00000000" w:rsidP="00000000" w:rsidRDefault="00000000" w:rsidRPr="00000000" w14:paraId="0000092A">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60" w:lineRule="auto"/>
        <w:ind w:left="851" w:right="0" w:hanging="851"/>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Caso de Uso para página de conversas</w:t>
      </w:r>
      <w:r w:rsidDel="00000000" w:rsidR="00000000" w:rsidRPr="00000000">
        <w:drawing>
          <wp:anchor allowOverlap="1" behindDoc="0" distB="0" distT="0" distL="114300" distR="114300" hidden="0" layoutInCell="1" locked="0" relativeHeight="0" simplePos="0">
            <wp:simplePos x="0" y="0"/>
            <wp:positionH relativeFrom="column">
              <wp:posOffset>3176</wp:posOffset>
            </wp:positionH>
            <wp:positionV relativeFrom="paragraph">
              <wp:posOffset>241934</wp:posOffset>
            </wp:positionV>
            <wp:extent cx="5756910" cy="2966085"/>
            <wp:effectExtent b="0" l="0" r="0" t="0"/>
            <wp:wrapSquare wrapText="bothSides" distB="0" distT="0" distL="114300" distR="114300"/>
            <wp:docPr descr="Diagrama&#10;&#10;Descrição gerada automaticamente" id="377" name="image355.jpg"/>
            <a:graphic>
              <a:graphicData uri="http://schemas.openxmlformats.org/drawingml/2006/picture">
                <pic:pic>
                  <pic:nvPicPr>
                    <pic:cNvPr descr="Diagrama&#10;&#10;Descrição gerada automaticamente" id="0" name="image355.jpg"/>
                    <pic:cNvPicPr preferRelativeResize="0"/>
                  </pic:nvPicPr>
                  <pic:blipFill>
                    <a:blip r:embed="rId13"/>
                    <a:srcRect b="0" l="0" r="0" t="0"/>
                    <a:stretch>
                      <a:fillRect/>
                    </a:stretch>
                  </pic:blipFill>
                  <pic:spPr>
                    <a:xfrm>
                      <a:off x="0" y="0"/>
                      <a:ext cx="5756910" cy="296608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3200400</wp:posOffset>
                </wp:positionV>
                <wp:extent cx="5756910" cy="12700"/>
                <wp:effectExtent b="0" l="0" r="0" t="0"/>
                <wp:wrapSquare wrapText="bothSides" distB="0" distT="0" distL="114300" distR="114300"/>
                <wp:docPr id="30" name=""/>
                <a:graphic>
                  <a:graphicData uri="http://schemas.microsoft.com/office/word/2010/wordprocessingShape">
                    <wps:wsp>
                      <wps:cNvSpPr/>
                      <wps:cNvPr id="31" name="Shape 31"/>
                      <wps:spPr>
                        <a:xfrm>
                          <a:off x="2467545" y="3779683"/>
                          <a:ext cx="57569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2 -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3200400</wp:posOffset>
                </wp:positionV>
                <wp:extent cx="5756910" cy="12700"/>
                <wp:effectExtent b="0" l="0" r="0" t="0"/>
                <wp:wrapSquare wrapText="bothSides" distB="0" distT="0" distL="114300" distR="114300"/>
                <wp:docPr id="30" name="image354.png"/>
                <a:graphic>
                  <a:graphicData uri="http://schemas.openxmlformats.org/drawingml/2006/picture">
                    <pic:pic>
                      <pic:nvPicPr>
                        <pic:cNvPr id="0" name="image354.png"/>
                        <pic:cNvPicPr preferRelativeResize="0"/>
                      </pic:nvPicPr>
                      <pic:blipFill>
                        <a:blip r:embed="rId14"/>
                        <a:srcRect/>
                        <a:stretch>
                          <a:fillRect/>
                        </a:stretch>
                      </pic:blipFill>
                      <pic:spPr>
                        <a:xfrm>
                          <a:off x="0" y="0"/>
                          <a:ext cx="5756910" cy="12700"/>
                        </a:xfrm>
                        <a:prstGeom prst="rect"/>
                        <a:ln/>
                      </pic:spPr>
                    </pic:pic>
                  </a:graphicData>
                </a:graphic>
              </wp:anchor>
            </w:drawing>
          </mc:Fallback>
        </mc:AlternateContent>
      </w:r>
    </w:p>
    <w:p w:rsidR="00000000" w:rsidDel="00000000" w:rsidP="00000000" w:rsidRDefault="00000000" w:rsidRPr="00000000" w14:paraId="0000092B">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1664s55"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Classes</w:t>
      </w:r>
    </w:p>
    <w:p w:rsidR="00000000" w:rsidDel="00000000" w:rsidP="00000000" w:rsidRDefault="00000000" w:rsidRPr="00000000" w14:paraId="0000092C">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Ainda seguindo as definições da IBM, podemos entender diagrama de classes como cópias do sistema ou subsistema.</w:t>
        <w:tab/>
        <w:t xml:space="preserve"> A utilização dos diagramas de classe gira em torno, na maioria dos casos, em modelar os objetos que compõem o sistema, para exibir os relacionamentos entre os objetos e para descrever o que esses objetos fazem e os serviços que eles fornecem.</w:t>
      </w:r>
    </w:p>
    <w:p w:rsidR="00000000" w:rsidDel="00000000" w:rsidP="00000000" w:rsidRDefault="00000000" w:rsidRPr="00000000" w14:paraId="0000092D">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diagramas de classe são úteis em muitos estágios do design do sistema. No estágio de análise, um diagrama de classe pode ajudar a compreender os requisitos do domínio do problema e a identificar seus componentes. Em um projeto de software orientado a objetos, os diagramas de classe criados durante os estágios iniciais do projeto contêm classes que normalmente são convertidas em classes e objetos de software reais quando o desenvolvedor grava o código. Dessa forma, os diagramas de classe tornam-se, então, uma captura instantânea que descreve exatamente como o sistema funciona.</w:t>
      </w:r>
    </w:p>
    <w:p w:rsidR="00000000" w:rsidDel="00000000" w:rsidP="00000000" w:rsidRDefault="00000000" w:rsidRPr="00000000" w14:paraId="0000092E">
      <w:pPr>
        <w:spacing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desenvolvimento dos diagramas de Classes foi completamente necessário para que conseguíssemos compreender os requisitos, funcionalidades e atributos que cada classes do nosso sistema teria que conter. </w:t>
      </w:r>
    </w:p>
    <w:p w:rsidR="00000000" w:rsidDel="00000000" w:rsidP="00000000" w:rsidRDefault="00000000" w:rsidRPr="00000000" w14:paraId="0000092F">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851" w:right="0" w:hanging="851"/>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Classes – Diagrama</w:t>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851" w:right="0" w:hanging="851"/>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139065</wp:posOffset>
            </wp:positionV>
            <wp:extent cx="5010150" cy="2676525"/>
            <wp:effectExtent b="0" l="0" r="0" t="0"/>
            <wp:wrapSquare wrapText="bothSides" distB="0" distT="0" distL="114300" distR="114300"/>
            <wp:docPr descr="Diagrama&#10;&#10;Descrição gerada automaticamente" id="40" name="image9.png"/>
            <a:graphic>
              <a:graphicData uri="http://schemas.openxmlformats.org/drawingml/2006/picture">
                <pic:pic>
                  <pic:nvPicPr>
                    <pic:cNvPr descr="Diagrama&#10;&#10;Descrição gerada automaticamente" id="0" name="image9.png"/>
                    <pic:cNvPicPr preferRelativeResize="0"/>
                  </pic:nvPicPr>
                  <pic:blipFill>
                    <a:blip r:embed="rId15"/>
                    <a:srcRect b="0" l="0" r="0" t="0"/>
                    <a:stretch>
                      <a:fillRect/>
                    </a:stretch>
                  </pic:blipFill>
                  <pic:spPr>
                    <a:xfrm>
                      <a:off x="0" y="0"/>
                      <a:ext cx="5010150" cy="26765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3111500</wp:posOffset>
                </wp:positionV>
                <wp:extent cx="5210175" cy="12700"/>
                <wp:effectExtent b="0" l="0" r="0" t="0"/>
                <wp:wrapSquare wrapText="bothSides" distB="0" distT="0" distL="114300" distR="114300"/>
                <wp:docPr id="19" name=""/>
                <a:graphic>
                  <a:graphicData uri="http://schemas.microsoft.com/office/word/2010/wordprocessingShape">
                    <wps:wsp>
                      <wps:cNvSpPr/>
                      <wps:cNvPr id="20" name="Shape 20"/>
                      <wps:spPr>
                        <a:xfrm>
                          <a:off x="2740913" y="3779683"/>
                          <a:ext cx="521017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3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3111500</wp:posOffset>
                </wp:positionV>
                <wp:extent cx="5210175" cy="12700"/>
                <wp:effectExtent b="0" l="0" r="0" t="0"/>
                <wp:wrapSquare wrapText="bothSides" distB="0" distT="0" distL="114300" distR="114300"/>
                <wp:docPr id="19" name="image140.png"/>
                <a:graphic>
                  <a:graphicData uri="http://schemas.openxmlformats.org/drawingml/2006/picture">
                    <pic:pic>
                      <pic:nvPicPr>
                        <pic:cNvPr id="0" name="image140.png"/>
                        <pic:cNvPicPr preferRelativeResize="0"/>
                      </pic:nvPicPr>
                      <pic:blipFill>
                        <a:blip r:embed="rId16"/>
                        <a:srcRect/>
                        <a:stretch>
                          <a:fillRect/>
                        </a:stretch>
                      </pic:blipFill>
                      <pic:spPr>
                        <a:xfrm>
                          <a:off x="0" y="0"/>
                          <a:ext cx="5210175" cy="12700"/>
                        </a:xfrm>
                        <a:prstGeom prst="rect"/>
                        <a:ln/>
                      </pic:spPr>
                    </pic:pic>
                  </a:graphicData>
                </a:graphic>
              </wp:anchor>
            </w:drawing>
          </mc:Fallback>
        </mc:AlternateContent>
      </w:r>
    </w:p>
    <w:p w:rsidR="00000000" w:rsidDel="00000000" w:rsidP="00000000" w:rsidRDefault="00000000" w:rsidRPr="00000000" w14:paraId="0000093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3">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9">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851" w:right="0" w:hanging="851"/>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Classes de login e cadastro - Diagrama</w:t>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851" w:right="0" w:hanging="851"/>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292100</wp:posOffset>
                </wp:positionH>
                <wp:positionV relativeFrom="paragraph">
                  <wp:posOffset>4699000</wp:posOffset>
                </wp:positionV>
                <wp:extent cx="5760085" cy="12700"/>
                <wp:effectExtent b="0" l="0" r="0" t="0"/>
                <wp:wrapSquare wrapText="bothSides" distB="0" distT="0" distL="114300" distR="114300"/>
                <wp:docPr id="31" name=""/>
                <a:graphic>
                  <a:graphicData uri="http://schemas.microsoft.com/office/word/2010/wordprocessingShape">
                    <wps:wsp>
                      <wps:cNvSpPr/>
                      <wps:cNvPr id="32" name="Shape 32"/>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4 - Fonte: Próprio grupo responsável por 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4699000</wp:posOffset>
                </wp:positionV>
                <wp:extent cx="5760085" cy="12700"/>
                <wp:effectExtent b="0" l="0" r="0" t="0"/>
                <wp:wrapSquare wrapText="bothSides" distB="0" distT="0" distL="114300" distR="114300"/>
                <wp:docPr id="31" name="image356.png"/>
                <a:graphic>
                  <a:graphicData uri="http://schemas.openxmlformats.org/drawingml/2006/picture">
                    <pic:pic>
                      <pic:nvPicPr>
                        <pic:cNvPr id="0" name="image356.png"/>
                        <pic:cNvPicPr preferRelativeResize="0"/>
                      </pic:nvPicPr>
                      <pic:blipFill>
                        <a:blip r:embed="rId17"/>
                        <a:srcRect/>
                        <a:stretch>
                          <a:fillRect/>
                        </a:stretch>
                      </pic:blipFill>
                      <pic:spPr>
                        <a:xfrm>
                          <a:off x="0" y="0"/>
                          <a:ext cx="576008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297815</wp:posOffset>
            </wp:positionH>
            <wp:positionV relativeFrom="paragraph">
              <wp:posOffset>92710</wp:posOffset>
            </wp:positionV>
            <wp:extent cx="5022215" cy="4530725"/>
            <wp:effectExtent b="0" l="0" r="0" t="0"/>
            <wp:wrapSquare wrapText="bothSides" distB="0" distT="0" distL="114300" distR="114300"/>
            <wp:docPr descr="Diagrama&#10;&#10;Descrição gerada automaticamente" id="378" name="image343.jpg"/>
            <a:graphic>
              <a:graphicData uri="http://schemas.openxmlformats.org/drawingml/2006/picture">
                <pic:pic>
                  <pic:nvPicPr>
                    <pic:cNvPr descr="Diagrama&#10;&#10;Descrição gerada automaticamente" id="0" name="image343.jpg"/>
                    <pic:cNvPicPr preferRelativeResize="0"/>
                  </pic:nvPicPr>
                  <pic:blipFill>
                    <a:blip r:embed="rId18"/>
                    <a:srcRect b="0" l="0" r="0" t="0"/>
                    <a:stretch>
                      <a:fillRect/>
                    </a:stretch>
                  </pic:blipFill>
                  <pic:spPr>
                    <a:xfrm>
                      <a:off x="0" y="0"/>
                      <a:ext cx="5022215" cy="4530725"/>
                    </a:xfrm>
                    <a:prstGeom prst="rect"/>
                    <a:ln/>
                  </pic:spPr>
                </pic:pic>
              </a:graphicData>
            </a:graphic>
          </wp:anchor>
        </w:drawing>
      </w:r>
    </w:p>
    <w:p w:rsidR="00000000" w:rsidDel="00000000" w:rsidP="00000000" w:rsidRDefault="00000000" w:rsidRPr="00000000" w14:paraId="0000093B">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q5sasy" w:id="19"/>
      <w:bookmarkEnd w:id="19"/>
      <w:sdt>
        <w:sdtPr>
          <w:tag w:val="goog_rdk_49"/>
        </w:sdtPr>
        <w:sdtContent>
          <w:commentRangeStart w:id="25"/>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Projeto de Banco de Dados</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25b2l0r"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Projeto de Banco de Dados – Físico</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kgcv8k" w:id="21"/>
      <w:bookmarkEnd w:id="2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Quadro Comparativo</w:t>
      </w:r>
    </w:p>
    <w:p w:rsidR="00000000" w:rsidDel="00000000" w:rsidP="00000000" w:rsidRDefault="00000000" w:rsidRPr="00000000" w14:paraId="00000940">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Monique Soares, Graduada em Licenciatura em Computação pela UFRPE (2009), mestre e doutora em Ciências da Computação pela UFPE (2012 e 2017), em sua aula disponibilizada na web, define um quadro comparativo no desenvolvimento de projeto é uma ferramenta organizacional que permite a análise sistemática de diferentes aspectos, critérios ou opções relacionadas a um projeto. Ele é projetado para ajudar os tomadores de decisão a visualizar e comparar informações relevantes de maneira estruturada, com o objetivo de facilitar a escolha da melhor opção ou abordagem com base em critérios predefinidos.</w:t>
      </w:r>
    </w:p>
    <w:p w:rsidR="00000000" w:rsidDel="00000000" w:rsidP="00000000" w:rsidRDefault="00000000" w:rsidRPr="00000000" w14:paraId="00000941">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projeto, esse conceito foi utilizado para visualizarmos de forma rápida e sistemática o andamento do projeto, levando como base a comparação dos requisitos funcionais, protótipos e digrama UML (casos de uso) </w:t>
      </w:r>
    </w:p>
    <w:p w:rsidR="00000000" w:rsidDel="00000000" w:rsidP="00000000" w:rsidRDefault="00000000" w:rsidRPr="00000000" w14:paraId="00000942">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709" w:right="0" w:hanging="709"/>
        <w:jc w:val="left"/>
        <w:rPr/>
      </w:pPr>
      <w:bookmarkStart w:colFirst="0" w:colLast="0" w:name="_heading=h.34g0dwd" w:id="22"/>
      <w:bookmarkEnd w:id="2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Quadro Comparativo – Tabela</w:t>
      </w:r>
      <w:sdt>
        <w:sdtPr>
          <w:tag w:val="goog_rdk_50"/>
        </w:sdtPr>
        <w:sdtContent>
          <w:ins w:author="PAULO ROGÉRIO NEVES DE OLIVEIRA" w:id="12" w:date="2023-11-28T15:07:00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Requisitos Funcionais, Protótipos e Casos de Uso</w:t>
            </w:r>
          </w:ins>
        </w:sdtContent>
      </w:sdt>
      <w:r w:rsidDel="00000000" w:rsidR="00000000" w:rsidRPr="00000000">
        <w:rPr>
          <w:rtl w:val="0"/>
        </w:rPr>
      </w:r>
    </w:p>
    <w:tbl>
      <w:tblPr>
        <w:tblStyle w:val="Table10"/>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972"/>
        <w:gridCol w:w="3218"/>
        <w:gridCol w:w="2871"/>
        <w:tblGridChange w:id="0">
          <w:tblGrid>
            <w:gridCol w:w="2972"/>
            <w:gridCol w:w="3218"/>
            <w:gridCol w:w="2871"/>
          </w:tblGrid>
        </w:tblGridChange>
      </w:tblGrid>
      <w:tr>
        <w:trPr>
          <w:cantSplit w:val="0"/>
          <w:trHeight w:val="336" w:hRule="atLeast"/>
          <w:tblHeader w:val="0"/>
        </w:trPr>
        <w:tc>
          <w:tcPr>
            <w:vAlign w:val="center"/>
          </w:tcPr>
          <w:p w:rsidR="00000000" w:rsidDel="00000000" w:rsidP="00000000" w:rsidRDefault="00000000" w:rsidRPr="00000000" w14:paraId="00000943">
            <w:pPr>
              <w:rPr>
                <w:b w:val="1"/>
              </w:rPr>
            </w:pPr>
            <w:r w:rsidDel="00000000" w:rsidR="00000000" w:rsidRPr="00000000">
              <w:rPr>
                <w:b w:val="1"/>
                <w:color w:val="000000"/>
                <w:rtl w:val="0"/>
              </w:rPr>
              <w:t xml:space="preserve">Requisito</w:t>
            </w:r>
            <w:r w:rsidDel="00000000" w:rsidR="00000000" w:rsidRPr="00000000">
              <w:rPr>
                <w:rtl w:val="0"/>
              </w:rPr>
            </w:r>
          </w:p>
        </w:tc>
        <w:tc>
          <w:tcPr>
            <w:vAlign w:val="center"/>
          </w:tcPr>
          <w:p w:rsidR="00000000" w:rsidDel="00000000" w:rsidP="00000000" w:rsidRDefault="00000000" w:rsidRPr="00000000" w14:paraId="00000944">
            <w:pPr>
              <w:spacing w:line="360" w:lineRule="auto"/>
              <w:rPr>
                <w:b w:val="1"/>
              </w:rPr>
            </w:pPr>
            <w:r w:rsidDel="00000000" w:rsidR="00000000" w:rsidRPr="00000000">
              <w:rPr>
                <w:b w:val="1"/>
                <w:rtl w:val="0"/>
              </w:rPr>
              <w:t xml:space="preserve">Protótipo</w:t>
            </w:r>
          </w:p>
        </w:tc>
        <w:tc>
          <w:tcPr>
            <w:vAlign w:val="center"/>
          </w:tcPr>
          <w:p w:rsidR="00000000" w:rsidDel="00000000" w:rsidP="00000000" w:rsidRDefault="00000000" w:rsidRPr="00000000" w14:paraId="00000945">
            <w:pPr>
              <w:spacing w:line="360" w:lineRule="auto"/>
              <w:rPr>
                <w:b w:val="1"/>
              </w:rPr>
            </w:pPr>
            <w:r w:rsidDel="00000000" w:rsidR="00000000" w:rsidRPr="00000000">
              <w:rPr>
                <w:b w:val="1"/>
                <w:rtl w:val="0"/>
              </w:rPr>
              <w:t xml:space="preserve">Casos de Uso</w:t>
            </w:r>
          </w:p>
        </w:tc>
      </w:tr>
      <w:tr>
        <w:trPr>
          <w:cantSplit w:val="0"/>
          <w:tblHeader w:val="0"/>
        </w:trPr>
        <w:tc>
          <w:tcPr>
            <w:vAlign w:val="center"/>
          </w:tcPr>
          <w:p w:rsidR="00000000" w:rsidDel="00000000" w:rsidP="00000000" w:rsidRDefault="00000000" w:rsidRPr="00000000" w14:paraId="00000946">
            <w:pPr>
              <w:spacing w:line="360" w:lineRule="auto"/>
              <w:ind w:right="-25"/>
              <w:rPr/>
            </w:pPr>
            <w:r w:rsidDel="00000000" w:rsidR="00000000" w:rsidRPr="00000000">
              <w:rPr>
                <w:color w:val="000000"/>
                <w:rtl w:val="0"/>
              </w:rPr>
              <w:t xml:space="preserve">[RF001] prover tela para cadastro de usuário</w:t>
            </w:r>
            <w:r w:rsidDel="00000000" w:rsidR="00000000" w:rsidRPr="00000000">
              <w:rPr>
                <w:rtl w:val="0"/>
              </w:rPr>
            </w:r>
          </w:p>
        </w:tc>
        <w:tc>
          <w:tcPr/>
          <w:p w:rsidR="00000000" w:rsidDel="00000000" w:rsidP="00000000" w:rsidRDefault="00000000" w:rsidRPr="00000000" w14:paraId="00000947">
            <w:pPr>
              <w:spacing w:line="360" w:lineRule="auto"/>
              <w:rPr/>
            </w:pPr>
            <w:r w:rsidDel="00000000" w:rsidR="00000000" w:rsidRPr="00000000">
              <w:rPr/>
              <w:drawing>
                <wp:inline distB="0" distT="0" distL="0" distR="0">
                  <wp:extent cx="1906270" cy="1072515"/>
                  <wp:effectExtent b="0" l="0" r="0" t="0"/>
                  <wp:docPr id="379" name="image345.png"/>
                  <a:graphic>
                    <a:graphicData uri="http://schemas.openxmlformats.org/drawingml/2006/picture">
                      <pic:pic>
                        <pic:nvPicPr>
                          <pic:cNvPr id="0" name="image345.png"/>
                          <pic:cNvPicPr preferRelativeResize="0"/>
                        </pic:nvPicPr>
                        <pic:blipFill>
                          <a:blip r:embed="rId19"/>
                          <a:srcRect b="0" l="0" r="0" t="0"/>
                          <a:stretch>
                            <a:fillRect/>
                          </a:stretch>
                        </pic:blipFill>
                        <pic:spPr>
                          <a:xfrm>
                            <a:off x="0" y="0"/>
                            <a:ext cx="1906270" cy="107251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48">
            <w:pPr>
              <w:rPr/>
            </w:pPr>
            <w:r w:rsidDel="00000000" w:rsidR="00000000" w:rsidRPr="00000000">
              <w:rPr>
                <w:rtl w:val="0"/>
              </w:rPr>
            </w:r>
            <w:sdt>
              <w:sdtPr>
                <w:tag w:val="goog_rdk_51"/>
              </w:sdtPr>
              <w:sdtContent>
                <w:del w:author="PAULO ROGÉRIO NEVES DE OLIVEIRA" w:id="13" w:date="2023-11-28T15:07:00Z">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229870</wp:posOffset>
                        </wp:positionV>
                        <wp:extent cx="1733821" cy="739707"/>
                        <wp:effectExtent b="0" l="0" r="0" t="0"/>
                        <wp:wrapSquare wrapText="bothSides" distB="0" distT="0" distL="114300" distR="114300"/>
                        <wp:docPr descr="Diagrama&#10;&#10;Descrição gerada automaticamente" id="34" name="image2.png"/>
                        <a:graphic>
                          <a:graphicData uri="http://schemas.openxmlformats.org/drawingml/2006/picture">
                            <pic:pic>
                              <pic:nvPicPr>
                                <pic:cNvPr descr="Diagrama&#10;&#10;Descrição gerada automaticamente" id="0" name="image2.png"/>
                                <pic:cNvPicPr preferRelativeResize="0"/>
                              </pic:nvPicPr>
                              <pic:blipFill>
                                <a:blip r:embed="rId20"/>
                                <a:srcRect b="0" l="0" r="0" t="0"/>
                                <a:stretch>
                                  <a:fillRect/>
                                </a:stretch>
                              </pic:blipFill>
                              <pic:spPr>
                                <a:xfrm>
                                  <a:off x="0" y="0"/>
                                  <a:ext cx="1733821" cy="739707"/>
                                </a:xfrm>
                                <a:prstGeom prst="rect"/>
                                <a:ln/>
                              </pic:spPr>
                            </pic:pic>
                          </a:graphicData>
                        </a:graphic>
                      </wp:anchor>
                    </w:drawing>
                  </w:r>
                </w:del>
              </w:sdtContent>
            </w:sdt>
          </w:p>
        </w:tc>
      </w:tr>
      <w:tr>
        <w:trPr>
          <w:cantSplit w:val="0"/>
          <w:tblHeader w:val="0"/>
        </w:trPr>
        <w:tc>
          <w:tcPr>
            <w:vAlign w:val="center"/>
          </w:tcPr>
          <w:p w:rsidR="00000000" w:rsidDel="00000000" w:rsidP="00000000" w:rsidRDefault="00000000" w:rsidRPr="00000000" w14:paraId="00000949">
            <w:pPr>
              <w:spacing w:line="360" w:lineRule="auto"/>
              <w:rPr/>
            </w:pPr>
            <w:r w:rsidDel="00000000" w:rsidR="00000000" w:rsidRPr="00000000">
              <w:rPr>
                <w:color w:val="000000"/>
                <w:rtl w:val="0"/>
              </w:rPr>
              <w:t xml:space="preserve">[RF002] prover chat individual e grupal;</w:t>
            </w:r>
            <w:r w:rsidDel="00000000" w:rsidR="00000000" w:rsidRPr="00000000">
              <w:rPr>
                <w:rtl w:val="0"/>
              </w:rPr>
            </w:r>
          </w:p>
        </w:tc>
        <w:tc>
          <w:tcPr/>
          <w:p w:rsidR="00000000" w:rsidDel="00000000" w:rsidP="00000000" w:rsidRDefault="00000000" w:rsidRPr="00000000" w14:paraId="0000094A">
            <w:pPr>
              <w:spacing w:line="360" w:lineRule="auto"/>
              <w:rPr/>
            </w:pPr>
            <w:r w:rsidDel="00000000" w:rsidR="00000000" w:rsidRPr="00000000">
              <w:rPr/>
              <w:drawing>
                <wp:inline distB="0" distT="0" distL="0" distR="0">
                  <wp:extent cx="1906270" cy="1072515"/>
                  <wp:effectExtent b="0" l="0" r="0" t="0"/>
                  <wp:docPr id="381" name="image346.png"/>
                  <a:graphic>
                    <a:graphicData uri="http://schemas.openxmlformats.org/drawingml/2006/picture">
                      <pic:pic>
                        <pic:nvPicPr>
                          <pic:cNvPr id="0" name="image346.png"/>
                          <pic:cNvPicPr preferRelativeResize="0"/>
                        </pic:nvPicPr>
                        <pic:blipFill>
                          <a:blip r:embed="rId21"/>
                          <a:srcRect b="0" l="0" r="0" t="0"/>
                          <a:stretch>
                            <a:fillRect/>
                          </a:stretch>
                        </pic:blipFill>
                        <pic:spPr>
                          <a:xfrm>
                            <a:off x="0" y="0"/>
                            <a:ext cx="1906270" cy="107251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4B">
            <w:pPr>
              <w:spacing w:after="160" w:lineRule="auto"/>
              <w:rPr/>
            </w:pPr>
            <w:r w:rsidDel="00000000" w:rsidR="00000000" w:rsidRPr="00000000">
              <w:rPr>
                <w:rtl w:val="0"/>
              </w:rPr>
            </w:r>
            <w:sdt>
              <w:sdtPr>
                <w:tag w:val="goog_rdk_52"/>
              </w:sdtPr>
              <w:sdtContent>
                <w:del w:author="PAULO ROGÉRIO NEVES DE OLIVEIRA" w:id="14" w:date="2023-11-28T15:07:00Z">
                  <w:r w:rsidDel="00000000" w:rsidR="00000000" w:rsidRPr="00000000">
                    <w:drawing>
                      <wp:anchor allowOverlap="1" behindDoc="0" distB="0" distT="0" distL="114300" distR="114300" hidden="0" layoutInCell="1" locked="0" relativeHeight="0" simplePos="0">
                        <wp:simplePos x="0" y="0"/>
                        <wp:positionH relativeFrom="column">
                          <wp:posOffset>-5835</wp:posOffset>
                        </wp:positionH>
                        <wp:positionV relativeFrom="paragraph">
                          <wp:posOffset>287020</wp:posOffset>
                        </wp:positionV>
                        <wp:extent cx="1740704" cy="720000"/>
                        <wp:effectExtent b="0" l="0" r="0" t="0"/>
                        <wp:wrapSquare wrapText="bothSides" distB="0" distT="0" distL="114300" distR="114300"/>
                        <wp:docPr descr="Desenho preto e branco&#10;&#10;Descrição gerada automaticamente com confiança média" id="36" name="image5.png"/>
                        <a:graphic>
                          <a:graphicData uri="http://schemas.openxmlformats.org/drawingml/2006/picture">
                            <pic:pic>
                              <pic:nvPicPr>
                                <pic:cNvPr descr="Desenho preto e branco&#10;&#10;Descrição gerada automaticamente com confiança média" id="0" name="image5.png"/>
                                <pic:cNvPicPr preferRelativeResize="0"/>
                              </pic:nvPicPr>
                              <pic:blipFill>
                                <a:blip r:embed="rId22"/>
                                <a:srcRect b="0" l="0" r="0" t="0"/>
                                <a:stretch>
                                  <a:fillRect/>
                                </a:stretch>
                              </pic:blipFill>
                              <pic:spPr>
                                <a:xfrm>
                                  <a:off x="0" y="0"/>
                                  <a:ext cx="1740704" cy="720000"/>
                                </a:xfrm>
                                <a:prstGeom prst="rect"/>
                                <a:ln/>
                              </pic:spPr>
                            </pic:pic>
                          </a:graphicData>
                        </a:graphic>
                      </wp:anchor>
                    </w:drawing>
                  </w:r>
                </w:del>
              </w:sdtContent>
            </w:sdt>
          </w:p>
        </w:tc>
      </w:tr>
      <w:tr>
        <w:trPr>
          <w:cantSplit w:val="0"/>
          <w:tblHeader w:val="0"/>
        </w:trPr>
        <w:tc>
          <w:tcPr>
            <w:vAlign w:val="center"/>
          </w:tcPr>
          <w:p w:rsidR="00000000" w:rsidDel="00000000" w:rsidP="00000000" w:rsidRDefault="00000000" w:rsidRPr="00000000" w14:paraId="0000094C">
            <w:pPr>
              <w:spacing w:line="360" w:lineRule="auto"/>
              <w:rPr/>
            </w:pPr>
            <w:r w:rsidDel="00000000" w:rsidR="00000000" w:rsidRPr="00000000">
              <w:rPr>
                <w:color w:val="000000"/>
                <w:rtl w:val="0"/>
              </w:rPr>
              <w:t xml:space="preserve">[RF003] compartilhar informação </w:t>
              <w:br w:type="textWrapping"/>
              <w:t xml:space="preserve">(Usuário &lt;-&gt; Usuário)</w:t>
            </w:r>
            <w:r w:rsidDel="00000000" w:rsidR="00000000" w:rsidRPr="00000000">
              <w:rPr>
                <w:rtl w:val="0"/>
              </w:rPr>
            </w:r>
          </w:p>
        </w:tc>
        <w:tc>
          <w:tcPr/>
          <w:p w:rsidR="00000000" w:rsidDel="00000000" w:rsidP="00000000" w:rsidRDefault="00000000" w:rsidRPr="00000000" w14:paraId="0000094D">
            <w:pPr>
              <w:spacing w:line="360" w:lineRule="auto"/>
              <w:rPr/>
            </w:pPr>
            <w:r w:rsidDel="00000000" w:rsidR="00000000" w:rsidRPr="00000000">
              <w:rPr>
                <w:rtl w:val="0"/>
              </w:rPr>
            </w:r>
          </w:p>
          <w:p w:rsidR="00000000" w:rsidDel="00000000" w:rsidP="00000000" w:rsidRDefault="00000000" w:rsidRPr="00000000" w14:paraId="0000094E">
            <w:pPr>
              <w:spacing w:line="360" w:lineRule="auto"/>
              <w:rPr/>
            </w:pPr>
            <w:r w:rsidDel="00000000" w:rsidR="00000000" w:rsidRPr="00000000">
              <w:rPr>
                <w:rtl w:val="0"/>
              </w:rPr>
              <w:t xml:space="preserve">Não há protótipo</w:t>
            </w:r>
          </w:p>
        </w:tc>
        <w:tc>
          <w:tcPr>
            <w:vAlign w:val="center"/>
          </w:tcPr>
          <w:p w:rsidR="00000000" w:rsidDel="00000000" w:rsidP="00000000" w:rsidRDefault="00000000" w:rsidRPr="00000000" w14:paraId="0000094F">
            <w:pPr>
              <w:rPr/>
            </w:pPr>
            <w:r w:rsidDel="00000000" w:rsidR="00000000" w:rsidRPr="00000000">
              <w:rPr/>
              <w:drawing>
                <wp:inline distB="0" distT="0" distL="0" distR="0">
                  <wp:extent cx="1684027" cy="720001"/>
                  <wp:effectExtent b="0" l="0" r="0" t="0"/>
                  <wp:docPr descr="Diagrama&#10;&#10;Descrição gerada automaticamente" id="382" name="image347.png"/>
                  <a:graphic>
                    <a:graphicData uri="http://schemas.openxmlformats.org/drawingml/2006/picture">
                      <pic:pic>
                        <pic:nvPicPr>
                          <pic:cNvPr descr="Diagrama&#10;&#10;Descrição gerada automaticamente" id="0" name="image347.png"/>
                          <pic:cNvPicPr preferRelativeResize="0"/>
                        </pic:nvPicPr>
                        <pic:blipFill>
                          <a:blip r:embed="rId23"/>
                          <a:srcRect b="0" l="0" r="0" t="0"/>
                          <a:stretch>
                            <a:fillRect/>
                          </a:stretch>
                        </pic:blipFill>
                        <pic:spPr>
                          <a:xfrm>
                            <a:off x="0" y="0"/>
                            <a:ext cx="1684027" cy="720001"/>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50">
            <w:pPr>
              <w:spacing w:line="360" w:lineRule="auto"/>
              <w:rPr/>
            </w:pPr>
            <w:r w:rsidDel="00000000" w:rsidR="00000000" w:rsidRPr="00000000">
              <w:rPr>
                <w:color w:val="000000"/>
                <w:rtl w:val="0"/>
              </w:rPr>
              <w:t xml:space="preserve">[RF004] prover registro de mensagens;</w:t>
            </w:r>
            <w:r w:rsidDel="00000000" w:rsidR="00000000" w:rsidRPr="00000000">
              <w:rPr>
                <w:rtl w:val="0"/>
              </w:rPr>
            </w:r>
          </w:p>
        </w:tc>
        <w:tc>
          <w:tcPr/>
          <w:p w:rsidR="00000000" w:rsidDel="00000000" w:rsidP="00000000" w:rsidRDefault="00000000" w:rsidRPr="00000000" w14:paraId="00000951">
            <w:pPr>
              <w:spacing w:line="360" w:lineRule="auto"/>
              <w:rPr/>
            </w:pPr>
            <w:r w:rsidDel="00000000" w:rsidR="00000000" w:rsidRPr="00000000">
              <w:rPr/>
              <w:drawing>
                <wp:inline distB="0" distT="0" distL="0" distR="0">
                  <wp:extent cx="1906270" cy="1416050"/>
                  <wp:effectExtent b="0" l="0" r="0" t="0"/>
                  <wp:docPr id="383" name="image348.png"/>
                  <a:graphic>
                    <a:graphicData uri="http://schemas.openxmlformats.org/drawingml/2006/picture">
                      <pic:pic>
                        <pic:nvPicPr>
                          <pic:cNvPr id="0" name="image348.png"/>
                          <pic:cNvPicPr preferRelativeResize="0"/>
                        </pic:nvPicPr>
                        <pic:blipFill>
                          <a:blip r:embed="rId24"/>
                          <a:srcRect b="0" l="0" r="0" t="0"/>
                          <a:stretch>
                            <a:fillRect/>
                          </a:stretch>
                        </pic:blipFill>
                        <pic:spPr>
                          <a:xfrm>
                            <a:off x="0" y="0"/>
                            <a:ext cx="1906270" cy="141605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52">
            <w:pPr>
              <w:rPr/>
            </w:pPr>
            <w:r w:rsidDel="00000000" w:rsidR="00000000" w:rsidRPr="00000000">
              <w:rPr/>
              <w:drawing>
                <wp:inline distB="0" distT="0" distL="0" distR="0">
                  <wp:extent cx="1755677" cy="720000"/>
                  <wp:effectExtent b="0" l="0" r="0" t="0"/>
                  <wp:docPr descr="Diagrama&#10;&#10;Descrição gerada automaticamente" id="63" name="image23.png"/>
                  <a:graphic>
                    <a:graphicData uri="http://schemas.openxmlformats.org/drawingml/2006/picture">
                      <pic:pic>
                        <pic:nvPicPr>
                          <pic:cNvPr descr="Diagrama&#10;&#10;Descrição gerada automaticamente" id="0" name="image23.png"/>
                          <pic:cNvPicPr preferRelativeResize="0"/>
                        </pic:nvPicPr>
                        <pic:blipFill>
                          <a:blip r:embed="rId25"/>
                          <a:srcRect b="0" l="0" r="0" t="0"/>
                          <a:stretch>
                            <a:fillRect/>
                          </a:stretch>
                        </pic:blipFill>
                        <pic:spPr>
                          <a:xfrm>
                            <a:off x="0" y="0"/>
                            <a:ext cx="1755677"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53">
            <w:pPr>
              <w:spacing w:line="360" w:lineRule="auto"/>
              <w:rPr/>
            </w:pPr>
            <w:r w:rsidDel="00000000" w:rsidR="00000000" w:rsidRPr="00000000">
              <w:rPr>
                <w:color w:val="000000"/>
                <w:rtl w:val="0"/>
              </w:rPr>
              <w:t xml:space="preserve">[RF005] Prover Funcionalidade de notificações</w:t>
            </w:r>
            <w:r w:rsidDel="00000000" w:rsidR="00000000" w:rsidRPr="00000000">
              <w:rPr>
                <w:rtl w:val="0"/>
              </w:rPr>
            </w:r>
          </w:p>
        </w:tc>
        <w:tc>
          <w:tcPr/>
          <w:p w:rsidR="00000000" w:rsidDel="00000000" w:rsidP="00000000" w:rsidRDefault="00000000" w:rsidRPr="00000000" w14:paraId="00000954">
            <w:pPr>
              <w:spacing w:line="360" w:lineRule="auto"/>
              <w:rPr/>
            </w:pPr>
            <w:r w:rsidDel="00000000" w:rsidR="00000000" w:rsidRPr="00000000">
              <w:rPr>
                <w:rtl w:val="0"/>
              </w:rPr>
            </w:r>
          </w:p>
          <w:p w:rsidR="00000000" w:rsidDel="00000000" w:rsidP="00000000" w:rsidRDefault="00000000" w:rsidRPr="00000000" w14:paraId="00000955">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956">
            <w:pPr>
              <w:rPr/>
            </w:pPr>
            <w:r w:rsidDel="00000000" w:rsidR="00000000" w:rsidRPr="00000000">
              <w:rPr/>
              <w:drawing>
                <wp:inline distB="0" distT="0" distL="0" distR="0">
                  <wp:extent cx="1762394" cy="654754"/>
                  <wp:effectExtent b="0" l="0" r="0" t="0"/>
                  <wp:docPr descr="Diagrama&#10;&#10;Descrição gerada automaticamente" id="64" name="image52.png"/>
                  <a:graphic>
                    <a:graphicData uri="http://schemas.openxmlformats.org/drawingml/2006/picture">
                      <pic:pic>
                        <pic:nvPicPr>
                          <pic:cNvPr descr="Diagrama&#10;&#10;Descrição gerada automaticamente" id="0" name="image52.png"/>
                          <pic:cNvPicPr preferRelativeResize="0"/>
                        </pic:nvPicPr>
                        <pic:blipFill>
                          <a:blip r:embed="rId26"/>
                          <a:srcRect b="0" l="0" r="0" t="0"/>
                          <a:stretch>
                            <a:fillRect/>
                          </a:stretch>
                        </pic:blipFill>
                        <pic:spPr>
                          <a:xfrm>
                            <a:off x="0" y="0"/>
                            <a:ext cx="1762394" cy="654754"/>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57">
            <w:pPr>
              <w:spacing w:line="360" w:lineRule="auto"/>
              <w:rPr/>
            </w:pPr>
            <w:r w:rsidDel="00000000" w:rsidR="00000000" w:rsidRPr="00000000">
              <w:rPr>
                <w:color w:val="000000"/>
                <w:rtl w:val="0"/>
              </w:rPr>
              <w:t xml:space="preserve">[RF006] prover envio de conteúdo/post para grupos, classes e conversas;</w:t>
            </w:r>
            <w:r w:rsidDel="00000000" w:rsidR="00000000" w:rsidRPr="00000000">
              <w:rPr>
                <w:rtl w:val="0"/>
              </w:rPr>
            </w:r>
          </w:p>
        </w:tc>
        <w:tc>
          <w:tcPr/>
          <w:p w:rsidR="00000000" w:rsidDel="00000000" w:rsidP="00000000" w:rsidRDefault="00000000" w:rsidRPr="00000000" w14:paraId="00000958">
            <w:pPr>
              <w:spacing w:line="600" w:lineRule="auto"/>
              <w:jc w:val="left"/>
              <w:rPr/>
            </w:pPr>
            <w:r w:rsidDel="00000000" w:rsidR="00000000" w:rsidRPr="00000000">
              <w:rPr>
                <w:rtl w:val="0"/>
              </w:rPr>
            </w:r>
          </w:p>
          <w:p w:rsidR="00000000" w:rsidDel="00000000" w:rsidP="00000000" w:rsidRDefault="00000000" w:rsidRPr="00000000" w14:paraId="00000959">
            <w:pPr>
              <w:spacing w:line="600" w:lineRule="auto"/>
              <w:rPr/>
            </w:pPr>
            <w:r w:rsidDel="00000000" w:rsidR="00000000" w:rsidRPr="00000000">
              <w:rPr>
                <w:rtl w:val="0"/>
              </w:rPr>
              <w:t xml:space="preserve">Não há protótipo</w:t>
            </w:r>
          </w:p>
        </w:tc>
        <w:tc>
          <w:tcPr>
            <w:vAlign w:val="center"/>
          </w:tcPr>
          <w:p w:rsidR="00000000" w:rsidDel="00000000" w:rsidP="00000000" w:rsidRDefault="00000000" w:rsidRPr="00000000" w14:paraId="0000095A">
            <w:pPr>
              <w:rPr/>
            </w:pPr>
            <w:r w:rsidDel="00000000" w:rsidR="00000000" w:rsidRPr="00000000">
              <w:rPr/>
              <w:drawing>
                <wp:inline distB="0" distT="0" distL="0" distR="0">
                  <wp:extent cx="1802683" cy="720000"/>
                  <wp:effectExtent b="0" l="0" r="0" t="0"/>
                  <wp:docPr descr="Diagrama&#10;&#10;Descrição gerada automaticamente" id="65" name="image39.png"/>
                  <a:graphic>
                    <a:graphicData uri="http://schemas.openxmlformats.org/drawingml/2006/picture">
                      <pic:pic>
                        <pic:nvPicPr>
                          <pic:cNvPr descr="Diagrama&#10;&#10;Descrição gerada automaticamente" id="0" name="image39.png"/>
                          <pic:cNvPicPr preferRelativeResize="0"/>
                        </pic:nvPicPr>
                        <pic:blipFill>
                          <a:blip r:embed="rId27"/>
                          <a:srcRect b="0" l="0" r="0" t="0"/>
                          <a:stretch>
                            <a:fillRect/>
                          </a:stretch>
                        </pic:blipFill>
                        <pic:spPr>
                          <a:xfrm>
                            <a:off x="0" y="0"/>
                            <a:ext cx="1802683"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5B">
            <w:pPr>
              <w:spacing w:line="360" w:lineRule="auto"/>
              <w:rPr/>
            </w:pPr>
            <w:r w:rsidDel="00000000" w:rsidR="00000000" w:rsidRPr="00000000">
              <w:rPr>
                <w:color w:val="000000"/>
                <w:rtl w:val="0"/>
              </w:rPr>
              <w:t xml:space="preserve">[RF007] Prover Criação de grupos;</w:t>
            </w:r>
            <w:r w:rsidDel="00000000" w:rsidR="00000000" w:rsidRPr="00000000">
              <w:rPr>
                <w:rtl w:val="0"/>
              </w:rPr>
            </w:r>
          </w:p>
        </w:tc>
        <w:tc>
          <w:tcPr/>
          <w:p w:rsidR="00000000" w:rsidDel="00000000" w:rsidP="00000000" w:rsidRDefault="00000000" w:rsidRPr="00000000" w14:paraId="0000095C">
            <w:pPr>
              <w:spacing w:line="360" w:lineRule="auto"/>
              <w:rPr/>
            </w:pPr>
            <w:r w:rsidDel="00000000" w:rsidR="00000000" w:rsidRPr="00000000">
              <w:rPr>
                <w:rtl w:val="0"/>
              </w:rPr>
            </w:r>
          </w:p>
          <w:p w:rsidR="00000000" w:rsidDel="00000000" w:rsidP="00000000" w:rsidRDefault="00000000" w:rsidRPr="00000000" w14:paraId="0000095D">
            <w:pPr>
              <w:spacing w:line="360" w:lineRule="auto"/>
              <w:rPr/>
            </w:pPr>
            <w:r w:rsidDel="00000000" w:rsidR="00000000" w:rsidRPr="00000000">
              <w:rPr>
                <w:rtl w:val="0"/>
              </w:rPr>
              <w:t xml:space="preserve">Não há protótipo</w:t>
            </w:r>
          </w:p>
        </w:tc>
        <w:tc>
          <w:tcPr>
            <w:vAlign w:val="center"/>
          </w:tcPr>
          <w:p w:rsidR="00000000" w:rsidDel="00000000" w:rsidP="00000000" w:rsidRDefault="00000000" w:rsidRPr="00000000" w14:paraId="0000095E">
            <w:pPr>
              <w:rPr/>
            </w:pPr>
            <w:r w:rsidDel="00000000" w:rsidR="00000000" w:rsidRPr="00000000">
              <w:rPr/>
              <w:drawing>
                <wp:inline distB="0" distT="0" distL="0" distR="0">
                  <wp:extent cx="1886516" cy="720000"/>
                  <wp:effectExtent b="0" l="0" r="0" t="0"/>
                  <wp:docPr descr="Diagrama&#10;&#10;Descrição gerada automaticamente" id="66" name="image56.png"/>
                  <a:graphic>
                    <a:graphicData uri="http://schemas.openxmlformats.org/drawingml/2006/picture">
                      <pic:pic>
                        <pic:nvPicPr>
                          <pic:cNvPr descr="Diagrama&#10;&#10;Descrição gerada automaticamente" id="0" name="image56.png"/>
                          <pic:cNvPicPr preferRelativeResize="0"/>
                        </pic:nvPicPr>
                        <pic:blipFill>
                          <a:blip r:embed="rId28"/>
                          <a:srcRect b="0" l="0" r="0" t="0"/>
                          <a:stretch>
                            <a:fillRect/>
                          </a:stretch>
                        </pic:blipFill>
                        <pic:spPr>
                          <a:xfrm>
                            <a:off x="0" y="0"/>
                            <a:ext cx="1886516"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5F">
            <w:pPr>
              <w:spacing w:line="360" w:lineRule="auto"/>
              <w:rPr/>
            </w:pPr>
            <w:r w:rsidDel="00000000" w:rsidR="00000000" w:rsidRPr="00000000">
              <w:rPr>
                <w:color w:val="000000"/>
                <w:rtl w:val="0"/>
              </w:rPr>
              <w:t xml:space="preserve">[RF008] </w:t>
            </w:r>
            <w:r w:rsidDel="00000000" w:rsidR="00000000" w:rsidRPr="00000000">
              <w:rPr>
                <w:rtl w:val="0"/>
              </w:rPr>
              <w:t xml:space="preserve">Prover á</w:t>
            </w:r>
            <w:r w:rsidDel="00000000" w:rsidR="00000000" w:rsidRPr="00000000">
              <w:rPr>
                <w:color w:val="000000"/>
                <w:rtl w:val="0"/>
              </w:rPr>
              <w:t xml:space="preserve">rea de pesquisa / procura</w:t>
            </w:r>
            <w:r w:rsidDel="00000000" w:rsidR="00000000" w:rsidRPr="00000000">
              <w:rPr>
                <w:rtl w:val="0"/>
              </w:rPr>
            </w:r>
          </w:p>
        </w:tc>
        <w:tc>
          <w:tcPr/>
          <w:p w:rsidR="00000000" w:rsidDel="00000000" w:rsidP="00000000" w:rsidRDefault="00000000" w:rsidRPr="00000000" w14:paraId="00000960">
            <w:pPr>
              <w:spacing w:line="360" w:lineRule="auto"/>
              <w:rPr/>
            </w:pPr>
            <w:r w:rsidDel="00000000" w:rsidR="00000000" w:rsidRPr="00000000">
              <w:rPr>
                <w:rtl w:val="0"/>
              </w:rPr>
            </w:r>
          </w:p>
          <w:p w:rsidR="00000000" w:rsidDel="00000000" w:rsidP="00000000" w:rsidRDefault="00000000" w:rsidRPr="00000000" w14:paraId="00000961">
            <w:pPr>
              <w:spacing w:line="360" w:lineRule="auto"/>
              <w:rPr/>
            </w:pPr>
            <w:r w:rsidDel="00000000" w:rsidR="00000000" w:rsidRPr="00000000">
              <w:rPr/>
              <w:drawing>
                <wp:inline distB="0" distT="0" distL="0" distR="0">
                  <wp:extent cx="1906270" cy="227330"/>
                  <wp:effectExtent b="0" l="0" r="0" t="0"/>
                  <wp:docPr id="6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1906270" cy="2273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62">
            <w:pPr>
              <w:rPr/>
            </w:pPr>
            <w:r w:rsidDel="00000000" w:rsidR="00000000" w:rsidRPr="00000000">
              <w:rPr/>
              <w:drawing>
                <wp:inline distB="0" distT="0" distL="0" distR="0">
                  <wp:extent cx="1819760" cy="720000"/>
                  <wp:effectExtent b="0" l="0" r="0" t="0"/>
                  <wp:docPr descr="Diagrama&#10;&#10;Descrição gerada automaticamente" id="68" name="image34.png"/>
                  <a:graphic>
                    <a:graphicData uri="http://schemas.openxmlformats.org/drawingml/2006/picture">
                      <pic:pic>
                        <pic:nvPicPr>
                          <pic:cNvPr descr="Diagrama&#10;&#10;Descrição gerada automaticamente" id="0" name="image34.png"/>
                          <pic:cNvPicPr preferRelativeResize="0"/>
                        </pic:nvPicPr>
                        <pic:blipFill>
                          <a:blip r:embed="rId30"/>
                          <a:srcRect b="0" l="0" r="0" t="0"/>
                          <a:stretch>
                            <a:fillRect/>
                          </a:stretch>
                        </pic:blipFill>
                        <pic:spPr>
                          <a:xfrm>
                            <a:off x="0" y="0"/>
                            <a:ext cx="1819760"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63">
            <w:pPr>
              <w:spacing w:line="360" w:lineRule="auto"/>
              <w:rPr/>
            </w:pPr>
            <w:r w:rsidDel="00000000" w:rsidR="00000000" w:rsidRPr="00000000">
              <w:rPr>
                <w:color w:val="000000"/>
                <w:rtl w:val="0"/>
              </w:rPr>
              <w:t xml:space="preserve">[RF009] Prover tela de perfil com as informações do usuário;</w:t>
            </w:r>
            <w:r w:rsidDel="00000000" w:rsidR="00000000" w:rsidRPr="00000000">
              <w:rPr>
                <w:rtl w:val="0"/>
              </w:rPr>
            </w:r>
          </w:p>
        </w:tc>
        <w:tc>
          <w:tcPr/>
          <w:p w:rsidR="00000000" w:rsidDel="00000000" w:rsidP="00000000" w:rsidRDefault="00000000" w:rsidRPr="00000000" w14:paraId="00000964">
            <w:pPr>
              <w:spacing w:line="360" w:lineRule="auto"/>
              <w:rPr/>
            </w:pPr>
            <w:r w:rsidDel="00000000" w:rsidR="00000000" w:rsidRPr="00000000">
              <w:rPr/>
              <w:drawing>
                <wp:inline distB="0" distT="0" distL="0" distR="0">
                  <wp:extent cx="1906270" cy="1110615"/>
                  <wp:effectExtent b="0" l="0" r="0" t="0"/>
                  <wp:docPr id="69"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1906270" cy="111061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65">
            <w:pPr>
              <w:rPr/>
            </w:pPr>
            <w:r w:rsidDel="00000000" w:rsidR="00000000" w:rsidRPr="00000000">
              <w:rPr/>
              <w:drawing>
                <wp:inline distB="0" distT="0" distL="0" distR="0">
                  <wp:extent cx="1820268" cy="720000"/>
                  <wp:effectExtent b="0" l="0" r="0" t="0"/>
                  <wp:docPr descr="Diagrama&#10;&#10;Descrição gerada automaticamente" id="70" name="image27.png"/>
                  <a:graphic>
                    <a:graphicData uri="http://schemas.openxmlformats.org/drawingml/2006/picture">
                      <pic:pic>
                        <pic:nvPicPr>
                          <pic:cNvPr descr="Diagrama&#10;&#10;Descrição gerada automaticamente" id="0" name="image27.png"/>
                          <pic:cNvPicPr preferRelativeResize="0"/>
                        </pic:nvPicPr>
                        <pic:blipFill>
                          <a:blip r:embed="rId32"/>
                          <a:srcRect b="0" l="0" r="0" t="0"/>
                          <a:stretch>
                            <a:fillRect/>
                          </a:stretch>
                        </pic:blipFill>
                        <pic:spPr>
                          <a:xfrm>
                            <a:off x="0" y="0"/>
                            <a:ext cx="1820268"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66">
            <w:pPr>
              <w:spacing w:line="360" w:lineRule="auto"/>
              <w:rPr/>
            </w:pPr>
            <w:r w:rsidDel="00000000" w:rsidR="00000000" w:rsidRPr="00000000">
              <w:rPr>
                <w:color w:val="000000"/>
                <w:rtl w:val="0"/>
              </w:rPr>
              <w:t xml:space="preserve">[RF010] Prover sistema de feed;</w:t>
            </w:r>
            <w:r w:rsidDel="00000000" w:rsidR="00000000" w:rsidRPr="00000000">
              <w:rPr>
                <w:rtl w:val="0"/>
              </w:rPr>
            </w:r>
          </w:p>
        </w:tc>
        <w:tc>
          <w:tcPr/>
          <w:p w:rsidR="00000000" w:rsidDel="00000000" w:rsidP="00000000" w:rsidRDefault="00000000" w:rsidRPr="00000000" w14:paraId="00000967">
            <w:pPr>
              <w:spacing w:line="360" w:lineRule="auto"/>
              <w:rPr/>
            </w:pPr>
            <w:r w:rsidDel="00000000" w:rsidR="00000000" w:rsidRPr="00000000">
              <w:rPr>
                <w:rtl w:val="0"/>
              </w:rPr>
            </w:r>
          </w:p>
          <w:p w:rsidR="00000000" w:rsidDel="00000000" w:rsidP="00000000" w:rsidRDefault="00000000" w:rsidRPr="00000000" w14:paraId="00000968">
            <w:pPr>
              <w:spacing w:line="360" w:lineRule="auto"/>
              <w:rPr/>
            </w:pPr>
            <w:r w:rsidDel="00000000" w:rsidR="00000000" w:rsidRPr="00000000">
              <w:rPr>
                <w:rtl w:val="0"/>
              </w:rPr>
              <w:t xml:space="preserve">Não há protótipo</w:t>
            </w:r>
          </w:p>
        </w:tc>
        <w:tc>
          <w:tcPr>
            <w:vAlign w:val="center"/>
          </w:tcPr>
          <w:p w:rsidR="00000000" w:rsidDel="00000000" w:rsidP="00000000" w:rsidRDefault="00000000" w:rsidRPr="00000000" w14:paraId="00000969">
            <w:pPr>
              <w:rPr/>
            </w:pPr>
            <w:r w:rsidDel="00000000" w:rsidR="00000000" w:rsidRPr="00000000">
              <w:rPr/>
              <w:drawing>
                <wp:inline distB="0" distT="0" distL="0" distR="0">
                  <wp:extent cx="1661863" cy="720000"/>
                  <wp:effectExtent b="0" l="0" r="0" t="0"/>
                  <wp:docPr descr="Diagrama&#10;&#10;Descrição gerada automaticamente" id="71" name="image40.png"/>
                  <a:graphic>
                    <a:graphicData uri="http://schemas.openxmlformats.org/drawingml/2006/picture">
                      <pic:pic>
                        <pic:nvPicPr>
                          <pic:cNvPr descr="Diagrama&#10;&#10;Descrição gerada automaticamente" id="0" name="image40.png"/>
                          <pic:cNvPicPr preferRelativeResize="0"/>
                        </pic:nvPicPr>
                        <pic:blipFill>
                          <a:blip r:embed="rId33"/>
                          <a:srcRect b="0" l="0" r="0" t="0"/>
                          <a:stretch>
                            <a:fillRect/>
                          </a:stretch>
                        </pic:blipFill>
                        <pic:spPr>
                          <a:xfrm>
                            <a:off x="0" y="0"/>
                            <a:ext cx="1661863"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6A">
            <w:pPr>
              <w:spacing w:line="360" w:lineRule="auto"/>
              <w:rPr/>
            </w:pPr>
            <w:r w:rsidDel="00000000" w:rsidR="00000000" w:rsidRPr="00000000">
              <w:rPr>
                <w:color w:val="000000"/>
                <w:rtl w:val="0"/>
              </w:rPr>
              <w:t xml:space="preserve">[RF011] Prover interface (botão, menu) para permitir que o usuário se conecte com amigos e sigam outros usuários;</w:t>
            </w:r>
            <w:r w:rsidDel="00000000" w:rsidR="00000000" w:rsidRPr="00000000">
              <w:rPr>
                <w:rtl w:val="0"/>
              </w:rPr>
            </w:r>
          </w:p>
        </w:tc>
        <w:tc>
          <w:tcPr>
            <w:vAlign w:val="center"/>
          </w:tcPr>
          <w:p w:rsidR="00000000" w:rsidDel="00000000" w:rsidP="00000000" w:rsidRDefault="00000000" w:rsidRPr="00000000" w14:paraId="0000096B">
            <w:pPr>
              <w:spacing w:line="360" w:lineRule="auto"/>
              <w:rPr/>
            </w:pPr>
            <w:r w:rsidDel="00000000" w:rsidR="00000000" w:rsidRPr="00000000">
              <w:rPr/>
              <w:drawing>
                <wp:inline distB="0" distT="0" distL="0" distR="0">
                  <wp:extent cx="1906270" cy="1678940"/>
                  <wp:effectExtent b="0" l="0" r="0" t="0"/>
                  <wp:docPr id="72"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1906270" cy="16789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drawing>
                <wp:inline distB="0" distT="0" distL="0" distR="0">
                  <wp:extent cx="1572627" cy="720000"/>
                  <wp:effectExtent b="0" l="0" r="0" t="0"/>
                  <wp:docPr descr="Diagrama&#10;&#10;Descrição gerada automaticamente" id="43" name="image8.png"/>
                  <a:graphic>
                    <a:graphicData uri="http://schemas.openxmlformats.org/drawingml/2006/picture">
                      <pic:pic>
                        <pic:nvPicPr>
                          <pic:cNvPr descr="Diagrama&#10;&#10;Descrição gerada automaticamente" id="0" name="image8.png"/>
                          <pic:cNvPicPr preferRelativeResize="0"/>
                        </pic:nvPicPr>
                        <pic:blipFill>
                          <a:blip r:embed="rId35"/>
                          <a:srcRect b="0" l="0" r="0" t="0"/>
                          <a:stretch>
                            <a:fillRect/>
                          </a:stretch>
                        </pic:blipFill>
                        <pic:spPr>
                          <a:xfrm>
                            <a:off x="0" y="0"/>
                            <a:ext cx="1572627" cy="720000"/>
                          </a:xfrm>
                          <a:prstGeom prst="rect"/>
                          <a:ln/>
                        </pic:spPr>
                      </pic:pic>
                    </a:graphicData>
                  </a:graphic>
                </wp:inline>
              </w:drawing>
            </w:r>
            <w:r w:rsidDel="00000000" w:rsidR="00000000" w:rsidRPr="00000000">
              <w:rPr>
                <w:rtl w:val="0"/>
              </w:rPr>
            </w:r>
          </w:p>
        </w:tc>
      </w:tr>
      <w:tr>
        <w:trPr>
          <w:cantSplit w:val="0"/>
          <w:trHeight w:val="1867" w:hRule="atLeast"/>
          <w:tblHeader w:val="0"/>
        </w:trPr>
        <w:tc>
          <w:tcPr>
            <w:vAlign w:val="center"/>
          </w:tcPr>
          <w:p w:rsidR="00000000" w:rsidDel="00000000" w:rsidP="00000000" w:rsidRDefault="00000000" w:rsidRPr="00000000" w14:paraId="00000970">
            <w:pPr>
              <w:spacing w:line="360" w:lineRule="auto"/>
              <w:rPr/>
            </w:pPr>
            <w:r w:rsidDel="00000000" w:rsidR="00000000" w:rsidRPr="00000000">
              <w:rPr>
                <w:color w:val="000000"/>
                <w:rtl w:val="0"/>
              </w:rPr>
              <w:t xml:space="preserve">[RF012] Prover tela de Materiais;</w:t>
            </w:r>
            <w:r w:rsidDel="00000000" w:rsidR="00000000" w:rsidRPr="00000000">
              <w:rPr>
                <w:rtl w:val="0"/>
              </w:rPr>
            </w:r>
          </w:p>
        </w:tc>
        <w:tc>
          <w:tcPr/>
          <w:p w:rsidR="00000000" w:rsidDel="00000000" w:rsidP="00000000" w:rsidRDefault="00000000" w:rsidRPr="00000000" w14:paraId="00000971">
            <w:pPr>
              <w:spacing w:line="360" w:lineRule="auto"/>
              <w:rPr/>
            </w:pPr>
            <w:r w:rsidDel="00000000" w:rsidR="00000000" w:rsidRPr="00000000">
              <w:rPr/>
              <w:drawing>
                <wp:inline distB="0" distT="0" distL="0" distR="0">
                  <wp:extent cx="1906270" cy="1072515"/>
                  <wp:effectExtent b="0" l="0" r="0" t="0"/>
                  <wp:docPr id="45"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1906270" cy="107251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72">
            <w:pPr>
              <w:rPr/>
            </w:pPr>
            <w:r w:rsidDel="00000000" w:rsidR="00000000" w:rsidRPr="00000000">
              <w:rPr/>
              <w:drawing>
                <wp:inline distB="0" distT="0" distL="0" distR="0">
                  <wp:extent cx="1825865" cy="720000"/>
                  <wp:effectExtent b="0" l="0" r="0" t="0"/>
                  <wp:docPr descr="Diagrama&#10;&#10;Descrição gerada automaticamente" id="47" name="image10.png"/>
                  <a:graphic>
                    <a:graphicData uri="http://schemas.openxmlformats.org/drawingml/2006/picture">
                      <pic:pic>
                        <pic:nvPicPr>
                          <pic:cNvPr descr="Diagrama&#10;&#10;Descrição gerada automaticamente" id="0" name="image10.png"/>
                          <pic:cNvPicPr preferRelativeResize="0"/>
                        </pic:nvPicPr>
                        <pic:blipFill>
                          <a:blip r:embed="rId37"/>
                          <a:srcRect b="0" l="0" r="0" t="0"/>
                          <a:stretch>
                            <a:fillRect/>
                          </a:stretch>
                        </pic:blipFill>
                        <pic:spPr>
                          <a:xfrm>
                            <a:off x="0" y="0"/>
                            <a:ext cx="1825865"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73">
            <w:pPr>
              <w:spacing w:line="360" w:lineRule="auto"/>
              <w:rPr/>
            </w:pPr>
            <w:r w:rsidDel="00000000" w:rsidR="00000000" w:rsidRPr="00000000">
              <w:rPr>
                <w:color w:val="000000"/>
                <w:rtl w:val="0"/>
              </w:rPr>
              <w:t xml:space="preserve">[RF013]  Prover tela de salvos/favoritos;</w:t>
            </w:r>
            <w:r w:rsidDel="00000000" w:rsidR="00000000" w:rsidRPr="00000000">
              <w:rPr>
                <w:rtl w:val="0"/>
              </w:rPr>
            </w:r>
          </w:p>
        </w:tc>
        <w:tc>
          <w:tcPr>
            <w:vAlign w:val="center"/>
          </w:tcPr>
          <w:p w:rsidR="00000000" w:rsidDel="00000000" w:rsidP="00000000" w:rsidRDefault="00000000" w:rsidRPr="00000000" w14:paraId="00000974">
            <w:pPr>
              <w:spacing w:line="360" w:lineRule="auto"/>
              <w:rPr/>
            </w:pPr>
            <w:r w:rsidDel="00000000" w:rsidR="00000000" w:rsidRPr="00000000">
              <w:rPr/>
              <w:drawing>
                <wp:inline distB="0" distT="0" distL="0" distR="0">
                  <wp:extent cx="1906270" cy="1072515"/>
                  <wp:effectExtent b="0" l="0" r="0" t="0"/>
                  <wp:docPr id="49"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1906270" cy="107251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drawing>
                <wp:inline distB="0" distT="0" distL="0" distR="0">
                  <wp:extent cx="1758960" cy="703584"/>
                  <wp:effectExtent b="0" l="0" r="0" t="0"/>
                  <wp:docPr descr="Diagrama&#10;&#10;Descrição gerada automaticamente" id="51" name="image13.png"/>
                  <a:graphic>
                    <a:graphicData uri="http://schemas.openxmlformats.org/drawingml/2006/picture">
                      <pic:pic>
                        <pic:nvPicPr>
                          <pic:cNvPr descr="Diagrama&#10;&#10;Descrição gerada automaticamente" id="0" name="image13.png"/>
                          <pic:cNvPicPr preferRelativeResize="0"/>
                        </pic:nvPicPr>
                        <pic:blipFill>
                          <a:blip r:embed="rId39"/>
                          <a:srcRect b="0" l="0" r="0" t="0"/>
                          <a:stretch>
                            <a:fillRect/>
                          </a:stretch>
                        </pic:blipFill>
                        <pic:spPr>
                          <a:xfrm>
                            <a:off x="0" y="0"/>
                            <a:ext cx="1758960" cy="703584"/>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78">
            <w:pPr>
              <w:spacing w:line="360" w:lineRule="auto"/>
              <w:rPr/>
            </w:pPr>
            <w:r w:rsidDel="00000000" w:rsidR="00000000" w:rsidRPr="00000000">
              <w:rPr>
                <w:color w:val="000000"/>
                <w:rtl w:val="0"/>
              </w:rPr>
              <w:t xml:space="preserve">[RF014]  Prover botão de gostar e sua função</w:t>
            </w:r>
            <w:r w:rsidDel="00000000" w:rsidR="00000000" w:rsidRPr="00000000">
              <w:rPr>
                <w:rtl w:val="0"/>
              </w:rPr>
            </w:r>
          </w:p>
        </w:tc>
        <w:tc>
          <w:tcPr>
            <w:vAlign w:val="center"/>
          </w:tcPr>
          <w:p w:rsidR="00000000" w:rsidDel="00000000" w:rsidP="00000000" w:rsidRDefault="00000000" w:rsidRPr="00000000" w14:paraId="00000979">
            <w:pPr>
              <w:spacing w:line="360" w:lineRule="auto"/>
              <w:rPr/>
            </w:pPr>
            <w:r w:rsidDel="00000000" w:rsidR="00000000" w:rsidRPr="00000000">
              <w:rPr/>
              <w:drawing>
                <wp:inline distB="0" distT="0" distL="0" distR="0">
                  <wp:extent cx="609685" cy="666843"/>
                  <wp:effectExtent b="0" l="0" r="0" t="0"/>
                  <wp:docPr id="53"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609685" cy="66684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7A">
            <w:pPr>
              <w:rPr/>
            </w:pPr>
            <w:r w:rsidDel="00000000" w:rsidR="00000000" w:rsidRPr="00000000">
              <w:rPr/>
              <w:drawing>
                <wp:inline distB="0" distT="0" distL="0" distR="0">
                  <wp:extent cx="1868704" cy="720000"/>
                  <wp:effectExtent b="0" l="0" r="0" t="0"/>
                  <wp:docPr descr="Diagrama&#10;&#10;Descrição gerada automaticamente" id="55" name="image51.png"/>
                  <a:graphic>
                    <a:graphicData uri="http://schemas.openxmlformats.org/drawingml/2006/picture">
                      <pic:pic>
                        <pic:nvPicPr>
                          <pic:cNvPr descr="Diagrama&#10;&#10;Descrição gerada automaticamente" id="0" name="image51.png"/>
                          <pic:cNvPicPr preferRelativeResize="0"/>
                        </pic:nvPicPr>
                        <pic:blipFill>
                          <a:blip r:embed="rId41"/>
                          <a:srcRect b="0" l="0" r="0" t="0"/>
                          <a:stretch>
                            <a:fillRect/>
                          </a:stretch>
                        </pic:blipFill>
                        <pic:spPr>
                          <a:xfrm>
                            <a:off x="0" y="0"/>
                            <a:ext cx="1868704"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7B">
            <w:pPr>
              <w:spacing w:line="360" w:lineRule="auto"/>
              <w:rPr/>
            </w:pPr>
            <w:r w:rsidDel="00000000" w:rsidR="00000000" w:rsidRPr="00000000">
              <w:rPr>
                <w:color w:val="000000"/>
                <w:rtl w:val="0"/>
              </w:rPr>
              <w:t xml:space="preserve">[RF015]  Prover botão de compartilhar e sua função;</w:t>
            </w:r>
            <w:r w:rsidDel="00000000" w:rsidR="00000000" w:rsidRPr="00000000">
              <w:rPr>
                <w:rtl w:val="0"/>
              </w:rPr>
            </w:r>
          </w:p>
        </w:tc>
        <w:tc>
          <w:tcPr/>
          <w:p w:rsidR="00000000" w:rsidDel="00000000" w:rsidP="00000000" w:rsidRDefault="00000000" w:rsidRPr="00000000" w14:paraId="0000097C">
            <w:pPr>
              <w:spacing w:line="360" w:lineRule="auto"/>
              <w:rPr/>
            </w:pPr>
            <w:r w:rsidDel="00000000" w:rsidR="00000000" w:rsidRPr="00000000">
              <w:rPr>
                <w:rtl w:val="0"/>
              </w:rPr>
            </w:r>
          </w:p>
          <w:p w:rsidR="00000000" w:rsidDel="00000000" w:rsidP="00000000" w:rsidRDefault="00000000" w:rsidRPr="00000000" w14:paraId="0000097D">
            <w:pPr>
              <w:spacing w:line="360" w:lineRule="auto"/>
              <w:rPr/>
            </w:pPr>
            <w:r w:rsidDel="00000000" w:rsidR="00000000" w:rsidRPr="00000000">
              <w:rPr/>
              <w:drawing>
                <wp:inline distB="0" distT="0" distL="0" distR="0">
                  <wp:extent cx="438211" cy="419158"/>
                  <wp:effectExtent b="0" l="0" r="0" t="0"/>
                  <wp:docPr id="5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38211" cy="41915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7E">
            <w:pPr>
              <w:rPr/>
            </w:pPr>
            <w:r w:rsidDel="00000000" w:rsidR="00000000" w:rsidRPr="00000000">
              <w:rPr/>
              <w:drawing>
                <wp:inline distB="0" distT="0" distL="0" distR="0">
                  <wp:extent cx="1878918" cy="720000"/>
                  <wp:effectExtent b="0" l="0" r="0" t="0"/>
                  <wp:docPr descr="Diagrama&#10;&#10;Descrição gerada automaticamente" id="59" name="image19.png"/>
                  <a:graphic>
                    <a:graphicData uri="http://schemas.openxmlformats.org/drawingml/2006/picture">
                      <pic:pic>
                        <pic:nvPicPr>
                          <pic:cNvPr descr="Diagrama&#10;&#10;Descrição gerada automaticamente" id="0" name="image19.png"/>
                          <pic:cNvPicPr preferRelativeResize="0"/>
                        </pic:nvPicPr>
                        <pic:blipFill>
                          <a:blip r:embed="rId43"/>
                          <a:srcRect b="0" l="0" r="0" t="0"/>
                          <a:stretch>
                            <a:fillRect/>
                          </a:stretch>
                        </pic:blipFill>
                        <pic:spPr>
                          <a:xfrm>
                            <a:off x="0" y="0"/>
                            <a:ext cx="1878918"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7F">
            <w:pPr>
              <w:spacing w:line="360" w:lineRule="auto"/>
              <w:rPr/>
            </w:pPr>
            <w:r w:rsidDel="00000000" w:rsidR="00000000" w:rsidRPr="00000000">
              <w:rPr>
                <w:color w:val="000000"/>
                <w:rtl w:val="0"/>
              </w:rPr>
              <w:t xml:space="preserve">[RF016]  Prover aba de comentar</w:t>
            </w:r>
            <w:r w:rsidDel="00000000" w:rsidR="00000000" w:rsidRPr="00000000">
              <w:rPr>
                <w:rtl w:val="0"/>
              </w:rPr>
            </w:r>
          </w:p>
        </w:tc>
        <w:tc>
          <w:tcPr>
            <w:vAlign w:val="center"/>
          </w:tcPr>
          <w:p w:rsidR="00000000" w:rsidDel="00000000" w:rsidP="00000000" w:rsidRDefault="00000000" w:rsidRPr="00000000" w14:paraId="00000980">
            <w:pPr>
              <w:spacing w:line="360" w:lineRule="auto"/>
              <w:rPr/>
            </w:pPr>
            <w:r w:rsidDel="00000000" w:rsidR="00000000" w:rsidRPr="00000000">
              <w:rPr/>
              <w:drawing>
                <wp:inline distB="0" distT="0" distL="0" distR="0">
                  <wp:extent cx="447737" cy="495369"/>
                  <wp:effectExtent b="0" l="0" r="0" t="0"/>
                  <wp:docPr id="60"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447737" cy="4953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81">
            <w:pPr>
              <w:rPr/>
            </w:pPr>
            <w:r w:rsidDel="00000000" w:rsidR="00000000" w:rsidRPr="00000000">
              <w:rPr/>
              <w:drawing>
                <wp:inline distB="0" distT="0" distL="0" distR="0">
                  <wp:extent cx="1858600" cy="720000"/>
                  <wp:effectExtent b="0" l="0" r="0" t="0"/>
                  <wp:docPr descr="Diagrama&#10;&#10;Descrição gerada automaticamente" id="109" name="image92.png"/>
                  <a:graphic>
                    <a:graphicData uri="http://schemas.openxmlformats.org/drawingml/2006/picture">
                      <pic:pic>
                        <pic:nvPicPr>
                          <pic:cNvPr descr="Diagrama&#10;&#10;Descrição gerada automaticamente" id="0" name="image92.png"/>
                          <pic:cNvPicPr preferRelativeResize="0"/>
                        </pic:nvPicPr>
                        <pic:blipFill>
                          <a:blip r:embed="rId45"/>
                          <a:srcRect b="0" l="0" r="0" t="0"/>
                          <a:stretch>
                            <a:fillRect/>
                          </a:stretch>
                        </pic:blipFill>
                        <pic:spPr>
                          <a:xfrm>
                            <a:off x="0" y="0"/>
                            <a:ext cx="1858600"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82">
            <w:pPr>
              <w:spacing w:line="360" w:lineRule="auto"/>
              <w:rPr/>
            </w:pPr>
            <w:r w:rsidDel="00000000" w:rsidR="00000000" w:rsidRPr="00000000">
              <w:rPr>
                <w:color w:val="000000"/>
                <w:rtl w:val="0"/>
              </w:rPr>
              <w:t xml:space="preserve">[RF017]  Prover botão de upload e Emojis na barra de comentários;</w:t>
            </w:r>
            <w:r w:rsidDel="00000000" w:rsidR="00000000" w:rsidRPr="00000000">
              <w:rPr>
                <w:rtl w:val="0"/>
              </w:rPr>
            </w:r>
          </w:p>
        </w:tc>
        <w:tc>
          <w:tcPr>
            <w:vAlign w:val="center"/>
          </w:tcPr>
          <w:p w:rsidR="00000000" w:rsidDel="00000000" w:rsidP="00000000" w:rsidRDefault="00000000" w:rsidRPr="00000000" w14:paraId="00000983">
            <w:pPr>
              <w:spacing w:line="360" w:lineRule="auto"/>
              <w:rPr>
                <w:i w:val="1"/>
              </w:rPr>
            </w:pPr>
            <w:r w:rsidDel="00000000" w:rsidR="00000000" w:rsidRPr="00000000">
              <w:rPr>
                <w:i w:val="1"/>
              </w:rPr>
              <w:drawing>
                <wp:inline distB="0" distT="0" distL="0" distR="0">
                  <wp:extent cx="1066949" cy="552527"/>
                  <wp:effectExtent b="0" l="0" r="0" t="0"/>
                  <wp:docPr id="110" name="image109.png"/>
                  <a:graphic>
                    <a:graphicData uri="http://schemas.openxmlformats.org/drawingml/2006/picture">
                      <pic:pic>
                        <pic:nvPicPr>
                          <pic:cNvPr id="0" name="image109.png"/>
                          <pic:cNvPicPr preferRelativeResize="0"/>
                        </pic:nvPicPr>
                        <pic:blipFill>
                          <a:blip r:embed="rId46"/>
                          <a:srcRect b="0" l="0" r="0" t="0"/>
                          <a:stretch>
                            <a:fillRect/>
                          </a:stretch>
                        </pic:blipFill>
                        <pic:spPr>
                          <a:xfrm>
                            <a:off x="0" y="0"/>
                            <a:ext cx="1066949" cy="55252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84">
            <w:pPr>
              <w:rPr/>
            </w:pPr>
            <w:r w:rsidDel="00000000" w:rsidR="00000000" w:rsidRPr="00000000">
              <w:rPr/>
              <w:drawing>
                <wp:inline distB="0" distT="0" distL="0" distR="0">
                  <wp:extent cx="1768992" cy="720000"/>
                  <wp:effectExtent b="0" l="0" r="0" t="0"/>
                  <wp:docPr descr="Diagrama&#10;&#10;Descrição gerada automaticamente" id="112" name="image91.png"/>
                  <a:graphic>
                    <a:graphicData uri="http://schemas.openxmlformats.org/drawingml/2006/picture">
                      <pic:pic>
                        <pic:nvPicPr>
                          <pic:cNvPr descr="Diagrama&#10;&#10;Descrição gerada automaticamente" id="0" name="image91.png"/>
                          <pic:cNvPicPr preferRelativeResize="0"/>
                        </pic:nvPicPr>
                        <pic:blipFill>
                          <a:blip r:embed="rId47"/>
                          <a:srcRect b="0" l="0" r="0" t="0"/>
                          <a:stretch>
                            <a:fillRect/>
                          </a:stretch>
                        </pic:blipFill>
                        <pic:spPr>
                          <a:xfrm>
                            <a:off x="0" y="0"/>
                            <a:ext cx="1768992"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85">
            <w:pPr>
              <w:spacing w:line="360" w:lineRule="auto"/>
              <w:rPr/>
            </w:pPr>
            <w:r w:rsidDel="00000000" w:rsidR="00000000" w:rsidRPr="00000000">
              <w:rPr>
                <w:color w:val="000000"/>
                <w:rtl w:val="0"/>
              </w:rPr>
              <w:t xml:space="preserve">[RF018]  Prover botão para publicar</w:t>
            </w:r>
            <w:r w:rsidDel="00000000" w:rsidR="00000000" w:rsidRPr="00000000">
              <w:rPr>
                <w:rtl w:val="0"/>
              </w:rPr>
            </w:r>
          </w:p>
        </w:tc>
        <w:tc>
          <w:tcPr>
            <w:vAlign w:val="center"/>
          </w:tcPr>
          <w:p w:rsidR="00000000" w:rsidDel="00000000" w:rsidP="00000000" w:rsidRDefault="00000000" w:rsidRPr="00000000" w14:paraId="00000986">
            <w:pPr>
              <w:spacing w:line="360" w:lineRule="auto"/>
              <w:rPr/>
            </w:pPr>
            <w:r w:rsidDel="00000000" w:rsidR="00000000" w:rsidRPr="00000000">
              <w:rPr/>
              <w:drawing>
                <wp:inline distB="0" distT="0" distL="0" distR="0">
                  <wp:extent cx="495369" cy="457264"/>
                  <wp:effectExtent b="0" l="0" r="0" t="0"/>
                  <wp:docPr id="114" name="image97.png"/>
                  <a:graphic>
                    <a:graphicData uri="http://schemas.openxmlformats.org/drawingml/2006/picture">
                      <pic:pic>
                        <pic:nvPicPr>
                          <pic:cNvPr id="0" name="image97.png"/>
                          <pic:cNvPicPr preferRelativeResize="0"/>
                        </pic:nvPicPr>
                        <pic:blipFill>
                          <a:blip r:embed="rId48"/>
                          <a:srcRect b="0" l="0" r="0" t="0"/>
                          <a:stretch>
                            <a:fillRect/>
                          </a:stretch>
                        </pic:blipFill>
                        <pic:spPr>
                          <a:xfrm>
                            <a:off x="0" y="0"/>
                            <a:ext cx="495369" cy="45726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87">
            <w:pPr>
              <w:rPr/>
            </w:pPr>
            <w:r w:rsidDel="00000000" w:rsidR="00000000" w:rsidRPr="00000000">
              <w:rPr/>
              <w:drawing>
                <wp:inline distB="0" distT="0" distL="0" distR="0">
                  <wp:extent cx="1781538" cy="720000"/>
                  <wp:effectExtent b="0" l="0" r="0" t="0"/>
                  <wp:docPr descr="Diagrama&#10;&#10;Descrição gerada automaticamente" id="116" name="image90.png"/>
                  <a:graphic>
                    <a:graphicData uri="http://schemas.openxmlformats.org/drawingml/2006/picture">
                      <pic:pic>
                        <pic:nvPicPr>
                          <pic:cNvPr descr="Diagrama&#10;&#10;Descrição gerada automaticamente" id="0" name="image90.png"/>
                          <pic:cNvPicPr preferRelativeResize="0"/>
                        </pic:nvPicPr>
                        <pic:blipFill>
                          <a:blip r:embed="rId49"/>
                          <a:srcRect b="0" l="0" r="0" t="0"/>
                          <a:stretch>
                            <a:fillRect/>
                          </a:stretch>
                        </pic:blipFill>
                        <pic:spPr>
                          <a:xfrm>
                            <a:off x="0" y="0"/>
                            <a:ext cx="1781538"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88">
            <w:pPr>
              <w:spacing w:line="360" w:lineRule="auto"/>
              <w:rPr/>
            </w:pPr>
            <w:r w:rsidDel="00000000" w:rsidR="00000000" w:rsidRPr="00000000">
              <w:rPr>
                <w:color w:val="000000"/>
                <w:rtl w:val="0"/>
              </w:rPr>
              <w:t xml:space="preserve">[RF019]  Prover área e tela de notícias</w:t>
            </w:r>
            <w:r w:rsidDel="00000000" w:rsidR="00000000" w:rsidRPr="00000000">
              <w:rPr>
                <w:rtl w:val="0"/>
              </w:rPr>
            </w:r>
          </w:p>
        </w:tc>
        <w:tc>
          <w:tcPr/>
          <w:p w:rsidR="00000000" w:rsidDel="00000000" w:rsidP="00000000" w:rsidRDefault="00000000" w:rsidRPr="00000000" w14:paraId="00000989">
            <w:pPr>
              <w:spacing w:line="360" w:lineRule="auto"/>
              <w:rPr/>
            </w:pPr>
            <w:r w:rsidDel="00000000" w:rsidR="00000000" w:rsidRPr="00000000">
              <w:rPr/>
              <w:drawing>
                <wp:inline distB="0" distT="0" distL="0" distR="0">
                  <wp:extent cx="1906270" cy="1072515"/>
                  <wp:effectExtent b="0" l="0" r="0" t="0"/>
                  <wp:docPr id="118" name="image127.png"/>
                  <a:graphic>
                    <a:graphicData uri="http://schemas.openxmlformats.org/drawingml/2006/picture">
                      <pic:pic>
                        <pic:nvPicPr>
                          <pic:cNvPr id="0" name="image127.png"/>
                          <pic:cNvPicPr preferRelativeResize="0"/>
                        </pic:nvPicPr>
                        <pic:blipFill>
                          <a:blip r:embed="rId50"/>
                          <a:srcRect b="0" l="0" r="0" t="0"/>
                          <a:stretch>
                            <a:fillRect/>
                          </a:stretch>
                        </pic:blipFill>
                        <pic:spPr>
                          <a:xfrm>
                            <a:off x="0" y="0"/>
                            <a:ext cx="1906270" cy="107251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8A">
            <w:pPr>
              <w:rPr/>
            </w:pPr>
            <w:r w:rsidDel="00000000" w:rsidR="00000000" w:rsidRPr="00000000">
              <w:rPr/>
              <w:drawing>
                <wp:inline distB="0" distT="0" distL="0" distR="0">
                  <wp:extent cx="1746573" cy="709862"/>
                  <wp:effectExtent b="0" l="0" r="0" t="0"/>
                  <wp:docPr descr="Diagrama&#10;&#10;Descrição gerada automaticamente" id="120" name="image105.png"/>
                  <a:graphic>
                    <a:graphicData uri="http://schemas.openxmlformats.org/drawingml/2006/picture">
                      <pic:pic>
                        <pic:nvPicPr>
                          <pic:cNvPr descr="Diagrama&#10;&#10;Descrição gerada automaticamente" id="0" name="image105.png"/>
                          <pic:cNvPicPr preferRelativeResize="0"/>
                        </pic:nvPicPr>
                        <pic:blipFill>
                          <a:blip r:embed="rId51"/>
                          <a:srcRect b="0" l="0" r="0" t="0"/>
                          <a:stretch>
                            <a:fillRect/>
                          </a:stretch>
                        </pic:blipFill>
                        <pic:spPr>
                          <a:xfrm>
                            <a:off x="0" y="0"/>
                            <a:ext cx="1746573" cy="709862"/>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8B">
            <w:pPr>
              <w:spacing w:line="360" w:lineRule="auto"/>
              <w:rPr/>
            </w:pPr>
            <w:r w:rsidDel="00000000" w:rsidR="00000000" w:rsidRPr="00000000">
              <w:rPr>
                <w:color w:val="000000"/>
                <w:rtl w:val="0"/>
              </w:rPr>
              <w:t xml:space="preserve">[RF020]  Prover função de download de arquivos/imagens;</w:t>
            </w:r>
            <w:r w:rsidDel="00000000" w:rsidR="00000000" w:rsidRPr="00000000">
              <w:rPr>
                <w:rtl w:val="0"/>
              </w:rPr>
            </w:r>
          </w:p>
        </w:tc>
        <w:tc>
          <w:tcPr>
            <w:vAlign w:val="center"/>
          </w:tcPr>
          <w:p w:rsidR="00000000" w:rsidDel="00000000" w:rsidP="00000000" w:rsidRDefault="00000000" w:rsidRPr="00000000" w14:paraId="0000098C">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98D">
            <w:pPr>
              <w:rPr/>
            </w:pPr>
            <w:r w:rsidDel="00000000" w:rsidR="00000000" w:rsidRPr="00000000">
              <w:rPr/>
              <w:drawing>
                <wp:inline distB="0" distT="0" distL="0" distR="0">
                  <wp:extent cx="1773270" cy="709585"/>
                  <wp:effectExtent b="0" l="0" r="0" t="0"/>
                  <wp:docPr descr="Diagrama&#10;&#10;Descrição gerada automaticamente" id="122" name="image94.png"/>
                  <a:graphic>
                    <a:graphicData uri="http://schemas.openxmlformats.org/drawingml/2006/picture">
                      <pic:pic>
                        <pic:nvPicPr>
                          <pic:cNvPr descr="Diagrama&#10;&#10;Descrição gerada automaticamente" id="0" name="image94.png"/>
                          <pic:cNvPicPr preferRelativeResize="0"/>
                        </pic:nvPicPr>
                        <pic:blipFill>
                          <a:blip r:embed="rId52"/>
                          <a:srcRect b="0" l="0" r="0" t="0"/>
                          <a:stretch>
                            <a:fillRect/>
                          </a:stretch>
                        </pic:blipFill>
                        <pic:spPr>
                          <a:xfrm>
                            <a:off x="0" y="0"/>
                            <a:ext cx="1773270" cy="7095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8E">
            <w:pPr>
              <w:spacing w:line="360" w:lineRule="auto"/>
              <w:rPr/>
            </w:pPr>
            <w:r w:rsidDel="00000000" w:rsidR="00000000" w:rsidRPr="00000000">
              <w:rPr>
                <w:color w:val="000000"/>
                <w:rtl w:val="0"/>
              </w:rPr>
              <w:t xml:space="preserve">[RF021]  Prover botão de gerenciamento e filtragem de posts</w:t>
            </w:r>
            <w:r w:rsidDel="00000000" w:rsidR="00000000" w:rsidRPr="00000000">
              <w:rPr>
                <w:rtl w:val="0"/>
              </w:rPr>
            </w:r>
          </w:p>
        </w:tc>
        <w:tc>
          <w:tcPr/>
          <w:p w:rsidR="00000000" w:rsidDel="00000000" w:rsidP="00000000" w:rsidRDefault="00000000" w:rsidRPr="00000000" w14:paraId="0000098F">
            <w:pPr>
              <w:spacing w:line="360" w:lineRule="auto"/>
              <w:rPr/>
            </w:pPr>
            <w:r w:rsidDel="00000000" w:rsidR="00000000" w:rsidRPr="00000000">
              <w:rPr>
                <w:rtl w:val="0"/>
              </w:rPr>
            </w:r>
          </w:p>
          <w:p w:rsidR="00000000" w:rsidDel="00000000" w:rsidP="00000000" w:rsidRDefault="00000000" w:rsidRPr="00000000" w14:paraId="00000990">
            <w:pPr>
              <w:spacing w:line="360" w:lineRule="auto"/>
              <w:rPr/>
            </w:pPr>
            <w:r w:rsidDel="00000000" w:rsidR="00000000" w:rsidRPr="00000000">
              <w:rPr/>
              <w:drawing>
                <wp:inline distB="0" distT="0" distL="0" distR="0">
                  <wp:extent cx="562053" cy="428685"/>
                  <wp:effectExtent b="0" l="0" r="0" t="0"/>
                  <wp:docPr id="124" name="image98.png"/>
                  <a:graphic>
                    <a:graphicData uri="http://schemas.openxmlformats.org/drawingml/2006/picture">
                      <pic:pic>
                        <pic:nvPicPr>
                          <pic:cNvPr id="0" name="image98.png"/>
                          <pic:cNvPicPr preferRelativeResize="0"/>
                        </pic:nvPicPr>
                        <pic:blipFill>
                          <a:blip r:embed="rId53"/>
                          <a:srcRect b="0" l="0" r="0" t="0"/>
                          <a:stretch>
                            <a:fillRect/>
                          </a:stretch>
                        </pic:blipFill>
                        <pic:spPr>
                          <a:xfrm>
                            <a:off x="0" y="0"/>
                            <a:ext cx="562053" cy="42868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91">
            <w:pPr>
              <w:rPr/>
            </w:pPr>
            <w:r w:rsidDel="00000000" w:rsidR="00000000" w:rsidRPr="00000000">
              <w:rPr/>
              <w:drawing>
                <wp:inline distB="0" distT="0" distL="0" distR="0">
                  <wp:extent cx="1751677" cy="720438"/>
                  <wp:effectExtent b="0" l="0" r="0" t="0"/>
                  <wp:docPr descr="Diagrama&#10;&#10;Descrição gerada automaticamente" id="126" name="image106.png"/>
                  <a:graphic>
                    <a:graphicData uri="http://schemas.openxmlformats.org/drawingml/2006/picture">
                      <pic:pic>
                        <pic:nvPicPr>
                          <pic:cNvPr descr="Diagrama&#10;&#10;Descrição gerada automaticamente" id="0" name="image106.png"/>
                          <pic:cNvPicPr preferRelativeResize="0"/>
                        </pic:nvPicPr>
                        <pic:blipFill>
                          <a:blip r:embed="rId54"/>
                          <a:srcRect b="0" l="0" r="0" t="0"/>
                          <a:stretch>
                            <a:fillRect/>
                          </a:stretch>
                        </pic:blipFill>
                        <pic:spPr>
                          <a:xfrm>
                            <a:off x="0" y="0"/>
                            <a:ext cx="1751677" cy="720438"/>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92">
            <w:pPr>
              <w:spacing w:line="360" w:lineRule="auto"/>
              <w:rPr/>
            </w:pPr>
            <w:r w:rsidDel="00000000" w:rsidR="00000000" w:rsidRPr="00000000">
              <w:rPr>
                <w:color w:val="000000"/>
                <w:rtl w:val="0"/>
              </w:rPr>
              <w:t xml:space="preserve">[RF022]  Prover área de notificação</w:t>
            </w:r>
            <w:r w:rsidDel="00000000" w:rsidR="00000000" w:rsidRPr="00000000">
              <w:rPr>
                <w:rtl w:val="0"/>
              </w:rPr>
            </w:r>
          </w:p>
        </w:tc>
        <w:tc>
          <w:tcPr>
            <w:vAlign w:val="center"/>
          </w:tcPr>
          <w:p w:rsidR="00000000" w:rsidDel="00000000" w:rsidP="00000000" w:rsidRDefault="00000000" w:rsidRPr="00000000" w14:paraId="00000993">
            <w:pPr>
              <w:spacing w:line="360" w:lineRule="auto"/>
              <w:rPr>
                <w:i w:val="1"/>
              </w:rPr>
            </w:pPr>
            <w:r w:rsidDel="00000000" w:rsidR="00000000" w:rsidRPr="00000000">
              <w:rPr>
                <w:i w:val="1"/>
              </w:rPr>
              <w:drawing>
                <wp:inline distB="0" distT="0" distL="0" distR="0">
                  <wp:extent cx="1597683" cy="1369367"/>
                  <wp:effectExtent b="0" l="0" r="0" t="0"/>
                  <wp:docPr id="79"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1597683" cy="136936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drawing>
                <wp:inline distB="0" distT="0" distL="0" distR="0">
                  <wp:extent cx="1743090" cy="720180"/>
                  <wp:effectExtent b="0" l="0" r="0" t="0"/>
                  <wp:docPr descr="Diagrama&#10;&#10;Descrição gerada automaticamente" id="80" name="image48.png"/>
                  <a:graphic>
                    <a:graphicData uri="http://schemas.openxmlformats.org/drawingml/2006/picture">
                      <pic:pic>
                        <pic:nvPicPr>
                          <pic:cNvPr descr="Diagrama&#10;&#10;Descrição gerada automaticamente" id="0" name="image48.png"/>
                          <pic:cNvPicPr preferRelativeResize="0"/>
                        </pic:nvPicPr>
                        <pic:blipFill>
                          <a:blip r:embed="rId56"/>
                          <a:srcRect b="0" l="0" r="0" t="0"/>
                          <a:stretch>
                            <a:fillRect/>
                          </a:stretch>
                        </pic:blipFill>
                        <pic:spPr>
                          <a:xfrm>
                            <a:off x="0" y="0"/>
                            <a:ext cx="1743090" cy="72018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97">
            <w:pPr>
              <w:spacing w:line="360" w:lineRule="auto"/>
              <w:rPr/>
            </w:pPr>
            <w:r w:rsidDel="00000000" w:rsidR="00000000" w:rsidRPr="00000000">
              <w:rPr>
                <w:color w:val="000000"/>
                <w:rtl w:val="0"/>
              </w:rPr>
              <w:t xml:space="preserve">[RF023]  Prover funcionalidade de denúncias de posts e usuários.</w:t>
            </w:r>
            <w:r w:rsidDel="00000000" w:rsidR="00000000" w:rsidRPr="00000000">
              <w:rPr>
                <w:rtl w:val="0"/>
              </w:rPr>
            </w:r>
          </w:p>
        </w:tc>
        <w:tc>
          <w:tcPr>
            <w:vAlign w:val="center"/>
          </w:tcPr>
          <w:p w:rsidR="00000000" w:rsidDel="00000000" w:rsidP="00000000" w:rsidRDefault="00000000" w:rsidRPr="00000000" w14:paraId="00000998">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999">
            <w:pPr>
              <w:rPr/>
            </w:pPr>
            <w:r w:rsidDel="00000000" w:rsidR="00000000" w:rsidRPr="00000000">
              <w:rPr/>
              <w:drawing>
                <wp:inline distB="0" distT="0" distL="0" distR="0">
                  <wp:extent cx="1882710" cy="720000"/>
                  <wp:effectExtent b="0" l="0" r="0" t="0"/>
                  <wp:docPr descr="Diagrama&#10;&#10;Descrição gerada automaticamente" id="83" name="image54.png"/>
                  <a:graphic>
                    <a:graphicData uri="http://schemas.openxmlformats.org/drawingml/2006/picture">
                      <pic:pic>
                        <pic:nvPicPr>
                          <pic:cNvPr descr="Diagrama&#10;&#10;Descrição gerada automaticamente" id="0" name="image54.png"/>
                          <pic:cNvPicPr preferRelativeResize="0"/>
                        </pic:nvPicPr>
                        <pic:blipFill>
                          <a:blip r:embed="rId57"/>
                          <a:srcRect b="0" l="0" r="0" t="0"/>
                          <a:stretch>
                            <a:fillRect/>
                          </a:stretch>
                        </pic:blipFill>
                        <pic:spPr>
                          <a:xfrm>
                            <a:off x="0" y="0"/>
                            <a:ext cx="1882710"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9A">
            <w:pPr>
              <w:spacing w:line="360" w:lineRule="auto"/>
              <w:rPr/>
            </w:pPr>
            <w:r w:rsidDel="00000000" w:rsidR="00000000" w:rsidRPr="00000000">
              <w:rPr>
                <w:color w:val="000000"/>
                <w:rtl w:val="0"/>
              </w:rPr>
              <w:t xml:space="preserve">[RF024]  Prover dashboard para gerenciamento de notícias</w:t>
            </w:r>
            <w:r w:rsidDel="00000000" w:rsidR="00000000" w:rsidRPr="00000000">
              <w:rPr>
                <w:rtl w:val="0"/>
              </w:rPr>
            </w:r>
          </w:p>
        </w:tc>
        <w:tc>
          <w:tcPr>
            <w:vAlign w:val="center"/>
          </w:tcPr>
          <w:p w:rsidR="00000000" w:rsidDel="00000000" w:rsidP="00000000" w:rsidRDefault="00000000" w:rsidRPr="00000000" w14:paraId="0000099B">
            <w:pPr>
              <w:spacing w:line="360" w:lineRule="auto"/>
              <w:rPr/>
            </w:pPr>
            <w:r w:rsidDel="00000000" w:rsidR="00000000" w:rsidRPr="00000000">
              <w:rPr>
                <w:rtl w:val="0"/>
              </w:rPr>
              <w:t xml:space="preserve">Não tem protótipo</w:t>
            </w:r>
          </w:p>
        </w:tc>
        <w:tc>
          <w:tcPr/>
          <w:p w:rsidR="00000000" w:rsidDel="00000000" w:rsidP="00000000" w:rsidRDefault="00000000" w:rsidRPr="00000000" w14:paraId="0000099C">
            <w:pPr>
              <w:rPr/>
            </w:pPr>
            <w:r w:rsidDel="00000000" w:rsidR="00000000" w:rsidRPr="00000000">
              <w:rPr/>
              <w:drawing>
                <wp:inline distB="0" distT="0" distL="0" distR="0">
                  <wp:extent cx="1871381" cy="720000"/>
                  <wp:effectExtent b="0" l="0" r="0" t="0"/>
                  <wp:docPr descr="Diagrama&#10;&#10;Descrição gerada automaticamente" id="86" name="image62.png"/>
                  <a:graphic>
                    <a:graphicData uri="http://schemas.openxmlformats.org/drawingml/2006/picture">
                      <pic:pic>
                        <pic:nvPicPr>
                          <pic:cNvPr descr="Diagrama&#10;&#10;Descrição gerada automaticamente" id="0" name="image62.png"/>
                          <pic:cNvPicPr preferRelativeResize="0"/>
                        </pic:nvPicPr>
                        <pic:blipFill>
                          <a:blip r:embed="rId58"/>
                          <a:srcRect b="0" l="0" r="0" t="0"/>
                          <a:stretch>
                            <a:fillRect/>
                          </a:stretch>
                        </pic:blipFill>
                        <pic:spPr>
                          <a:xfrm>
                            <a:off x="0" y="0"/>
                            <a:ext cx="1871381"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9D">
            <w:pPr>
              <w:spacing w:line="360" w:lineRule="auto"/>
              <w:rPr/>
            </w:pPr>
            <w:r w:rsidDel="00000000" w:rsidR="00000000" w:rsidRPr="00000000">
              <w:rPr>
                <w:color w:val="000000"/>
                <w:rtl w:val="0"/>
              </w:rPr>
              <w:t xml:space="preserve">[RF025]  Prover botão de emojis;</w:t>
            </w:r>
            <w:r w:rsidDel="00000000" w:rsidR="00000000" w:rsidRPr="00000000">
              <w:rPr>
                <w:rtl w:val="0"/>
              </w:rPr>
            </w:r>
          </w:p>
        </w:tc>
        <w:tc>
          <w:tcPr/>
          <w:p w:rsidR="00000000" w:rsidDel="00000000" w:rsidP="00000000" w:rsidRDefault="00000000" w:rsidRPr="00000000" w14:paraId="0000099E">
            <w:pPr>
              <w:spacing w:line="360" w:lineRule="auto"/>
              <w:rPr/>
            </w:pPr>
            <w:r w:rsidDel="00000000" w:rsidR="00000000" w:rsidRPr="00000000">
              <w:rPr/>
              <w:drawing>
                <wp:inline distB="0" distT="0" distL="0" distR="0">
                  <wp:extent cx="572672" cy="647368"/>
                  <wp:effectExtent b="0" l="0" r="0" t="0"/>
                  <wp:docPr id="89" name="image74.png"/>
                  <a:graphic>
                    <a:graphicData uri="http://schemas.openxmlformats.org/drawingml/2006/picture">
                      <pic:pic>
                        <pic:nvPicPr>
                          <pic:cNvPr id="0" name="image74.png"/>
                          <pic:cNvPicPr preferRelativeResize="0"/>
                        </pic:nvPicPr>
                        <pic:blipFill>
                          <a:blip r:embed="rId59"/>
                          <a:srcRect b="0" l="0" r="0" t="0"/>
                          <a:stretch>
                            <a:fillRect/>
                          </a:stretch>
                        </pic:blipFill>
                        <pic:spPr>
                          <a:xfrm>
                            <a:off x="0" y="0"/>
                            <a:ext cx="572672" cy="64736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9F">
            <w:pPr>
              <w:rPr/>
            </w:pPr>
            <w:r w:rsidDel="00000000" w:rsidR="00000000" w:rsidRPr="00000000">
              <w:rPr/>
              <w:drawing>
                <wp:inline distB="0" distT="0" distL="0" distR="0">
                  <wp:extent cx="1827398" cy="720000"/>
                  <wp:effectExtent b="0" l="0" r="0" t="0"/>
                  <wp:docPr descr="Diagrama&#10;&#10;Descrição gerada automaticamente" id="92" name="image65.png"/>
                  <a:graphic>
                    <a:graphicData uri="http://schemas.openxmlformats.org/drawingml/2006/picture">
                      <pic:pic>
                        <pic:nvPicPr>
                          <pic:cNvPr descr="Diagrama&#10;&#10;Descrição gerada automaticamente" id="0" name="image65.png"/>
                          <pic:cNvPicPr preferRelativeResize="0"/>
                        </pic:nvPicPr>
                        <pic:blipFill>
                          <a:blip r:embed="rId60"/>
                          <a:srcRect b="0" l="0" r="0" t="0"/>
                          <a:stretch>
                            <a:fillRect/>
                          </a:stretch>
                        </pic:blipFill>
                        <pic:spPr>
                          <a:xfrm>
                            <a:off x="0" y="0"/>
                            <a:ext cx="1827398"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A0">
            <w:pPr>
              <w:spacing w:line="360" w:lineRule="auto"/>
              <w:rPr/>
            </w:pPr>
            <w:r w:rsidDel="00000000" w:rsidR="00000000" w:rsidRPr="00000000">
              <w:rPr>
                <w:color w:val="000000"/>
                <w:rtl w:val="0"/>
              </w:rPr>
              <w:t xml:space="preserve">[RF026]  Prover tela de Classes;</w:t>
            </w:r>
            <w:r w:rsidDel="00000000" w:rsidR="00000000" w:rsidRPr="00000000">
              <w:rPr>
                <w:rtl w:val="0"/>
              </w:rPr>
            </w:r>
          </w:p>
        </w:tc>
        <w:tc>
          <w:tcPr/>
          <w:p w:rsidR="00000000" w:rsidDel="00000000" w:rsidP="00000000" w:rsidRDefault="00000000" w:rsidRPr="00000000" w14:paraId="000009A1">
            <w:pPr>
              <w:spacing w:line="360" w:lineRule="auto"/>
              <w:rPr/>
            </w:pPr>
            <w:r w:rsidDel="00000000" w:rsidR="00000000" w:rsidRPr="00000000">
              <w:rPr/>
              <w:drawing>
                <wp:inline distB="0" distT="0" distL="0" distR="0">
                  <wp:extent cx="1951033" cy="1097700"/>
                  <wp:effectExtent b="0" l="0" r="0" t="0"/>
                  <wp:docPr id="95" name="image100.png"/>
                  <a:graphic>
                    <a:graphicData uri="http://schemas.openxmlformats.org/drawingml/2006/picture">
                      <pic:pic>
                        <pic:nvPicPr>
                          <pic:cNvPr id="0" name="image100.png"/>
                          <pic:cNvPicPr preferRelativeResize="0"/>
                        </pic:nvPicPr>
                        <pic:blipFill>
                          <a:blip r:embed="rId61"/>
                          <a:srcRect b="0" l="0" r="0" t="0"/>
                          <a:stretch>
                            <a:fillRect/>
                          </a:stretch>
                        </pic:blipFill>
                        <pic:spPr>
                          <a:xfrm>
                            <a:off x="0" y="0"/>
                            <a:ext cx="1951033" cy="1097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A2">
            <w:pPr>
              <w:rPr/>
            </w:pPr>
            <w:r w:rsidDel="00000000" w:rsidR="00000000" w:rsidRPr="00000000">
              <w:rPr/>
              <w:drawing>
                <wp:inline distB="0" distT="0" distL="0" distR="0">
                  <wp:extent cx="1763261" cy="720000"/>
                  <wp:effectExtent b="0" l="0" r="0" t="0"/>
                  <wp:docPr descr="Diagrama&#10;&#10;Descrição gerada automaticamente" id="98" name="image71.png"/>
                  <a:graphic>
                    <a:graphicData uri="http://schemas.openxmlformats.org/drawingml/2006/picture">
                      <pic:pic>
                        <pic:nvPicPr>
                          <pic:cNvPr descr="Diagrama&#10;&#10;Descrição gerada automaticamente" id="0" name="image71.png"/>
                          <pic:cNvPicPr preferRelativeResize="0"/>
                        </pic:nvPicPr>
                        <pic:blipFill>
                          <a:blip r:embed="rId62"/>
                          <a:srcRect b="0" l="0" r="0" t="0"/>
                          <a:stretch>
                            <a:fillRect/>
                          </a:stretch>
                        </pic:blipFill>
                        <pic:spPr>
                          <a:xfrm>
                            <a:off x="0" y="0"/>
                            <a:ext cx="1763261"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A3">
            <w:pPr>
              <w:spacing w:line="360" w:lineRule="auto"/>
              <w:rPr/>
            </w:pPr>
            <w:r w:rsidDel="00000000" w:rsidR="00000000" w:rsidRPr="00000000">
              <w:rPr>
                <w:color w:val="000000"/>
                <w:rtl w:val="0"/>
              </w:rPr>
              <w:t xml:space="preserve">[RF027]  Prover botão de redirecionamento para o feed;</w:t>
            </w:r>
            <w:r w:rsidDel="00000000" w:rsidR="00000000" w:rsidRPr="00000000">
              <w:rPr>
                <w:rtl w:val="0"/>
              </w:rPr>
            </w:r>
          </w:p>
        </w:tc>
        <w:tc>
          <w:tcPr/>
          <w:p w:rsidR="00000000" w:rsidDel="00000000" w:rsidP="00000000" w:rsidRDefault="00000000" w:rsidRPr="00000000" w14:paraId="000009A4">
            <w:pPr>
              <w:spacing w:line="360" w:lineRule="auto"/>
              <w:rPr/>
            </w:pPr>
            <w:r w:rsidDel="00000000" w:rsidR="00000000" w:rsidRPr="00000000">
              <w:rPr/>
              <w:drawing>
                <wp:inline distB="0" distT="0" distL="0" distR="0">
                  <wp:extent cx="2181189" cy="840512"/>
                  <wp:effectExtent b="0" l="0" r="0" t="0"/>
                  <wp:docPr id="100"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2181189" cy="840512"/>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A5">
            <w:pPr>
              <w:rPr/>
            </w:pPr>
            <w:r w:rsidDel="00000000" w:rsidR="00000000" w:rsidRPr="00000000">
              <w:rPr/>
              <w:drawing>
                <wp:inline distB="0" distT="0" distL="0" distR="0">
                  <wp:extent cx="1766122" cy="720000"/>
                  <wp:effectExtent b="0" l="0" r="0" t="0"/>
                  <wp:docPr descr="Diagrama&#10;&#10;Descrição gerada automaticamente" id="103" name="image78.png"/>
                  <a:graphic>
                    <a:graphicData uri="http://schemas.openxmlformats.org/drawingml/2006/picture">
                      <pic:pic>
                        <pic:nvPicPr>
                          <pic:cNvPr descr="Diagrama&#10;&#10;Descrição gerada automaticamente" id="0" name="image78.png"/>
                          <pic:cNvPicPr preferRelativeResize="0"/>
                        </pic:nvPicPr>
                        <pic:blipFill>
                          <a:blip r:embed="rId64"/>
                          <a:srcRect b="0" l="0" r="0" t="0"/>
                          <a:stretch>
                            <a:fillRect/>
                          </a:stretch>
                        </pic:blipFill>
                        <pic:spPr>
                          <a:xfrm>
                            <a:off x="0" y="0"/>
                            <a:ext cx="1766122"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A6">
            <w:pPr>
              <w:spacing w:line="360" w:lineRule="auto"/>
              <w:rPr/>
            </w:pPr>
            <w:r w:rsidDel="00000000" w:rsidR="00000000" w:rsidRPr="00000000">
              <w:rPr>
                <w:color w:val="000000"/>
                <w:rtl w:val="0"/>
              </w:rPr>
              <w:t xml:space="preserve">[RF028]  Prover tela de feed;</w:t>
            </w:r>
            <w:r w:rsidDel="00000000" w:rsidR="00000000" w:rsidRPr="00000000">
              <w:rPr>
                <w:rtl w:val="0"/>
              </w:rPr>
            </w:r>
          </w:p>
        </w:tc>
        <w:tc>
          <w:tcPr>
            <w:vAlign w:val="center"/>
          </w:tcPr>
          <w:p w:rsidR="00000000" w:rsidDel="00000000" w:rsidP="00000000" w:rsidRDefault="00000000" w:rsidRPr="00000000" w14:paraId="000009A7">
            <w:pPr>
              <w:spacing w:line="360" w:lineRule="auto"/>
              <w:rPr/>
            </w:pPr>
            <w:r w:rsidDel="00000000" w:rsidR="00000000" w:rsidRPr="00000000">
              <w:rPr/>
              <w:drawing>
                <wp:inline distB="0" distT="0" distL="0" distR="0">
                  <wp:extent cx="1906270" cy="1072515"/>
                  <wp:effectExtent b="0" l="0" r="0" t="0"/>
                  <wp:docPr id="163" name="image146.png"/>
                  <a:graphic>
                    <a:graphicData uri="http://schemas.openxmlformats.org/drawingml/2006/picture">
                      <pic:pic>
                        <pic:nvPicPr>
                          <pic:cNvPr id="0" name="image146.png"/>
                          <pic:cNvPicPr preferRelativeResize="0"/>
                        </pic:nvPicPr>
                        <pic:blipFill>
                          <a:blip r:embed="rId65"/>
                          <a:srcRect b="0" l="0" r="0" t="0"/>
                          <a:stretch>
                            <a:fillRect/>
                          </a:stretch>
                        </pic:blipFill>
                        <pic:spPr>
                          <a:xfrm>
                            <a:off x="0" y="0"/>
                            <a:ext cx="1906270" cy="107251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A8">
            <w:pPr>
              <w:rPr/>
            </w:pPr>
            <w:r w:rsidDel="00000000" w:rsidR="00000000" w:rsidRPr="00000000">
              <w:rPr/>
              <w:drawing>
                <wp:inline distB="0" distT="0" distL="0" distR="0">
                  <wp:extent cx="1679815" cy="720000"/>
                  <wp:effectExtent b="0" l="0" r="0" t="0"/>
                  <wp:docPr descr="Diagrama&#10;&#10;Descrição gerada automaticamente" id="166" name="image139.png"/>
                  <a:graphic>
                    <a:graphicData uri="http://schemas.openxmlformats.org/drawingml/2006/picture">
                      <pic:pic>
                        <pic:nvPicPr>
                          <pic:cNvPr descr="Diagrama&#10;&#10;Descrição gerada automaticamente" id="0" name="image139.png"/>
                          <pic:cNvPicPr preferRelativeResize="0"/>
                        </pic:nvPicPr>
                        <pic:blipFill>
                          <a:blip r:embed="rId66"/>
                          <a:srcRect b="0" l="0" r="0" t="0"/>
                          <a:stretch>
                            <a:fillRect/>
                          </a:stretch>
                        </pic:blipFill>
                        <pic:spPr>
                          <a:xfrm>
                            <a:off x="0" y="0"/>
                            <a:ext cx="1679815"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A9">
            <w:pPr>
              <w:spacing w:line="360" w:lineRule="auto"/>
              <w:rPr/>
            </w:pPr>
            <w:r w:rsidDel="00000000" w:rsidR="00000000" w:rsidRPr="00000000">
              <w:rPr>
                <w:color w:val="000000"/>
                <w:rtl w:val="0"/>
              </w:rPr>
              <w:t xml:space="preserve">[RF029]  Prover botão de redirecionamento para a página de materiais</w:t>
            </w:r>
            <w:r w:rsidDel="00000000" w:rsidR="00000000" w:rsidRPr="00000000">
              <w:rPr>
                <w:rtl w:val="0"/>
              </w:rPr>
            </w:r>
          </w:p>
        </w:tc>
        <w:tc>
          <w:tcPr>
            <w:vAlign w:val="center"/>
          </w:tcPr>
          <w:p w:rsidR="00000000" w:rsidDel="00000000" w:rsidP="00000000" w:rsidRDefault="00000000" w:rsidRPr="00000000" w14:paraId="000009AA">
            <w:pPr>
              <w:spacing w:line="360" w:lineRule="auto"/>
              <w:rPr/>
            </w:pPr>
            <w:r w:rsidDel="00000000" w:rsidR="00000000" w:rsidRPr="00000000">
              <w:rPr/>
              <w:drawing>
                <wp:inline distB="0" distT="0" distL="0" distR="0">
                  <wp:extent cx="1028844" cy="523948"/>
                  <wp:effectExtent b="0" l="0" r="0" t="0"/>
                  <wp:docPr id="168" name="image148.png"/>
                  <a:graphic>
                    <a:graphicData uri="http://schemas.openxmlformats.org/drawingml/2006/picture">
                      <pic:pic>
                        <pic:nvPicPr>
                          <pic:cNvPr id="0" name="image148.png"/>
                          <pic:cNvPicPr preferRelativeResize="0"/>
                        </pic:nvPicPr>
                        <pic:blipFill>
                          <a:blip r:embed="rId67"/>
                          <a:srcRect b="0" l="0" r="0" t="0"/>
                          <a:stretch>
                            <a:fillRect/>
                          </a:stretch>
                        </pic:blipFill>
                        <pic:spPr>
                          <a:xfrm>
                            <a:off x="0" y="0"/>
                            <a:ext cx="1028844" cy="52394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AB">
            <w:pPr>
              <w:rPr/>
            </w:pPr>
            <w:r w:rsidDel="00000000" w:rsidR="00000000" w:rsidRPr="00000000">
              <w:rPr/>
              <w:drawing>
                <wp:inline distB="0" distT="0" distL="0" distR="0">
                  <wp:extent cx="1850700" cy="720000"/>
                  <wp:effectExtent b="0" l="0" r="0" t="0"/>
                  <wp:docPr descr="Diagrama&#10;&#10;Descrição gerada automaticamente" id="171" name="image156.png"/>
                  <a:graphic>
                    <a:graphicData uri="http://schemas.openxmlformats.org/drawingml/2006/picture">
                      <pic:pic>
                        <pic:nvPicPr>
                          <pic:cNvPr descr="Diagrama&#10;&#10;Descrição gerada automaticamente" id="0" name="image156.png"/>
                          <pic:cNvPicPr preferRelativeResize="0"/>
                        </pic:nvPicPr>
                        <pic:blipFill>
                          <a:blip r:embed="rId68"/>
                          <a:srcRect b="0" l="0" r="0" t="0"/>
                          <a:stretch>
                            <a:fillRect/>
                          </a:stretch>
                        </pic:blipFill>
                        <pic:spPr>
                          <a:xfrm>
                            <a:off x="0" y="0"/>
                            <a:ext cx="1850700"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AC">
            <w:pPr>
              <w:spacing w:line="360" w:lineRule="auto"/>
              <w:rPr/>
            </w:pPr>
            <w:r w:rsidDel="00000000" w:rsidR="00000000" w:rsidRPr="00000000">
              <w:rPr>
                <w:color w:val="000000"/>
                <w:rtl w:val="0"/>
              </w:rPr>
              <w:t xml:space="preserve">[RF030]  Prover botão de redirecionamento para a página de Conversas;</w:t>
            </w:r>
            <w:r w:rsidDel="00000000" w:rsidR="00000000" w:rsidRPr="00000000">
              <w:rPr>
                <w:rtl w:val="0"/>
              </w:rPr>
            </w:r>
          </w:p>
        </w:tc>
        <w:tc>
          <w:tcPr>
            <w:vAlign w:val="center"/>
          </w:tcPr>
          <w:p w:rsidR="00000000" w:rsidDel="00000000" w:rsidP="00000000" w:rsidRDefault="00000000" w:rsidRPr="00000000" w14:paraId="000009AD">
            <w:pPr>
              <w:spacing w:line="360" w:lineRule="auto"/>
              <w:rPr/>
            </w:pPr>
            <w:r w:rsidDel="00000000" w:rsidR="00000000" w:rsidRPr="00000000">
              <w:rPr/>
              <w:drawing>
                <wp:inline distB="0" distT="0" distL="0" distR="0">
                  <wp:extent cx="1800476" cy="581106"/>
                  <wp:effectExtent b="0" l="0" r="0" t="0"/>
                  <wp:docPr id="174" name="image157.png"/>
                  <a:graphic>
                    <a:graphicData uri="http://schemas.openxmlformats.org/drawingml/2006/picture">
                      <pic:pic>
                        <pic:nvPicPr>
                          <pic:cNvPr id="0" name="image157.png"/>
                          <pic:cNvPicPr preferRelativeResize="0"/>
                        </pic:nvPicPr>
                        <pic:blipFill>
                          <a:blip r:embed="rId69"/>
                          <a:srcRect b="0" l="0" r="0" t="0"/>
                          <a:stretch>
                            <a:fillRect/>
                          </a:stretch>
                        </pic:blipFill>
                        <pic:spPr>
                          <a:xfrm>
                            <a:off x="0" y="0"/>
                            <a:ext cx="1800476" cy="58110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AE">
            <w:pPr>
              <w:rPr/>
            </w:pPr>
            <w:r w:rsidDel="00000000" w:rsidR="00000000" w:rsidRPr="00000000">
              <w:rPr/>
              <w:drawing>
                <wp:inline distB="0" distT="0" distL="0" distR="0">
                  <wp:extent cx="1957770" cy="720000"/>
                  <wp:effectExtent b="0" l="0" r="0" t="0"/>
                  <wp:docPr descr="Diagrama&#10;&#10;Descrição gerada automaticamente" id="177" name="image159.png"/>
                  <a:graphic>
                    <a:graphicData uri="http://schemas.openxmlformats.org/drawingml/2006/picture">
                      <pic:pic>
                        <pic:nvPicPr>
                          <pic:cNvPr descr="Diagrama&#10;&#10;Descrição gerada automaticamente" id="0" name="image159.png"/>
                          <pic:cNvPicPr preferRelativeResize="0"/>
                        </pic:nvPicPr>
                        <pic:blipFill>
                          <a:blip r:embed="rId70"/>
                          <a:srcRect b="0" l="0" r="0" t="0"/>
                          <a:stretch>
                            <a:fillRect/>
                          </a:stretch>
                        </pic:blipFill>
                        <pic:spPr>
                          <a:xfrm>
                            <a:off x="0" y="0"/>
                            <a:ext cx="1957770"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AF">
            <w:pPr>
              <w:spacing w:line="360" w:lineRule="auto"/>
              <w:rPr/>
            </w:pPr>
            <w:r w:rsidDel="00000000" w:rsidR="00000000" w:rsidRPr="00000000">
              <w:rPr>
                <w:color w:val="000000"/>
                <w:rtl w:val="0"/>
              </w:rPr>
              <w:t xml:space="preserve">[RF031]  Prover botão de redirecionamento para a página de Classes;</w:t>
            </w:r>
            <w:r w:rsidDel="00000000" w:rsidR="00000000" w:rsidRPr="00000000">
              <w:rPr>
                <w:rtl w:val="0"/>
              </w:rPr>
            </w:r>
          </w:p>
        </w:tc>
        <w:tc>
          <w:tcPr>
            <w:vAlign w:val="center"/>
          </w:tcPr>
          <w:p w:rsidR="00000000" w:rsidDel="00000000" w:rsidP="00000000" w:rsidRDefault="00000000" w:rsidRPr="00000000" w14:paraId="000009B0">
            <w:pPr>
              <w:spacing w:line="360" w:lineRule="auto"/>
              <w:rPr/>
            </w:pPr>
            <w:r w:rsidDel="00000000" w:rsidR="00000000" w:rsidRPr="00000000">
              <w:rPr/>
              <w:drawing>
                <wp:inline distB="0" distT="0" distL="0" distR="0">
                  <wp:extent cx="838317" cy="438211"/>
                  <wp:effectExtent b="0" l="0" r="0" t="0"/>
                  <wp:docPr id="181" name="image151.png"/>
                  <a:graphic>
                    <a:graphicData uri="http://schemas.openxmlformats.org/drawingml/2006/picture">
                      <pic:pic>
                        <pic:nvPicPr>
                          <pic:cNvPr id="0" name="image151.png"/>
                          <pic:cNvPicPr preferRelativeResize="0"/>
                        </pic:nvPicPr>
                        <pic:blipFill>
                          <a:blip r:embed="rId71"/>
                          <a:srcRect b="0" l="0" r="0" t="0"/>
                          <a:stretch>
                            <a:fillRect/>
                          </a:stretch>
                        </pic:blipFill>
                        <pic:spPr>
                          <a:xfrm>
                            <a:off x="0" y="0"/>
                            <a:ext cx="838317" cy="4382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B1">
            <w:pPr>
              <w:rPr/>
            </w:pPr>
            <w:r w:rsidDel="00000000" w:rsidR="00000000" w:rsidRPr="00000000">
              <w:rPr/>
              <w:drawing>
                <wp:inline distB="0" distT="0" distL="0" distR="0">
                  <wp:extent cx="1874066" cy="720000"/>
                  <wp:effectExtent b="0" l="0" r="0" t="0"/>
                  <wp:docPr descr="Diagrama&#10;&#10;Descrição gerada automaticamente" id="184" name="image155.png"/>
                  <a:graphic>
                    <a:graphicData uri="http://schemas.openxmlformats.org/drawingml/2006/picture">
                      <pic:pic>
                        <pic:nvPicPr>
                          <pic:cNvPr descr="Diagrama&#10;&#10;Descrição gerada automaticamente" id="0" name="image155.png"/>
                          <pic:cNvPicPr preferRelativeResize="0"/>
                        </pic:nvPicPr>
                        <pic:blipFill>
                          <a:blip r:embed="rId72"/>
                          <a:srcRect b="0" l="0" r="0" t="0"/>
                          <a:stretch>
                            <a:fillRect/>
                          </a:stretch>
                        </pic:blipFill>
                        <pic:spPr>
                          <a:xfrm>
                            <a:off x="0" y="0"/>
                            <a:ext cx="1874066"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B2">
            <w:pPr>
              <w:spacing w:line="360" w:lineRule="auto"/>
              <w:rPr/>
            </w:pPr>
            <w:r w:rsidDel="00000000" w:rsidR="00000000" w:rsidRPr="00000000">
              <w:rPr>
                <w:color w:val="000000"/>
                <w:rtl w:val="0"/>
              </w:rPr>
              <w:t xml:space="preserve">[RF032]  Prover botão de redirecionamento para a página de Notícias;</w:t>
            </w:r>
            <w:r w:rsidDel="00000000" w:rsidR="00000000" w:rsidRPr="00000000">
              <w:rPr>
                <w:rtl w:val="0"/>
              </w:rPr>
            </w:r>
          </w:p>
        </w:tc>
        <w:tc>
          <w:tcPr>
            <w:vAlign w:val="center"/>
          </w:tcPr>
          <w:p w:rsidR="00000000" w:rsidDel="00000000" w:rsidP="00000000" w:rsidRDefault="00000000" w:rsidRPr="00000000" w14:paraId="000009B3">
            <w:pPr>
              <w:spacing w:line="360" w:lineRule="auto"/>
              <w:rPr/>
            </w:pPr>
            <w:r w:rsidDel="00000000" w:rsidR="00000000" w:rsidRPr="00000000">
              <w:rPr/>
              <w:drawing>
                <wp:inline distB="0" distT="0" distL="0" distR="0">
                  <wp:extent cx="866896" cy="523948"/>
                  <wp:effectExtent b="0" l="0" r="0" t="0"/>
                  <wp:docPr id="186" name="image171.png"/>
                  <a:graphic>
                    <a:graphicData uri="http://schemas.openxmlformats.org/drawingml/2006/picture">
                      <pic:pic>
                        <pic:nvPicPr>
                          <pic:cNvPr id="0" name="image171.png"/>
                          <pic:cNvPicPr preferRelativeResize="0"/>
                        </pic:nvPicPr>
                        <pic:blipFill>
                          <a:blip r:embed="rId73"/>
                          <a:srcRect b="0" l="0" r="0" t="0"/>
                          <a:stretch>
                            <a:fillRect/>
                          </a:stretch>
                        </pic:blipFill>
                        <pic:spPr>
                          <a:xfrm>
                            <a:off x="0" y="0"/>
                            <a:ext cx="866896" cy="52394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B4">
            <w:pPr>
              <w:rPr/>
            </w:pPr>
            <w:r w:rsidDel="00000000" w:rsidR="00000000" w:rsidRPr="00000000">
              <w:rPr/>
              <w:drawing>
                <wp:inline distB="0" distT="0" distL="0" distR="0">
                  <wp:extent cx="1833554" cy="720000"/>
                  <wp:effectExtent b="0" l="0" r="0" t="0"/>
                  <wp:docPr descr="Diagrama&#10;&#10;Descrição gerada automaticamente" id="188" name="image160.png"/>
                  <a:graphic>
                    <a:graphicData uri="http://schemas.openxmlformats.org/drawingml/2006/picture">
                      <pic:pic>
                        <pic:nvPicPr>
                          <pic:cNvPr descr="Diagrama&#10;&#10;Descrição gerada automaticamente" id="0" name="image160.png"/>
                          <pic:cNvPicPr preferRelativeResize="0"/>
                        </pic:nvPicPr>
                        <pic:blipFill>
                          <a:blip r:embed="rId74"/>
                          <a:srcRect b="0" l="0" r="0" t="0"/>
                          <a:stretch>
                            <a:fillRect/>
                          </a:stretch>
                        </pic:blipFill>
                        <pic:spPr>
                          <a:xfrm>
                            <a:off x="0" y="0"/>
                            <a:ext cx="1833554"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B5">
            <w:pPr>
              <w:spacing w:line="360" w:lineRule="auto"/>
              <w:rPr/>
            </w:pPr>
            <w:r w:rsidDel="00000000" w:rsidR="00000000" w:rsidRPr="00000000">
              <w:rPr>
                <w:color w:val="000000"/>
                <w:rtl w:val="0"/>
              </w:rPr>
              <w:t xml:space="preserve">[RF033]  Prover botão para ver perfil de outros usuários</w:t>
            </w:r>
            <w:r w:rsidDel="00000000" w:rsidR="00000000" w:rsidRPr="00000000">
              <w:rPr>
                <w:rtl w:val="0"/>
              </w:rPr>
            </w:r>
          </w:p>
        </w:tc>
        <w:tc>
          <w:tcPr>
            <w:vAlign w:val="center"/>
          </w:tcPr>
          <w:p w:rsidR="00000000" w:rsidDel="00000000" w:rsidP="00000000" w:rsidRDefault="00000000" w:rsidRPr="00000000" w14:paraId="000009B6">
            <w:pPr>
              <w:spacing w:line="360" w:lineRule="auto"/>
              <w:rPr/>
            </w:pPr>
            <w:r w:rsidDel="00000000" w:rsidR="00000000" w:rsidRPr="00000000">
              <w:rPr/>
              <w:drawing>
                <wp:inline distB="0" distT="0" distL="0" distR="0">
                  <wp:extent cx="1906270" cy="497840"/>
                  <wp:effectExtent b="0" l="0" r="0" t="0"/>
                  <wp:docPr id="160" name="image169.png"/>
                  <a:graphic>
                    <a:graphicData uri="http://schemas.openxmlformats.org/drawingml/2006/picture">
                      <pic:pic>
                        <pic:nvPicPr>
                          <pic:cNvPr id="0" name="image169.png"/>
                          <pic:cNvPicPr preferRelativeResize="0"/>
                        </pic:nvPicPr>
                        <pic:blipFill>
                          <a:blip r:embed="rId75"/>
                          <a:srcRect b="0" l="0" r="0" t="0"/>
                          <a:stretch>
                            <a:fillRect/>
                          </a:stretch>
                        </pic:blipFill>
                        <pic:spPr>
                          <a:xfrm>
                            <a:off x="0" y="0"/>
                            <a:ext cx="1906270" cy="49784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B7">
            <w:pPr>
              <w:rPr/>
            </w:pPr>
            <w:r w:rsidDel="00000000" w:rsidR="00000000" w:rsidRPr="00000000">
              <w:rPr/>
              <w:drawing>
                <wp:inline distB="0" distT="0" distL="0" distR="0">
                  <wp:extent cx="1906340" cy="720000"/>
                  <wp:effectExtent b="0" l="0" r="0" t="0"/>
                  <wp:docPr descr="Diagrama&#10;&#10;Descrição gerada automaticamente" id="133" name="image113.png"/>
                  <a:graphic>
                    <a:graphicData uri="http://schemas.openxmlformats.org/drawingml/2006/picture">
                      <pic:pic>
                        <pic:nvPicPr>
                          <pic:cNvPr descr="Diagrama&#10;&#10;Descrição gerada automaticamente" id="0" name="image113.png"/>
                          <pic:cNvPicPr preferRelativeResize="0"/>
                        </pic:nvPicPr>
                        <pic:blipFill>
                          <a:blip r:embed="rId76"/>
                          <a:srcRect b="0" l="0" r="0" t="0"/>
                          <a:stretch>
                            <a:fillRect/>
                          </a:stretch>
                        </pic:blipFill>
                        <pic:spPr>
                          <a:xfrm>
                            <a:off x="0" y="0"/>
                            <a:ext cx="1906340"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B8">
            <w:pPr>
              <w:spacing w:line="360" w:lineRule="auto"/>
              <w:rPr/>
            </w:pPr>
            <w:r w:rsidDel="00000000" w:rsidR="00000000" w:rsidRPr="00000000">
              <w:rPr>
                <w:color w:val="000000"/>
                <w:rtl w:val="0"/>
              </w:rPr>
              <w:t xml:space="preserve">[RF034]  Prover botão para criar pasta;</w:t>
            </w:r>
            <w:r w:rsidDel="00000000" w:rsidR="00000000" w:rsidRPr="00000000">
              <w:rPr>
                <w:rtl w:val="0"/>
              </w:rPr>
            </w:r>
          </w:p>
        </w:tc>
        <w:tc>
          <w:tcPr>
            <w:vAlign w:val="center"/>
          </w:tcPr>
          <w:p w:rsidR="00000000" w:rsidDel="00000000" w:rsidP="00000000" w:rsidRDefault="00000000" w:rsidRPr="00000000" w14:paraId="000009B9">
            <w:pPr>
              <w:spacing w:line="360" w:lineRule="auto"/>
              <w:rPr/>
            </w:pPr>
            <w:r w:rsidDel="00000000" w:rsidR="00000000" w:rsidRPr="00000000">
              <w:rPr/>
              <w:drawing>
                <wp:inline distB="0" distT="0" distL="0" distR="0">
                  <wp:extent cx="1533739" cy="523948"/>
                  <wp:effectExtent b="0" l="0" r="0" t="0"/>
                  <wp:docPr id="136" name="image114.png"/>
                  <a:graphic>
                    <a:graphicData uri="http://schemas.openxmlformats.org/drawingml/2006/picture">
                      <pic:pic>
                        <pic:nvPicPr>
                          <pic:cNvPr id="0" name="image114.png"/>
                          <pic:cNvPicPr preferRelativeResize="0"/>
                        </pic:nvPicPr>
                        <pic:blipFill>
                          <a:blip r:embed="rId77"/>
                          <a:srcRect b="0" l="0" r="0" t="0"/>
                          <a:stretch>
                            <a:fillRect/>
                          </a:stretch>
                        </pic:blipFill>
                        <pic:spPr>
                          <a:xfrm>
                            <a:off x="0" y="0"/>
                            <a:ext cx="1533739" cy="52394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BA">
            <w:pPr>
              <w:rPr/>
            </w:pPr>
            <w:r w:rsidDel="00000000" w:rsidR="00000000" w:rsidRPr="00000000">
              <w:rPr/>
              <w:drawing>
                <wp:inline distB="0" distT="0" distL="0" distR="0">
                  <wp:extent cx="1828933" cy="720000"/>
                  <wp:effectExtent b="0" l="0" r="0" t="0"/>
                  <wp:docPr descr="Diagrama&#10;&#10;Descrição gerada automaticamente" id="139" name="image135.png"/>
                  <a:graphic>
                    <a:graphicData uri="http://schemas.openxmlformats.org/drawingml/2006/picture">
                      <pic:pic>
                        <pic:nvPicPr>
                          <pic:cNvPr descr="Diagrama&#10;&#10;Descrição gerada automaticamente" id="0" name="image135.png"/>
                          <pic:cNvPicPr preferRelativeResize="0"/>
                        </pic:nvPicPr>
                        <pic:blipFill>
                          <a:blip r:embed="rId78"/>
                          <a:srcRect b="0" l="0" r="0" t="0"/>
                          <a:stretch>
                            <a:fillRect/>
                          </a:stretch>
                        </pic:blipFill>
                        <pic:spPr>
                          <a:xfrm>
                            <a:off x="0" y="0"/>
                            <a:ext cx="1828933"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BB">
            <w:pPr>
              <w:spacing w:line="360" w:lineRule="auto"/>
              <w:rPr/>
            </w:pPr>
            <w:r w:rsidDel="00000000" w:rsidR="00000000" w:rsidRPr="00000000">
              <w:rPr>
                <w:color w:val="000000"/>
                <w:rtl w:val="0"/>
              </w:rPr>
              <w:t xml:space="preserve">[RF035]  Prover botão para ver arquivos das pastas de materiais;</w:t>
            </w:r>
            <w:r w:rsidDel="00000000" w:rsidR="00000000" w:rsidRPr="00000000">
              <w:rPr>
                <w:rtl w:val="0"/>
              </w:rPr>
            </w:r>
          </w:p>
        </w:tc>
        <w:tc>
          <w:tcPr>
            <w:vAlign w:val="center"/>
          </w:tcPr>
          <w:p w:rsidR="00000000" w:rsidDel="00000000" w:rsidP="00000000" w:rsidRDefault="00000000" w:rsidRPr="00000000" w14:paraId="000009BC">
            <w:pPr>
              <w:spacing w:line="360" w:lineRule="auto"/>
              <w:rPr/>
            </w:pPr>
            <w:r w:rsidDel="00000000" w:rsidR="00000000" w:rsidRPr="00000000">
              <w:rPr/>
              <w:drawing>
                <wp:inline distB="0" distT="0" distL="0" distR="0">
                  <wp:extent cx="1906270" cy="1569720"/>
                  <wp:effectExtent b="0" l="0" r="0" t="0"/>
                  <wp:docPr id="142" name="image137.png"/>
                  <a:graphic>
                    <a:graphicData uri="http://schemas.openxmlformats.org/drawingml/2006/picture">
                      <pic:pic>
                        <pic:nvPicPr>
                          <pic:cNvPr id="0" name="image137.png"/>
                          <pic:cNvPicPr preferRelativeResize="0"/>
                        </pic:nvPicPr>
                        <pic:blipFill>
                          <a:blip r:embed="rId79"/>
                          <a:srcRect b="0" l="0" r="0" t="0"/>
                          <a:stretch>
                            <a:fillRect/>
                          </a:stretch>
                        </pic:blipFill>
                        <pic:spPr>
                          <a:xfrm>
                            <a:off x="0" y="0"/>
                            <a:ext cx="1906270" cy="156972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9BD">
            <w:pPr>
              <w:rPr/>
            </w:pPr>
            <w:r w:rsidDel="00000000" w:rsidR="00000000" w:rsidRPr="00000000">
              <w:rPr/>
              <w:drawing>
                <wp:inline distB="0" distT="0" distL="0" distR="0">
                  <wp:extent cx="1798216" cy="720000"/>
                  <wp:effectExtent b="0" l="0" r="0" t="0"/>
                  <wp:docPr descr="Diagrama&#10;&#10;Descrição gerada automaticamente" id="145" name="image121.png"/>
                  <a:graphic>
                    <a:graphicData uri="http://schemas.openxmlformats.org/drawingml/2006/picture">
                      <pic:pic>
                        <pic:nvPicPr>
                          <pic:cNvPr descr="Diagrama&#10;&#10;Descrição gerada automaticamente" id="0" name="image121.png"/>
                          <pic:cNvPicPr preferRelativeResize="0"/>
                        </pic:nvPicPr>
                        <pic:blipFill>
                          <a:blip r:embed="rId80"/>
                          <a:srcRect b="0" l="0" r="0" t="0"/>
                          <a:stretch>
                            <a:fillRect/>
                          </a:stretch>
                        </pic:blipFill>
                        <pic:spPr>
                          <a:xfrm>
                            <a:off x="0" y="0"/>
                            <a:ext cx="1798216"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BE">
            <w:pPr>
              <w:spacing w:line="360" w:lineRule="auto"/>
              <w:rPr/>
            </w:pPr>
            <w:r w:rsidDel="00000000" w:rsidR="00000000" w:rsidRPr="00000000">
              <w:rPr>
                <w:color w:val="000000"/>
                <w:rtl w:val="0"/>
              </w:rPr>
              <w:t xml:space="preserve">[RF036]  Prover botão de gerenciamento de pastas;</w:t>
            </w:r>
            <w:r w:rsidDel="00000000" w:rsidR="00000000" w:rsidRPr="00000000">
              <w:rPr>
                <w:rtl w:val="0"/>
              </w:rPr>
            </w:r>
          </w:p>
        </w:tc>
        <w:tc>
          <w:tcPr>
            <w:vAlign w:val="center"/>
          </w:tcPr>
          <w:p w:rsidR="00000000" w:rsidDel="00000000" w:rsidP="00000000" w:rsidRDefault="00000000" w:rsidRPr="00000000" w14:paraId="000009BF">
            <w:pPr>
              <w:spacing w:line="360" w:lineRule="auto"/>
              <w:rPr/>
            </w:pPr>
            <w:r w:rsidDel="00000000" w:rsidR="00000000" w:rsidRPr="00000000">
              <w:rPr/>
              <w:drawing>
                <wp:inline distB="0" distT="0" distL="0" distR="0">
                  <wp:extent cx="466790" cy="257211"/>
                  <wp:effectExtent b="0" l="0" r="0" t="0"/>
                  <wp:docPr id="149" name="image136.png"/>
                  <a:graphic>
                    <a:graphicData uri="http://schemas.openxmlformats.org/drawingml/2006/picture">
                      <pic:pic>
                        <pic:nvPicPr>
                          <pic:cNvPr id="0" name="image136.png"/>
                          <pic:cNvPicPr preferRelativeResize="0"/>
                        </pic:nvPicPr>
                        <pic:blipFill>
                          <a:blip r:embed="rId81"/>
                          <a:srcRect b="0" l="0" r="0" t="0"/>
                          <a:stretch>
                            <a:fillRect/>
                          </a:stretch>
                        </pic:blipFill>
                        <pic:spPr>
                          <a:xfrm>
                            <a:off x="0" y="0"/>
                            <a:ext cx="466790" cy="2572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C0">
            <w:pPr>
              <w:rPr/>
            </w:pPr>
            <w:r w:rsidDel="00000000" w:rsidR="00000000" w:rsidRPr="00000000">
              <w:rPr/>
              <w:drawing>
                <wp:inline distB="0" distT="0" distL="0" distR="0">
                  <wp:extent cx="1819253" cy="720000"/>
                  <wp:effectExtent b="0" l="0" r="0" t="0"/>
                  <wp:docPr descr="Diagrama&#10;&#10;Descrição gerada automaticamente" id="152" name="image134.png"/>
                  <a:graphic>
                    <a:graphicData uri="http://schemas.openxmlformats.org/drawingml/2006/picture">
                      <pic:pic>
                        <pic:nvPicPr>
                          <pic:cNvPr descr="Diagrama&#10;&#10;Descrição gerada automaticamente" id="0" name="image134.png"/>
                          <pic:cNvPicPr preferRelativeResize="0"/>
                        </pic:nvPicPr>
                        <pic:blipFill>
                          <a:blip r:embed="rId82"/>
                          <a:srcRect b="0" l="0" r="0" t="0"/>
                          <a:stretch>
                            <a:fillRect/>
                          </a:stretch>
                        </pic:blipFill>
                        <pic:spPr>
                          <a:xfrm>
                            <a:off x="0" y="0"/>
                            <a:ext cx="1819253"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C1">
            <w:pPr>
              <w:spacing w:line="360" w:lineRule="auto"/>
              <w:rPr/>
            </w:pPr>
            <w:r w:rsidDel="00000000" w:rsidR="00000000" w:rsidRPr="00000000">
              <w:rPr>
                <w:color w:val="000000"/>
                <w:rtl w:val="0"/>
              </w:rPr>
              <w:t xml:space="preserve">[RF037]  Prover botão de filtragem de pastas;</w:t>
            </w:r>
            <w:r w:rsidDel="00000000" w:rsidR="00000000" w:rsidRPr="00000000">
              <w:rPr>
                <w:rtl w:val="0"/>
              </w:rPr>
            </w:r>
          </w:p>
        </w:tc>
        <w:tc>
          <w:tcPr>
            <w:vAlign w:val="center"/>
          </w:tcPr>
          <w:p w:rsidR="00000000" w:rsidDel="00000000" w:rsidP="00000000" w:rsidRDefault="00000000" w:rsidRPr="00000000" w14:paraId="000009C2">
            <w:pPr>
              <w:spacing w:line="360" w:lineRule="auto"/>
              <w:rPr/>
            </w:pPr>
            <w:r w:rsidDel="00000000" w:rsidR="00000000" w:rsidRPr="00000000">
              <w:rPr/>
              <w:drawing>
                <wp:inline distB="0" distT="0" distL="0" distR="0">
                  <wp:extent cx="638264" cy="485843"/>
                  <wp:effectExtent b="0" l="0" r="0" t="0"/>
                  <wp:docPr id="155" name="image144.png"/>
                  <a:graphic>
                    <a:graphicData uri="http://schemas.openxmlformats.org/drawingml/2006/picture">
                      <pic:pic>
                        <pic:nvPicPr>
                          <pic:cNvPr id="0" name="image144.png"/>
                          <pic:cNvPicPr preferRelativeResize="0"/>
                        </pic:nvPicPr>
                        <pic:blipFill>
                          <a:blip r:embed="rId83"/>
                          <a:srcRect b="0" l="0" r="0" t="0"/>
                          <a:stretch>
                            <a:fillRect/>
                          </a:stretch>
                        </pic:blipFill>
                        <pic:spPr>
                          <a:xfrm>
                            <a:off x="0" y="0"/>
                            <a:ext cx="638264" cy="48584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C3">
            <w:pPr>
              <w:rPr/>
            </w:pPr>
            <w:r w:rsidDel="00000000" w:rsidR="00000000" w:rsidRPr="00000000">
              <w:rPr/>
              <w:drawing>
                <wp:inline distB="0" distT="0" distL="0" distR="0">
                  <wp:extent cx="1925448" cy="720000"/>
                  <wp:effectExtent b="0" l="0" r="0" t="0"/>
                  <wp:docPr descr="Diagrama&#10;&#10;Descrição gerada automaticamente" id="156" name="image126.png"/>
                  <a:graphic>
                    <a:graphicData uri="http://schemas.openxmlformats.org/drawingml/2006/picture">
                      <pic:pic>
                        <pic:nvPicPr>
                          <pic:cNvPr descr="Diagrama&#10;&#10;Descrição gerada automaticamente" id="0" name="image126.png"/>
                          <pic:cNvPicPr preferRelativeResize="0"/>
                        </pic:nvPicPr>
                        <pic:blipFill>
                          <a:blip r:embed="rId84"/>
                          <a:srcRect b="0" l="0" r="0" t="0"/>
                          <a:stretch>
                            <a:fillRect/>
                          </a:stretch>
                        </pic:blipFill>
                        <pic:spPr>
                          <a:xfrm>
                            <a:off x="0" y="0"/>
                            <a:ext cx="1925448"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C4">
            <w:pPr>
              <w:spacing w:line="360" w:lineRule="auto"/>
              <w:rPr/>
            </w:pPr>
            <w:r w:rsidDel="00000000" w:rsidR="00000000" w:rsidRPr="00000000">
              <w:rPr>
                <w:color w:val="000000"/>
                <w:rtl w:val="0"/>
              </w:rPr>
              <w:t xml:space="preserve">[RF038]  Prover botão para ligação de voz;</w:t>
            </w:r>
            <w:r w:rsidDel="00000000" w:rsidR="00000000" w:rsidRPr="00000000">
              <w:rPr>
                <w:rtl w:val="0"/>
              </w:rPr>
            </w:r>
          </w:p>
        </w:tc>
        <w:tc>
          <w:tcPr>
            <w:vAlign w:val="center"/>
          </w:tcPr>
          <w:p w:rsidR="00000000" w:rsidDel="00000000" w:rsidP="00000000" w:rsidRDefault="00000000" w:rsidRPr="00000000" w14:paraId="000009C5">
            <w:pPr>
              <w:spacing w:line="360" w:lineRule="auto"/>
              <w:rPr/>
            </w:pPr>
            <w:r w:rsidDel="00000000" w:rsidR="00000000" w:rsidRPr="00000000">
              <w:rPr/>
              <w:drawing>
                <wp:inline distB="0" distT="0" distL="0" distR="0">
                  <wp:extent cx="523948" cy="485843"/>
                  <wp:effectExtent b="0" l="0" r="0" t="0"/>
                  <wp:docPr id="129" name="image117.png"/>
                  <a:graphic>
                    <a:graphicData uri="http://schemas.openxmlformats.org/drawingml/2006/picture">
                      <pic:pic>
                        <pic:nvPicPr>
                          <pic:cNvPr id="0" name="image117.png"/>
                          <pic:cNvPicPr preferRelativeResize="0"/>
                        </pic:nvPicPr>
                        <pic:blipFill>
                          <a:blip r:embed="rId85"/>
                          <a:srcRect b="0" l="0" r="0" t="0"/>
                          <a:stretch>
                            <a:fillRect/>
                          </a:stretch>
                        </pic:blipFill>
                        <pic:spPr>
                          <a:xfrm>
                            <a:off x="0" y="0"/>
                            <a:ext cx="523948" cy="48584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C6">
            <w:pPr>
              <w:rPr/>
            </w:pPr>
            <w:r w:rsidDel="00000000" w:rsidR="00000000" w:rsidRPr="00000000">
              <w:rPr/>
              <w:drawing>
                <wp:inline distB="0" distT="0" distL="0" distR="0">
                  <wp:extent cx="1866568" cy="720000"/>
                  <wp:effectExtent b="0" l="0" r="0" t="0"/>
                  <wp:docPr descr="Diagrama&#10;&#10;Descrição gerada automaticamente" id="130" name="image104.png"/>
                  <a:graphic>
                    <a:graphicData uri="http://schemas.openxmlformats.org/drawingml/2006/picture">
                      <pic:pic>
                        <pic:nvPicPr>
                          <pic:cNvPr descr="Diagrama&#10;&#10;Descrição gerada automaticamente" id="0" name="image104.png"/>
                          <pic:cNvPicPr preferRelativeResize="0"/>
                        </pic:nvPicPr>
                        <pic:blipFill>
                          <a:blip r:embed="rId86"/>
                          <a:srcRect b="0" l="0" r="0" t="0"/>
                          <a:stretch>
                            <a:fillRect/>
                          </a:stretch>
                        </pic:blipFill>
                        <pic:spPr>
                          <a:xfrm>
                            <a:off x="0" y="0"/>
                            <a:ext cx="1866568"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C7">
            <w:pPr>
              <w:spacing w:line="360" w:lineRule="auto"/>
              <w:rPr/>
            </w:pPr>
            <w:r w:rsidDel="00000000" w:rsidR="00000000" w:rsidRPr="00000000">
              <w:rPr>
                <w:color w:val="000000"/>
                <w:rtl w:val="0"/>
              </w:rPr>
              <w:t xml:space="preserve">[RF039] Prover botão para chamada de vídeo;</w:t>
            </w:r>
            <w:r w:rsidDel="00000000" w:rsidR="00000000" w:rsidRPr="00000000">
              <w:rPr>
                <w:rtl w:val="0"/>
              </w:rPr>
            </w:r>
          </w:p>
        </w:tc>
        <w:tc>
          <w:tcPr>
            <w:vAlign w:val="center"/>
          </w:tcPr>
          <w:p w:rsidR="00000000" w:rsidDel="00000000" w:rsidP="00000000" w:rsidRDefault="00000000" w:rsidRPr="00000000" w14:paraId="000009C8">
            <w:pPr>
              <w:spacing w:line="360" w:lineRule="auto"/>
              <w:rPr/>
            </w:pPr>
            <w:r w:rsidDel="00000000" w:rsidR="00000000" w:rsidRPr="00000000">
              <w:rPr/>
              <w:drawing>
                <wp:inline distB="0" distT="0" distL="0" distR="0">
                  <wp:extent cx="628738" cy="543001"/>
                  <wp:effectExtent b="0" l="0" r="0" t="0"/>
                  <wp:docPr id="233" name="image236.png"/>
                  <a:graphic>
                    <a:graphicData uri="http://schemas.openxmlformats.org/drawingml/2006/picture">
                      <pic:pic>
                        <pic:nvPicPr>
                          <pic:cNvPr id="0" name="image236.png"/>
                          <pic:cNvPicPr preferRelativeResize="0"/>
                        </pic:nvPicPr>
                        <pic:blipFill>
                          <a:blip r:embed="rId87"/>
                          <a:srcRect b="0" l="0" r="0" t="0"/>
                          <a:stretch>
                            <a:fillRect/>
                          </a:stretch>
                        </pic:blipFill>
                        <pic:spPr>
                          <a:xfrm>
                            <a:off x="0" y="0"/>
                            <a:ext cx="628738" cy="54300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C9">
            <w:pPr>
              <w:rPr/>
            </w:pPr>
            <w:r w:rsidDel="00000000" w:rsidR="00000000" w:rsidRPr="00000000">
              <w:rPr/>
              <w:drawing>
                <wp:inline distB="0" distT="0" distL="0" distR="0">
                  <wp:extent cx="1819760" cy="720000"/>
                  <wp:effectExtent b="0" l="0" r="0" t="0"/>
                  <wp:docPr descr="Diagrama&#10;&#10;Descrição gerada automaticamente" id="236" name="image247.png"/>
                  <a:graphic>
                    <a:graphicData uri="http://schemas.openxmlformats.org/drawingml/2006/picture">
                      <pic:pic>
                        <pic:nvPicPr>
                          <pic:cNvPr descr="Diagrama&#10;&#10;Descrição gerada automaticamente" id="0" name="image247.png"/>
                          <pic:cNvPicPr preferRelativeResize="0"/>
                        </pic:nvPicPr>
                        <pic:blipFill>
                          <a:blip r:embed="rId88"/>
                          <a:srcRect b="0" l="0" r="0" t="0"/>
                          <a:stretch>
                            <a:fillRect/>
                          </a:stretch>
                        </pic:blipFill>
                        <pic:spPr>
                          <a:xfrm>
                            <a:off x="0" y="0"/>
                            <a:ext cx="1819760"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CA">
            <w:pPr>
              <w:spacing w:line="360" w:lineRule="auto"/>
              <w:rPr/>
            </w:pPr>
            <w:r w:rsidDel="00000000" w:rsidR="00000000" w:rsidRPr="00000000">
              <w:rPr>
                <w:color w:val="000000"/>
                <w:rtl w:val="0"/>
              </w:rPr>
              <w:t xml:space="preserve">[RF040] Prover botão de pesquisa de mensagens;</w:t>
            </w:r>
            <w:r w:rsidDel="00000000" w:rsidR="00000000" w:rsidRPr="00000000">
              <w:rPr>
                <w:rtl w:val="0"/>
              </w:rPr>
            </w:r>
          </w:p>
        </w:tc>
        <w:tc>
          <w:tcPr>
            <w:vAlign w:val="center"/>
          </w:tcPr>
          <w:p w:rsidR="00000000" w:rsidDel="00000000" w:rsidP="00000000" w:rsidRDefault="00000000" w:rsidRPr="00000000" w14:paraId="000009CB">
            <w:pPr>
              <w:spacing w:line="360" w:lineRule="auto"/>
              <w:rPr/>
            </w:pPr>
            <w:r w:rsidDel="00000000" w:rsidR="00000000" w:rsidRPr="00000000">
              <w:rPr>
                <w:rtl w:val="0"/>
              </w:rPr>
              <w:t xml:space="preserve">Sem protótipo</w:t>
            </w:r>
          </w:p>
        </w:tc>
        <w:tc>
          <w:tcPr/>
          <w:p w:rsidR="00000000" w:rsidDel="00000000" w:rsidP="00000000" w:rsidRDefault="00000000" w:rsidRPr="00000000" w14:paraId="000009CC">
            <w:pPr>
              <w:rPr/>
            </w:pPr>
            <w:r w:rsidDel="00000000" w:rsidR="00000000" w:rsidRPr="00000000">
              <w:rPr/>
              <w:drawing>
                <wp:inline distB="0" distT="0" distL="0" distR="0">
                  <wp:extent cx="1886516" cy="720000"/>
                  <wp:effectExtent b="0" l="0" r="0" t="0"/>
                  <wp:docPr descr="Diagrama&#10;&#10;Descrição gerada automaticamente" id="239" name="image200.png"/>
                  <a:graphic>
                    <a:graphicData uri="http://schemas.openxmlformats.org/drawingml/2006/picture">
                      <pic:pic>
                        <pic:nvPicPr>
                          <pic:cNvPr descr="Diagrama&#10;&#10;Descrição gerada automaticamente" id="0" name="image200.png"/>
                          <pic:cNvPicPr preferRelativeResize="0"/>
                        </pic:nvPicPr>
                        <pic:blipFill>
                          <a:blip r:embed="rId89"/>
                          <a:srcRect b="0" l="0" r="0" t="0"/>
                          <a:stretch>
                            <a:fillRect/>
                          </a:stretch>
                        </pic:blipFill>
                        <pic:spPr>
                          <a:xfrm>
                            <a:off x="0" y="0"/>
                            <a:ext cx="1886516"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CD">
            <w:pPr>
              <w:spacing w:line="360" w:lineRule="auto"/>
              <w:rPr/>
            </w:pPr>
            <w:r w:rsidDel="00000000" w:rsidR="00000000" w:rsidRPr="00000000">
              <w:rPr>
                <w:color w:val="000000"/>
                <w:rtl w:val="0"/>
              </w:rPr>
              <w:t xml:space="preserve">[RF041]  Prover botão para modificar contato</w:t>
            </w:r>
            <w:r w:rsidDel="00000000" w:rsidR="00000000" w:rsidRPr="00000000">
              <w:rPr>
                <w:rtl w:val="0"/>
              </w:rPr>
            </w:r>
          </w:p>
        </w:tc>
        <w:tc>
          <w:tcPr>
            <w:vAlign w:val="center"/>
          </w:tcPr>
          <w:p w:rsidR="00000000" w:rsidDel="00000000" w:rsidP="00000000" w:rsidRDefault="00000000" w:rsidRPr="00000000" w14:paraId="000009CE">
            <w:pPr>
              <w:spacing w:line="360" w:lineRule="auto"/>
              <w:rPr/>
            </w:pPr>
            <w:r w:rsidDel="00000000" w:rsidR="00000000" w:rsidRPr="00000000">
              <w:rPr/>
              <w:drawing>
                <wp:inline distB="0" distT="0" distL="0" distR="0">
                  <wp:extent cx="1486107" cy="371527"/>
                  <wp:effectExtent b="0" l="0" r="0" t="0"/>
                  <wp:docPr id="242" name="image215.png"/>
                  <a:graphic>
                    <a:graphicData uri="http://schemas.openxmlformats.org/drawingml/2006/picture">
                      <pic:pic>
                        <pic:nvPicPr>
                          <pic:cNvPr id="0" name="image215.png"/>
                          <pic:cNvPicPr preferRelativeResize="0"/>
                        </pic:nvPicPr>
                        <pic:blipFill>
                          <a:blip r:embed="rId90"/>
                          <a:srcRect b="0" l="0" r="0" t="0"/>
                          <a:stretch>
                            <a:fillRect/>
                          </a:stretch>
                        </pic:blipFill>
                        <pic:spPr>
                          <a:xfrm>
                            <a:off x="0" y="0"/>
                            <a:ext cx="1486107" cy="37152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CF">
            <w:pPr>
              <w:rPr/>
            </w:pPr>
            <w:r w:rsidDel="00000000" w:rsidR="00000000" w:rsidRPr="00000000">
              <w:rPr/>
              <w:drawing>
                <wp:inline distB="0" distT="0" distL="0" distR="0">
                  <wp:extent cx="1744423" cy="720000"/>
                  <wp:effectExtent b="0" l="0" r="0" t="0"/>
                  <wp:docPr descr="Diagrama&#10;&#10;Descrição gerada automaticamente" id="245" name="image223.png"/>
                  <a:graphic>
                    <a:graphicData uri="http://schemas.openxmlformats.org/drawingml/2006/picture">
                      <pic:pic>
                        <pic:nvPicPr>
                          <pic:cNvPr descr="Diagrama&#10;&#10;Descrição gerada automaticamente" id="0" name="image223.png"/>
                          <pic:cNvPicPr preferRelativeResize="0"/>
                        </pic:nvPicPr>
                        <pic:blipFill>
                          <a:blip r:embed="rId91"/>
                          <a:srcRect b="0" l="0" r="0" t="0"/>
                          <a:stretch>
                            <a:fillRect/>
                          </a:stretch>
                        </pic:blipFill>
                        <pic:spPr>
                          <a:xfrm>
                            <a:off x="0" y="0"/>
                            <a:ext cx="1744423"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D0">
            <w:pPr>
              <w:spacing w:line="360" w:lineRule="auto"/>
              <w:rPr/>
            </w:pPr>
            <w:r w:rsidDel="00000000" w:rsidR="00000000" w:rsidRPr="00000000">
              <w:rPr>
                <w:color w:val="000000"/>
                <w:rtl w:val="0"/>
              </w:rPr>
              <w:t xml:space="preserve">[RF042]  Prover botão de reação de mensagens;</w:t>
            </w:r>
            <w:r w:rsidDel="00000000" w:rsidR="00000000" w:rsidRPr="00000000">
              <w:rPr>
                <w:rtl w:val="0"/>
              </w:rPr>
            </w:r>
          </w:p>
        </w:tc>
        <w:tc>
          <w:tcPr>
            <w:vAlign w:val="center"/>
          </w:tcPr>
          <w:p w:rsidR="00000000" w:rsidDel="00000000" w:rsidP="00000000" w:rsidRDefault="00000000" w:rsidRPr="00000000" w14:paraId="000009D1">
            <w:pPr>
              <w:spacing w:line="360" w:lineRule="auto"/>
              <w:rPr/>
            </w:pPr>
            <w:r w:rsidDel="00000000" w:rsidR="00000000" w:rsidRPr="00000000">
              <w:rPr>
                <w:rtl w:val="0"/>
              </w:rPr>
              <w:t xml:space="preserve">Não tem protótipo</w:t>
            </w:r>
          </w:p>
        </w:tc>
        <w:tc>
          <w:tcPr/>
          <w:p w:rsidR="00000000" w:rsidDel="00000000" w:rsidP="00000000" w:rsidRDefault="00000000" w:rsidRPr="00000000" w14:paraId="000009D2">
            <w:pPr>
              <w:rPr/>
            </w:pPr>
            <w:r w:rsidDel="00000000" w:rsidR="00000000" w:rsidRPr="00000000">
              <w:rPr/>
              <w:drawing>
                <wp:inline distB="0" distT="0" distL="0" distR="0">
                  <wp:extent cx="1918097" cy="720000"/>
                  <wp:effectExtent b="0" l="0" r="0" t="0"/>
                  <wp:docPr descr="Diagrama&#10;&#10;Descrição gerada automaticamente" id="248" name="image211.png"/>
                  <a:graphic>
                    <a:graphicData uri="http://schemas.openxmlformats.org/drawingml/2006/picture">
                      <pic:pic>
                        <pic:nvPicPr>
                          <pic:cNvPr descr="Diagrama&#10;&#10;Descrição gerada automaticamente" id="0" name="image211.png"/>
                          <pic:cNvPicPr preferRelativeResize="0"/>
                        </pic:nvPicPr>
                        <pic:blipFill>
                          <a:blip r:embed="rId92"/>
                          <a:srcRect b="0" l="0" r="0" t="0"/>
                          <a:stretch>
                            <a:fillRect/>
                          </a:stretch>
                        </pic:blipFill>
                        <pic:spPr>
                          <a:xfrm>
                            <a:off x="0" y="0"/>
                            <a:ext cx="1918097"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D3">
            <w:pPr>
              <w:spacing w:line="360" w:lineRule="auto"/>
              <w:rPr/>
            </w:pPr>
            <w:r w:rsidDel="00000000" w:rsidR="00000000" w:rsidRPr="00000000">
              <w:rPr>
                <w:color w:val="000000"/>
                <w:rtl w:val="0"/>
              </w:rPr>
              <w:t xml:space="preserve">[RF043]  Prover botão de criar classes;</w:t>
            </w:r>
            <w:r w:rsidDel="00000000" w:rsidR="00000000" w:rsidRPr="00000000">
              <w:rPr>
                <w:rtl w:val="0"/>
              </w:rPr>
            </w:r>
          </w:p>
        </w:tc>
        <w:tc>
          <w:tcPr>
            <w:vAlign w:val="center"/>
          </w:tcPr>
          <w:p w:rsidR="00000000" w:rsidDel="00000000" w:rsidP="00000000" w:rsidRDefault="00000000" w:rsidRPr="00000000" w14:paraId="000009D4">
            <w:pPr>
              <w:spacing w:line="360" w:lineRule="auto"/>
              <w:rPr/>
            </w:pPr>
            <w:r w:rsidDel="00000000" w:rsidR="00000000" w:rsidRPr="00000000">
              <w:rPr/>
              <w:drawing>
                <wp:inline distB="0" distT="0" distL="0" distR="0">
                  <wp:extent cx="1657581" cy="562053"/>
                  <wp:effectExtent b="0" l="0" r="0" t="0"/>
                  <wp:docPr id="251" name="image234.png"/>
                  <a:graphic>
                    <a:graphicData uri="http://schemas.openxmlformats.org/drawingml/2006/picture">
                      <pic:pic>
                        <pic:nvPicPr>
                          <pic:cNvPr id="0" name="image234.png"/>
                          <pic:cNvPicPr preferRelativeResize="0"/>
                        </pic:nvPicPr>
                        <pic:blipFill>
                          <a:blip r:embed="rId93"/>
                          <a:srcRect b="0" l="0" r="0" t="0"/>
                          <a:stretch>
                            <a:fillRect/>
                          </a:stretch>
                        </pic:blipFill>
                        <pic:spPr>
                          <a:xfrm>
                            <a:off x="0" y="0"/>
                            <a:ext cx="1657581" cy="56205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D5">
            <w:pPr>
              <w:keepNext w:val="1"/>
              <w:rPr/>
            </w:pPr>
            <w:r w:rsidDel="00000000" w:rsidR="00000000" w:rsidRPr="00000000">
              <w:rPr/>
              <w:drawing>
                <wp:inline distB="0" distT="0" distL="0" distR="0">
                  <wp:extent cx="1912480" cy="720000"/>
                  <wp:effectExtent b="0" l="0" r="0" t="0"/>
                  <wp:docPr descr="Diagrama&#10;&#10;Descrição gerada automaticamente" id="254" name="image217.png"/>
                  <a:graphic>
                    <a:graphicData uri="http://schemas.openxmlformats.org/drawingml/2006/picture">
                      <pic:pic>
                        <pic:nvPicPr>
                          <pic:cNvPr descr="Diagrama&#10;&#10;Descrição gerada automaticamente" id="0" name="image217.png"/>
                          <pic:cNvPicPr preferRelativeResize="0"/>
                        </pic:nvPicPr>
                        <pic:blipFill>
                          <a:blip r:embed="rId94"/>
                          <a:srcRect b="0" l="0" r="0" t="0"/>
                          <a:stretch>
                            <a:fillRect/>
                          </a:stretch>
                        </pic:blipFill>
                        <pic:spPr>
                          <a:xfrm>
                            <a:off x="0" y="0"/>
                            <a:ext cx="1912480" cy="72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D6">
            <w:pPr>
              <w:spacing w:line="360" w:lineRule="auto"/>
              <w:rPr>
                <w:color w:val="000000"/>
              </w:rPr>
            </w:pPr>
            <w:r w:rsidDel="00000000" w:rsidR="00000000" w:rsidRPr="00000000">
              <w:rPr>
                <w:color w:val="000000"/>
                <w:rtl w:val="0"/>
              </w:rPr>
              <w:t xml:space="preserve">[RF044]  Prover botão para entrar em classes;</w:t>
            </w:r>
          </w:p>
        </w:tc>
        <w:tc>
          <w:tcPr>
            <w:vAlign w:val="center"/>
          </w:tcPr>
          <w:p w:rsidR="00000000" w:rsidDel="00000000" w:rsidP="00000000" w:rsidRDefault="00000000" w:rsidRPr="00000000" w14:paraId="000009D7">
            <w:pPr>
              <w:spacing w:line="360" w:lineRule="auto"/>
              <w:rPr/>
            </w:pPr>
            <w:r w:rsidDel="00000000" w:rsidR="00000000" w:rsidRPr="00000000">
              <w:rPr/>
              <w:drawing>
                <wp:inline distB="0" distT="0" distL="0" distR="0">
                  <wp:extent cx="1906270" cy="1638935"/>
                  <wp:effectExtent b="0" l="0" r="0" t="0"/>
                  <wp:docPr id="228" name="image202.png"/>
                  <a:graphic>
                    <a:graphicData uri="http://schemas.openxmlformats.org/drawingml/2006/picture">
                      <pic:pic>
                        <pic:nvPicPr>
                          <pic:cNvPr id="0" name="image202.png"/>
                          <pic:cNvPicPr preferRelativeResize="0"/>
                        </pic:nvPicPr>
                        <pic:blipFill>
                          <a:blip r:embed="rId95"/>
                          <a:srcRect b="0" l="0" r="0" t="0"/>
                          <a:stretch>
                            <a:fillRect/>
                          </a:stretch>
                        </pic:blipFill>
                        <pic:spPr>
                          <a:xfrm>
                            <a:off x="0" y="0"/>
                            <a:ext cx="1906270" cy="16389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D8">
            <w:pPr>
              <w:keepNext w:val="1"/>
              <w:rPr/>
            </w:pPr>
            <w:r w:rsidDel="00000000" w:rsidR="00000000" w:rsidRPr="00000000">
              <w:rPr>
                <w:rtl w:val="0"/>
              </w:rPr>
            </w:r>
          </w:p>
          <w:p w:rsidR="00000000" w:rsidDel="00000000" w:rsidP="00000000" w:rsidRDefault="00000000" w:rsidRPr="00000000" w14:paraId="000009D9">
            <w:pPr>
              <w:keepNext w:val="1"/>
              <w:rPr/>
            </w:pPr>
            <w:r w:rsidDel="00000000" w:rsidR="00000000" w:rsidRPr="00000000">
              <w:rPr>
                <w:rtl w:val="0"/>
              </w:rPr>
            </w:r>
          </w:p>
          <w:p w:rsidR="00000000" w:rsidDel="00000000" w:rsidP="00000000" w:rsidRDefault="00000000" w:rsidRPr="00000000" w14:paraId="000009DA">
            <w:pPr>
              <w:keepNext w:val="1"/>
              <w:rPr/>
            </w:pPr>
            <w:r w:rsidDel="00000000" w:rsidR="00000000" w:rsidRPr="00000000">
              <w:rPr>
                <w:rtl w:val="0"/>
              </w:rPr>
            </w:r>
          </w:p>
          <w:p w:rsidR="00000000" w:rsidDel="00000000" w:rsidP="00000000" w:rsidRDefault="00000000" w:rsidRPr="00000000" w14:paraId="000009DB">
            <w:pPr>
              <w:keepNext w:val="1"/>
              <w:jc w:val="left"/>
              <w:rPr/>
            </w:pPr>
            <w:r w:rsidDel="00000000" w:rsidR="00000000" w:rsidRPr="00000000">
              <w:rPr/>
              <w:drawing>
                <wp:inline distB="0" distT="0" distL="0" distR="0">
                  <wp:extent cx="1685925" cy="706755"/>
                  <wp:effectExtent b="0" l="0" r="0" t="0"/>
                  <wp:docPr id="229" name="image206.png"/>
                  <a:graphic>
                    <a:graphicData uri="http://schemas.openxmlformats.org/drawingml/2006/picture">
                      <pic:pic>
                        <pic:nvPicPr>
                          <pic:cNvPr id="0" name="image206.png"/>
                          <pic:cNvPicPr preferRelativeResize="0"/>
                        </pic:nvPicPr>
                        <pic:blipFill>
                          <a:blip r:embed="rId96"/>
                          <a:srcRect b="0" l="0" r="0" t="0"/>
                          <a:stretch>
                            <a:fillRect/>
                          </a:stretch>
                        </pic:blipFill>
                        <pic:spPr>
                          <a:xfrm>
                            <a:off x="0" y="0"/>
                            <a:ext cx="1685925" cy="7067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DC">
            <w:pPr>
              <w:spacing w:line="360" w:lineRule="auto"/>
              <w:rPr>
                <w:color w:val="000000"/>
              </w:rPr>
            </w:pPr>
            <w:r w:rsidDel="00000000" w:rsidR="00000000" w:rsidRPr="00000000">
              <w:rPr>
                <w:color w:val="000000"/>
                <w:rtl w:val="0"/>
              </w:rPr>
              <w:t xml:space="preserve">[RF045]  Prover botão para criar postagem</w:t>
            </w:r>
          </w:p>
        </w:tc>
        <w:tc>
          <w:tcPr>
            <w:vAlign w:val="center"/>
          </w:tcPr>
          <w:p w:rsidR="00000000" w:rsidDel="00000000" w:rsidP="00000000" w:rsidRDefault="00000000" w:rsidRPr="00000000" w14:paraId="000009DD">
            <w:pPr>
              <w:spacing w:line="360" w:lineRule="auto"/>
              <w:rPr/>
            </w:pPr>
            <w:r w:rsidDel="00000000" w:rsidR="00000000" w:rsidRPr="00000000">
              <w:rPr/>
              <w:drawing>
                <wp:inline distB="0" distT="0" distL="0" distR="0">
                  <wp:extent cx="543001" cy="447737"/>
                  <wp:effectExtent b="0" l="0" r="0" t="0"/>
                  <wp:docPr id="230" name="image216.png"/>
                  <a:graphic>
                    <a:graphicData uri="http://schemas.openxmlformats.org/drawingml/2006/picture">
                      <pic:pic>
                        <pic:nvPicPr>
                          <pic:cNvPr id="0" name="image216.png"/>
                          <pic:cNvPicPr preferRelativeResize="0"/>
                        </pic:nvPicPr>
                        <pic:blipFill>
                          <a:blip r:embed="rId97"/>
                          <a:srcRect b="0" l="0" r="0" t="0"/>
                          <a:stretch>
                            <a:fillRect/>
                          </a:stretch>
                        </pic:blipFill>
                        <pic:spPr>
                          <a:xfrm>
                            <a:off x="0" y="0"/>
                            <a:ext cx="543001" cy="4477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DE">
            <w:pPr>
              <w:keepNext w:val="1"/>
              <w:rPr/>
            </w:pPr>
            <w:r w:rsidDel="00000000" w:rsidR="00000000" w:rsidRPr="00000000">
              <w:rPr/>
              <w:drawing>
                <wp:inline distB="0" distT="0" distL="0" distR="0">
                  <wp:extent cx="1685925" cy="600075"/>
                  <wp:effectExtent b="0" l="0" r="0" t="0"/>
                  <wp:docPr id="204" name="image180.png"/>
                  <a:graphic>
                    <a:graphicData uri="http://schemas.openxmlformats.org/drawingml/2006/picture">
                      <pic:pic>
                        <pic:nvPicPr>
                          <pic:cNvPr id="0" name="image180.png"/>
                          <pic:cNvPicPr preferRelativeResize="0"/>
                        </pic:nvPicPr>
                        <pic:blipFill>
                          <a:blip r:embed="rId98"/>
                          <a:srcRect b="0" l="0" r="0" t="0"/>
                          <a:stretch>
                            <a:fillRect/>
                          </a:stretch>
                        </pic:blipFill>
                        <pic:spPr>
                          <a:xfrm>
                            <a:off x="0" y="0"/>
                            <a:ext cx="1685925" cy="60007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DF">
            <w:pPr>
              <w:spacing w:line="360" w:lineRule="auto"/>
              <w:rPr>
                <w:color w:val="000000"/>
              </w:rPr>
            </w:pPr>
            <w:r w:rsidDel="00000000" w:rsidR="00000000" w:rsidRPr="00000000">
              <w:rPr>
                <w:color w:val="000000"/>
                <w:rtl w:val="0"/>
              </w:rPr>
              <w:t xml:space="preserve">[RF046]  </w:t>
            </w:r>
            <w:r w:rsidDel="00000000" w:rsidR="00000000" w:rsidRPr="00000000">
              <w:rPr>
                <w:rtl w:val="0"/>
              </w:rPr>
              <w:t xml:space="preserve">Prover área para </w:t>
            </w:r>
            <w:r w:rsidDel="00000000" w:rsidR="00000000" w:rsidRPr="00000000">
              <w:rPr>
                <w:i w:val="1"/>
                <w:rtl w:val="0"/>
              </w:rPr>
              <w:t xml:space="preserve">Clips</w:t>
            </w:r>
            <w:r w:rsidDel="00000000" w:rsidR="00000000" w:rsidRPr="00000000">
              <w:rPr>
                <w:rtl w:val="0"/>
              </w:rPr>
            </w:r>
          </w:p>
        </w:tc>
        <w:tc>
          <w:tcPr>
            <w:vAlign w:val="center"/>
          </w:tcPr>
          <w:p w:rsidR="00000000" w:rsidDel="00000000" w:rsidP="00000000" w:rsidRDefault="00000000" w:rsidRPr="00000000" w14:paraId="000009E0">
            <w:pPr>
              <w:spacing w:line="360" w:lineRule="auto"/>
              <w:rPr/>
            </w:pPr>
            <w:r w:rsidDel="00000000" w:rsidR="00000000" w:rsidRPr="00000000">
              <w:rPr/>
              <w:drawing>
                <wp:inline distB="0" distT="0" distL="0" distR="0">
                  <wp:extent cx="1906270" cy="355600"/>
                  <wp:effectExtent b="0" l="0" r="0" t="0"/>
                  <wp:docPr id="207" name="image189.png"/>
                  <a:graphic>
                    <a:graphicData uri="http://schemas.openxmlformats.org/drawingml/2006/picture">
                      <pic:pic>
                        <pic:nvPicPr>
                          <pic:cNvPr id="0" name="image189.png"/>
                          <pic:cNvPicPr preferRelativeResize="0"/>
                        </pic:nvPicPr>
                        <pic:blipFill>
                          <a:blip r:embed="rId99"/>
                          <a:srcRect b="0" l="0" r="0" t="0"/>
                          <a:stretch>
                            <a:fillRect/>
                          </a:stretch>
                        </pic:blipFill>
                        <pic:spPr>
                          <a:xfrm>
                            <a:off x="0" y="0"/>
                            <a:ext cx="1906270" cy="355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E1">
            <w:pPr>
              <w:keepNext w:val="1"/>
              <w:rPr/>
            </w:pPr>
            <w:r w:rsidDel="00000000" w:rsidR="00000000" w:rsidRPr="00000000">
              <w:rPr/>
              <w:drawing>
                <wp:inline distB="0" distT="0" distL="0" distR="0">
                  <wp:extent cx="1685925" cy="600075"/>
                  <wp:effectExtent b="0" l="0" r="0" t="0"/>
                  <wp:docPr id="210" name="image180.png"/>
                  <a:graphic>
                    <a:graphicData uri="http://schemas.openxmlformats.org/drawingml/2006/picture">
                      <pic:pic>
                        <pic:nvPicPr>
                          <pic:cNvPr id="0" name="image180.png"/>
                          <pic:cNvPicPr preferRelativeResize="0"/>
                        </pic:nvPicPr>
                        <pic:blipFill>
                          <a:blip r:embed="rId98"/>
                          <a:srcRect b="0" l="0" r="0" t="0"/>
                          <a:stretch>
                            <a:fillRect/>
                          </a:stretch>
                        </pic:blipFill>
                        <pic:spPr>
                          <a:xfrm>
                            <a:off x="0" y="0"/>
                            <a:ext cx="1685925" cy="60007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E2">
            <w:pPr>
              <w:spacing w:line="360" w:lineRule="auto"/>
              <w:rPr>
                <w:color w:val="000000"/>
              </w:rPr>
            </w:pPr>
            <w:r w:rsidDel="00000000" w:rsidR="00000000" w:rsidRPr="00000000">
              <w:rPr>
                <w:color w:val="000000"/>
                <w:rtl w:val="0"/>
              </w:rPr>
              <w:t xml:space="preserve">[RF047]  </w:t>
            </w:r>
            <w:r w:rsidDel="00000000" w:rsidR="00000000" w:rsidRPr="00000000">
              <w:rPr>
                <w:rtl w:val="0"/>
              </w:rPr>
              <w:t xml:space="preserve">Prover botão para olhar o </w:t>
            </w:r>
            <w:r w:rsidDel="00000000" w:rsidR="00000000" w:rsidRPr="00000000">
              <w:rPr>
                <w:i w:val="1"/>
                <w:rtl w:val="0"/>
              </w:rPr>
              <w:t xml:space="preserve">Clips’</w:t>
            </w:r>
            <w:r w:rsidDel="00000000" w:rsidR="00000000" w:rsidRPr="00000000">
              <w:rPr>
                <w:rtl w:val="0"/>
              </w:rPr>
            </w:r>
          </w:p>
        </w:tc>
        <w:tc>
          <w:tcPr>
            <w:vAlign w:val="center"/>
          </w:tcPr>
          <w:p w:rsidR="00000000" w:rsidDel="00000000" w:rsidP="00000000" w:rsidRDefault="00000000" w:rsidRPr="00000000" w14:paraId="000009E3">
            <w:pPr>
              <w:spacing w:line="360" w:lineRule="auto"/>
              <w:rPr/>
            </w:pPr>
            <w:r w:rsidDel="00000000" w:rsidR="00000000" w:rsidRPr="00000000">
              <w:rPr/>
              <w:drawing>
                <wp:inline distB="0" distT="0" distL="0" distR="0">
                  <wp:extent cx="819264" cy="1047896"/>
                  <wp:effectExtent b="0" l="0" r="0" t="0"/>
                  <wp:docPr id="213" name="image198.png"/>
                  <a:graphic>
                    <a:graphicData uri="http://schemas.openxmlformats.org/drawingml/2006/picture">
                      <pic:pic>
                        <pic:nvPicPr>
                          <pic:cNvPr id="0" name="image198.png"/>
                          <pic:cNvPicPr preferRelativeResize="0"/>
                        </pic:nvPicPr>
                        <pic:blipFill>
                          <a:blip r:embed="rId100"/>
                          <a:srcRect b="0" l="0" r="0" t="0"/>
                          <a:stretch>
                            <a:fillRect/>
                          </a:stretch>
                        </pic:blipFill>
                        <pic:spPr>
                          <a:xfrm>
                            <a:off x="0" y="0"/>
                            <a:ext cx="819264" cy="104789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E4">
            <w:pPr>
              <w:keepNext w:val="1"/>
              <w:rPr/>
            </w:pPr>
            <w:r w:rsidDel="00000000" w:rsidR="00000000" w:rsidRPr="00000000">
              <w:rPr>
                <w:rtl w:val="0"/>
              </w:rPr>
            </w:r>
          </w:p>
          <w:p w:rsidR="00000000" w:rsidDel="00000000" w:rsidP="00000000" w:rsidRDefault="00000000" w:rsidRPr="00000000" w14:paraId="000009E5">
            <w:pPr>
              <w:keepNext w:val="1"/>
              <w:rPr/>
            </w:pPr>
            <w:r w:rsidDel="00000000" w:rsidR="00000000" w:rsidRPr="00000000">
              <w:rPr/>
              <w:drawing>
                <wp:inline distB="0" distT="0" distL="0" distR="0">
                  <wp:extent cx="1685925" cy="731520"/>
                  <wp:effectExtent b="0" l="0" r="0" t="0"/>
                  <wp:docPr id="217" name="image192.png"/>
                  <a:graphic>
                    <a:graphicData uri="http://schemas.openxmlformats.org/drawingml/2006/picture">
                      <pic:pic>
                        <pic:nvPicPr>
                          <pic:cNvPr id="0" name="image192.png"/>
                          <pic:cNvPicPr preferRelativeResize="0"/>
                        </pic:nvPicPr>
                        <pic:blipFill>
                          <a:blip r:embed="rId101"/>
                          <a:srcRect b="0" l="0" r="0" t="0"/>
                          <a:stretch>
                            <a:fillRect/>
                          </a:stretch>
                        </pic:blipFill>
                        <pic:spPr>
                          <a:xfrm>
                            <a:off x="0" y="0"/>
                            <a:ext cx="1685925" cy="73152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E6">
            <w:pPr>
              <w:spacing w:line="360" w:lineRule="auto"/>
              <w:rPr>
                <w:color w:val="000000"/>
              </w:rPr>
            </w:pPr>
            <w:r w:rsidDel="00000000" w:rsidR="00000000" w:rsidRPr="00000000">
              <w:rPr>
                <w:color w:val="000000"/>
                <w:rtl w:val="0"/>
              </w:rPr>
              <w:t xml:space="preserve">[RF048] Prover</w:t>
            </w:r>
            <w:r w:rsidDel="00000000" w:rsidR="00000000" w:rsidRPr="00000000">
              <w:rPr>
                <w:rtl w:val="0"/>
              </w:rPr>
              <w:t xml:space="preserve"> Tela de </w:t>
            </w:r>
            <w:r w:rsidDel="00000000" w:rsidR="00000000" w:rsidRPr="00000000">
              <w:rPr>
                <w:i w:val="1"/>
                <w:rtl w:val="0"/>
              </w:rPr>
              <w:t xml:space="preserve">Landing Page’</w:t>
            </w:r>
            <w:r w:rsidDel="00000000" w:rsidR="00000000" w:rsidRPr="00000000">
              <w:rPr>
                <w:rtl w:val="0"/>
              </w:rPr>
            </w:r>
          </w:p>
        </w:tc>
        <w:tc>
          <w:tcPr>
            <w:vAlign w:val="center"/>
          </w:tcPr>
          <w:p w:rsidR="00000000" w:rsidDel="00000000" w:rsidP="00000000" w:rsidRDefault="00000000" w:rsidRPr="00000000" w14:paraId="000009E7">
            <w:pPr>
              <w:spacing w:line="360" w:lineRule="auto"/>
              <w:rPr/>
            </w:pPr>
            <w:r w:rsidDel="00000000" w:rsidR="00000000" w:rsidRPr="00000000">
              <w:rPr/>
              <w:drawing>
                <wp:inline distB="0" distT="0" distL="0" distR="0">
                  <wp:extent cx="1906270" cy="1072515"/>
                  <wp:effectExtent b="0" l="0" r="0" t="0"/>
                  <wp:docPr id="219" name="image197.png"/>
                  <a:graphic>
                    <a:graphicData uri="http://schemas.openxmlformats.org/drawingml/2006/picture">
                      <pic:pic>
                        <pic:nvPicPr>
                          <pic:cNvPr id="0" name="image197.png"/>
                          <pic:cNvPicPr preferRelativeResize="0"/>
                        </pic:nvPicPr>
                        <pic:blipFill>
                          <a:blip r:embed="rId102"/>
                          <a:srcRect b="0" l="0" r="0" t="0"/>
                          <a:stretch>
                            <a:fillRect/>
                          </a:stretch>
                        </pic:blipFill>
                        <pic:spPr>
                          <a:xfrm>
                            <a:off x="0" y="0"/>
                            <a:ext cx="1906270" cy="107251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E8">
            <w:pPr>
              <w:keepNext w:val="1"/>
              <w:rPr/>
            </w:pPr>
            <w:r w:rsidDel="00000000" w:rsidR="00000000" w:rsidRPr="00000000">
              <w:rPr>
                <w:rtl w:val="0"/>
              </w:rPr>
            </w:r>
          </w:p>
          <w:p w:rsidR="00000000" w:rsidDel="00000000" w:rsidP="00000000" w:rsidRDefault="00000000" w:rsidRPr="00000000" w14:paraId="000009E9">
            <w:pPr>
              <w:keepNext w:val="1"/>
              <w:jc w:val="left"/>
              <w:rPr/>
            </w:pPr>
            <w:r w:rsidDel="00000000" w:rsidR="00000000" w:rsidRPr="00000000">
              <w:rPr/>
              <w:drawing>
                <wp:inline distB="0" distT="0" distL="0" distR="0">
                  <wp:extent cx="1685925" cy="586105"/>
                  <wp:effectExtent b="0" l="0" r="0" t="0"/>
                  <wp:docPr id="222" name="image191.png"/>
                  <a:graphic>
                    <a:graphicData uri="http://schemas.openxmlformats.org/drawingml/2006/picture">
                      <pic:pic>
                        <pic:nvPicPr>
                          <pic:cNvPr id="0" name="image191.png"/>
                          <pic:cNvPicPr preferRelativeResize="0"/>
                        </pic:nvPicPr>
                        <pic:blipFill>
                          <a:blip r:embed="rId103"/>
                          <a:srcRect b="0" l="0" r="0" t="0"/>
                          <a:stretch>
                            <a:fillRect/>
                          </a:stretch>
                        </pic:blipFill>
                        <pic:spPr>
                          <a:xfrm>
                            <a:off x="0" y="0"/>
                            <a:ext cx="1685925" cy="58610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EA">
            <w:pPr>
              <w:spacing w:line="360" w:lineRule="auto"/>
              <w:rPr>
                <w:color w:val="000000"/>
              </w:rPr>
            </w:pPr>
            <w:r w:rsidDel="00000000" w:rsidR="00000000" w:rsidRPr="00000000">
              <w:rPr>
                <w:color w:val="000000"/>
                <w:rtl w:val="0"/>
              </w:rPr>
              <w:t xml:space="preserve">[RF049] </w:t>
            </w:r>
            <w:r w:rsidDel="00000000" w:rsidR="00000000" w:rsidRPr="00000000">
              <w:rPr>
                <w:rtl w:val="0"/>
              </w:rPr>
              <w:t xml:space="preserve">Prover área para a postagens</w:t>
            </w:r>
            <w:r w:rsidDel="00000000" w:rsidR="00000000" w:rsidRPr="00000000">
              <w:rPr>
                <w:rtl w:val="0"/>
              </w:rPr>
            </w:r>
          </w:p>
        </w:tc>
        <w:tc>
          <w:tcPr>
            <w:vAlign w:val="center"/>
          </w:tcPr>
          <w:p w:rsidR="00000000" w:rsidDel="00000000" w:rsidP="00000000" w:rsidRDefault="00000000" w:rsidRPr="00000000" w14:paraId="000009EB">
            <w:pPr>
              <w:spacing w:line="360" w:lineRule="auto"/>
              <w:rPr/>
            </w:pPr>
            <w:r w:rsidDel="00000000" w:rsidR="00000000" w:rsidRPr="00000000">
              <w:rPr/>
              <w:drawing>
                <wp:inline distB="0" distT="0" distL="0" distR="0">
                  <wp:extent cx="1906270" cy="2181225"/>
                  <wp:effectExtent b="0" l="0" r="0" t="0"/>
                  <wp:docPr id="195" name="image170.png"/>
                  <a:graphic>
                    <a:graphicData uri="http://schemas.openxmlformats.org/drawingml/2006/picture">
                      <pic:pic>
                        <pic:nvPicPr>
                          <pic:cNvPr id="0" name="image170.png"/>
                          <pic:cNvPicPr preferRelativeResize="0"/>
                        </pic:nvPicPr>
                        <pic:blipFill>
                          <a:blip r:embed="rId104"/>
                          <a:srcRect b="0" l="0" r="0" t="0"/>
                          <a:stretch>
                            <a:fillRect/>
                          </a:stretch>
                        </pic:blipFill>
                        <pic:spPr>
                          <a:xfrm>
                            <a:off x="0" y="0"/>
                            <a:ext cx="1906270" cy="21812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EC">
            <w:pPr>
              <w:keepNext w:val="1"/>
              <w:rPr/>
            </w:pPr>
            <w:r w:rsidDel="00000000" w:rsidR="00000000" w:rsidRPr="00000000">
              <w:rPr>
                <w:rtl w:val="0"/>
              </w:rPr>
            </w:r>
          </w:p>
          <w:p w:rsidR="00000000" w:rsidDel="00000000" w:rsidP="00000000" w:rsidRDefault="00000000" w:rsidRPr="00000000" w14:paraId="000009ED">
            <w:pPr>
              <w:keepNext w:val="1"/>
              <w:rPr/>
            </w:pPr>
            <w:r w:rsidDel="00000000" w:rsidR="00000000" w:rsidRPr="00000000">
              <w:rPr>
                <w:rtl w:val="0"/>
              </w:rPr>
            </w:r>
          </w:p>
          <w:p w:rsidR="00000000" w:rsidDel="00000000" w:rsidP="00000000" w:rsidRDefault="00000000" w:rsidRPr="00000000" w14:paraId="000009EE">
            <w:pPr>
              <w:keepNext w:val="1"/>
              <w:rPr/>
            </w:pPr>
            <w:r w:rsidDel="00000000" w:rsidR="00000000" w:rsidRPr="00000000">
              <w:rPr>
                <w:rtl w:val="0"/>
              </w:rPr>
            </w:r>
          </w:p>
          <w:p w:rsidR="00000000" w:rsidDel="00000000" w:rsidP="00000000" w:rsidRDefault="00000000" w:rsidRPr="00000000" w14:paraId="000009EF">
            <w:pPr>
              <w:keepNext w:val="1"/>
              <w:rPr/>
            </w:pPr>
            <w:r w:rsidDel="00000000" w:rsidR="00000000" w:rsidRPr="00000000">
              <w:rPr>
                <w:rtl w:val="0"/>
              </w:rPr>
            </w:r>
          </w:p>
          <w:p w:rsidR="00000000" w:rsidDel="00000000" w:rsidP="00000000" w:rsidRDefault="00000000" w:rsidRPr="00000000" w14:paraId="000009F0">
            <w:pPr>
              <w:keepNext w:val="1"/>
              <w:jc w:val="left"/>
              <w:rPr/>
            </w:pPr>
            <w:r w:rsidDel="00000000" w:rsidR="00000000" w:rsidRPr="00000000">
              <w:rPr/>
              <w:drawing>
                <wp:inline distB="0" distT="0" distL="0" distR="0">
                  <wp:extent cx="1685925" cy="570865"/>
                  <wp:effectExtent b="0" l="0" r="0" t="0"/>
                  <wp:docPr id="198" name="image184.png"/>
                  <a:graphic>
                    <a:graphicData uri="http://schemas.openxmlformats.org/drawingml/2006/picture">
                      <pic:pic>
                        <pic:nvPicPr>
                          <pic:cNvPr id="0" name="image184.png"/>
                          <pic:cNvPicPr preferRelativeResize="0"/>
                        </pic:nvPicPr>
                        <pic:blipFill>
                          <a:blip r:embed="rId105"/>
                          <a:srcRect b="0" l="0" r="0" t="0"/>
                          <a:stretch>
                            <a:fillRect/>
                          </a:stretch>
                        </pic:blipFill>
                        <pic:spPr>
                          <a:xfrm>
                            <a:off x="0" y="0"/>
                            <a:ext cx="1685925" cy="57086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F1">
            <w:pPr>
              <w:spacing w:line="360" w:lineRule="auto"/>
              <w:rPr>
                <w:color w:val="000000"/>
              </w:rPr>
            </w:pPr>
            <w:r w:rsidDel="00000000" w:rsidR="00000000" w:rsidRPr="00000000">
              <w:rPr>
                <w:color w:val="000000"/>
                <w:rtl w:val="0"/>
              </w:rPr>
              <w:t xml:space="preserve">[RF050]  </w:t>
            </w:r>
            <w:r w:rsidDel="00000000" w:rsidR="00000000" w:rsidRPr="00000000">
              <w:rPr>
                <w:rtl w:val="0"/>
              </w:rPr>
              <w:t xml:space="preserve">Prover botão de opções na postagem</w:t>
            </w:r>
            <w:r w:rsidDel="00000000" w:rsidR="00000000" w:rsidRPr="00000000">
              <w:rPr>
                <w:rtl w:val="0"/>
              </w:rPr>
            </w:r>
          </w:p>
        </w:tc>
        <w:tc>
          <w:tcPr>
            <w:vAlign w:val="center"/>
          </w:tcPr>
          <w:p w:rsidR="00000000" w:rsidDel="00000000" w:rsidP="00000000" w:rsidRDefault="00000000" w:rsidRPr="00000000" w14:paraId="000009F2">
            <w:pPr>
              <w:spacing w:line="360" w:lineRule="auto"/>
              <w:rPr/>
            </w:pPr>
            <w:r w:rsidDel="00000000" w:rsidR="00000000" w:rsidRPr="00000000">
              <w:rPr/>
              <w:drawing>
                <wp:inline distB="0" distT="0" distL="0" distR="0">
                  <wp:extent cx="390580" cy="362001"/>
                  <wp:effectExtent b="0" l="0" r="0" t="0"/>
                  <wp:docPr id="199" name="image168.png"/>
                  <a:graphic>
                    <a:graphicData uri="http://schemas.openxmlformats.org/drawingml/2006/picture">
                      <pic:pic>
                        <pic:nvPicPr>
                          <pic:cNvPr id="0" name="image168.png"/>
                          <pic:cNvPicPr preferRelativeResize="0"/>
                        </pic:nvPicPr>
                        <pic:blipFill>
                          <a:blip r:embed="rId106"/>
                          <a:srcRect b="0" l="0" r="0" t="0"/>
                          <a:stretch>
                            <a:fillRect/>
                          </a:stretch>
                        </pic:blipFill>
                        <pic:spPr>
                          <a:xfrm>
                            <a:off x="0" y="0"/>
                            <a:ext cx="390580" cy="36200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F3">
            <w:pPr>
              <w:keepNext w:val="1"/>
              <w:rPr/>
            </w:pPr>
            <w:r w:rsidDel="00000000" w:rsidR="00000000" w:rsidRPr="00000000">
              <w:rPr/>
              <w:drawing>
                <wp:inline distB="0" distT="0" distL="0" distR="0">
                  <wp:extent cx="1685925" cy="589280"/>
                  <wp:effectExtent b="0" l="0" r="0" t="0"/>
                  <wp:docPr id="201" name="image173.png"/>
                  <a:graphic>
                    <a:graphicData uri="http://schemas.openxmlformats.org/drawingml/2006/picture">
                      <pic:pic>
                        <pic:nvPicPr>
                          <pic:cNvPr id="0" name="image173.png"/>
                          <pic:cNvPicPr preferRelativeResize="0"/>
                        </pic:nvPicPr>
                        <pic:blipFill>
                          <a:blip r:embed="rId107"/>
                          <a:srcRect b="0" l="0" r="0" t="0"/>
                          <a:stretch>
                            <a:fillRect/>
                          </a:stretch>
                        </pic:blipFill>
                        <pic:spPr>
                          <a:xfrm>
                            <a:off x="0" y="0"/>
                            <a:ext cx="1685925" cy="58928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F4">
            <w:pPr>
              <w:spacing w:line="360" w:lineRule="auto"/>
              <w:rPr>
                <w:color w:val="000000"/>
              </w:rPr>
            </w:pPr>
            <w:r w:rsidDel="00000000" w:rsidR="00000000" w:rsidRPr="00000000">
              <w:rPr>
                <w:color w:val="000000"/>
                <w:rtl w:val="0"/>
              </w:rPr>
              <w:t xml:space="preserve">[RF051]  </w:t>
            </w:r>
            <w:r w:rsidDel="00000000" w:rsidR="00000000" w:rsidRPr="00000000">
              <w:rPr>
                <w:rtl w:val="0"/>
              </w:rPr>
              <w:t xml:space="preserve">Prover área de sugestões de amizade</w:t>
            </w:r>
            <w:r w:rsidDel="00000000" w:rsidR="00000000" w:rsidRPr="00000000">
              <w:rPr>
                <w:rtl w:val="0"/>
              </w:rPr>
            </w:r>
          </w:p>
        </w:tc>
        <w:tc>
          <w:tcPr>
            <w:vAlign w:val="center"/>
          </w:tcPr>
          <w:p w:rsidR="00000000" w:rsidDel="00000000" w:rsidP="00000000" w:rsidRDefault="00000000" w:rsidRPr="00000000" w14:paraId="000009F5">
            <w:pPr>
              <w:spacing w:line="360" w:lineRule="auto"/>
              <w:rPr/>
            </w:pPr>
            <w:r w:rsidDel="00000000" w:rsidR="00000000" w:rsidRPr="00000000">
              <w:rPr/>
              <w:drawing>
                <wp:inline distB="0" distT="0" distL="0" distR="0">
                  <wp:extent cx="1183715" cy="2844543"/>
                  <wp:effectExtent b="0" l="0" r="0" t="0"/>
                  <wp:docPr id="285" name="image254.png"/>
                  <a:graphic>
                    <a:graphicData uri="http://schemas.openxmlformats.org/drawingml/2006/picture">
                      <pic:pic>
                        <pic:nvPicPr>
                          <pic:cNvPr id="0" name="image254.png"/>
                          <pic:cNvPicPr preferRelativeResize="0"/>
                        </pic:nvPicPr>
                        <pic:blipFill>
                          <a:blip r:embed="rId108"/>
                          <a:srcRect b="0" l="0" r="0" t="0"/>
                          <a:stretch>
                            <a:fillRect/>
                          </a:stretch>
                        </pic:blipFill>
                        <pic:spPr>
                          <a:xfrm>
                            <a:off x="0" y="0"/>
                            <a:ext cx="1183715" cy="284454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F6">
            <w:pPr>
              <w:keepNext w:val="1"/>
              <w:rPr/>
            </w:pPr>
            <w:r w:rsidDel="00000000" w:rsidR="00000000" w:rsidRPr="00000000">
              <w:rPr>
                <w:rtl w:val="0"/>
              </w:rPr>
            </w:r>
          </w:p>
          <w:p w:rsidR="00000000" w:rsidDel="00000000" w:rsidP="00000000" w:rsidRDefault="00000000" w:rsidRPr="00000000" w14:paraId="000009F7">
            <w:pPr>
              <w:keepNext w:val="1"/>
              <w:rPr/>
            </w:pPr>
            <w:r w:rsidDel="00000000" w:rsidR="00000000" w:rsidRPr="00000000">
              <w:rPr>
                <w:rtl w:val="0"/>
              </w:rPr>
            </w:r>
          </w:p>
          <w:p w:rsidR="00000000" w:rsidDel="00000000" w:rsidP="00000000" w:rsidRDefault="00000000" w:rsidRPr="00000000" w14:paraId="000009F8">
            <w:pPr>
              <w:keepNext w:val="1"/>
              <w:rPr/>
            </w:pPr>
            <w:r w:rsidDel="00000000" w:rsidR="00000000" w:rsidRPr="00000000">
              <w:rPr>
                <w:rtl w:val="0"/>
              </w:rPr>
            </w:r>
          </w:p>
          <w:p w:rsidR="00000000" w:rsidDel="00000000" w:rsidP="00000000" w:rsidRDefault="00000000" w:rsidRPr="00000000" w14:paraId="000009F9">
            <w:pPr>
              <w:keepNext w:val="1"/>
              <w:rPr/>
            </w:pPr>
            <w:r w:rsidDel="00000000" w:rsidR="00000000" w:rsidRPr="00000000">
              <w:rPr>
                <w:rtl w:val="0"/>
              </w:rPr>
            </w:r>
          </w:p>
          <w:p w:rsidR="00000000" w:rsidDel="00000000" w:rsidP="00000000" w:rsidRDefault="00000000" w:rsidRPr="00000000" w14:paraId="000009FA">
            <w:pPr>
              <w:keepNext w:val="1"/>
              <w:rPr/>
            </w:pPr>
            <w:r w:rsidDel="00000000" w:rsidR="00000000" w:rsidRPr="00000000">
              <w:rPr>
                <w:rtl w:val="0"/>
              </w:rPr>
            </w:r>
          </w:p>
          <w:p w:rsidR="00000000" w:rsidDel="00000000" w:rsidP="00000000" w:rsidRDefault="00000000" w:rsidRPr="00000000" w14:paraId="000009FB">
            <w:pPr>
              <w:keepNext w:val="1"/>
              <w:rPr/>
            </w:pPr>
            <w:r w:rsidDel="00000000" w:rsidR="00000000" w:rsidRPr="00000000">
              <w:rPr>
                <w:rtl w:val="0"/>
              </w:rPr>
            </w:r>
          </w:p>
          <w:p w:rsidR="00000000" w:rsidDel="00000000" w:rsidP="00000000" w:rsidRDefault="00000000" w:rsidRPr="00000000" w14:paraId="000009FC">
            <w:pPr>
              <w:keepNext w:val="1"/>
              <w:rPr/>
            </w:pPr>
            <w:r w:rsidDel="00000000" w:rsidR="00000000" w:rsidRPr="00000000">
              <w:rPr/>
              <w:drawing>
                <wp:inline distB="0" distT="0" distL="0" distR="0">
                  <wp:extent cx="1685925" cy="605155"/>
                  <wp:effectExtent b="0" l="0" r="0" t="0"/>
                  <wp:docPr id="288" name="image266.png"/>
                  <a:graphic>
                    <a:graphicData uri="http://schemas.openxmlformats.org/drawingml/2006/picture">
                      <pic:pic>
                        <pic:nvPicPr>
                          <pic:cNvPr id="0" name="image266.png"/>
                          <pic:cNvPicPr preferRelativeResize="0"/>
                        </pic:nvPicPr>
                        <pic:blipFill>
                          <a:blip r:embed="rId109"/>
                          <a:srcRect b="0" l="0" r="0" t="0"/>
                          <a:stretch>
                            <a:fillRect/>
                          </a:stretch>
                        </pic:blipFill>
                        <pic:spPr>
                          <a:xfrm>
                            <a:off x="0" y="0"/>
                            <a:ext cx="1685925" cy="6051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FD">
            <w:pPr>
              <w:spacing w:line="360" w:lineRule="auto"/>
              <w:rPr>
                <w:color w:val="000000"/>
              </w:rPr>
            </w:pPr>
            <w:r w:rsidDel="00000000" w:rsidR="00000000" w:rsidRPr="00000000">
              <w:rPr>
                <w:color w:val="000000"/>
                <w:rtl w:val="0"/>
              </w:rPr>
              <w:t xml:space="preserve">[RF052] </w:t>
            </w:r>
            <w:r w:rsidDel="00000000" w:rsidR="00000000" w:rsidRPr="00000000">
              <w:rPr>
                <w:rtl w:val="0"/>
              </w:rPr>
              <w:t xml:space="preserve">Prover área de Perfil</w:t>
            </w:r>
            <w:r w:rsidDel="00000000" w:rsidR="00000000" w:rsidRPr="00000000">
              <w:rPr>
                <w:rtl w:val="0"/>
              </w:rPr>
            </w:r>
          </w:p>
        </w:tc>
        <w:tc>
          <w:tcPr>
            <w:vAlign w:val="center"/>
          </w:tcPr>
          <w:p w:rsidR="00000000" w:rsidDel="00000000" w:rsidP="00000000" w:rsidRDefault="00000000" w:rsidRPr="00000000" w14:paraId="000009FE">
            <w:pPr>
              <w:spacing w:line="360" w:lineRule="auto"/>
              <w:rPr/>
            </w:pPr>
            <w:r w:rsidDel="00000000" w:rsidR="00000000" w:rsidRPr="00000000">
              <w:rPr/>
              <w:drawing>
                <wp:inline distB="0" distT="0" distL="0" distR="0">
                  <wp:extent cx="1906270" cy="810895"/>
                  <wp:effectExtent b="0" l="0" r="0" t="0"/>
                  <wp:docPr id="291" name="image260.png"/>
                  <a:graphic>
                    <a:graphicData uri="http://schemas.openxmlformats.org/drawingml/2006/picture">
                      <pic:pic>
                        <pic:nvPicPr>
                          <pic:cNvPr id="0" name="image260.png"/>
                          <pic:cNvPicPr preferRelativeResize="0"/>
                        </pic:nvPicPr>
                        <pic:blipFill>
                          <a:blip r:embed="rId110"/>
                          <a:srcRect b="0" l="0" r="0" t="0"/>
                          <a:stretch>
                            <a:fillRect/>
                          </a:stretch>
                        </pic:blipFill>
                        <pic:spPr>
                          <a:xfrm>
                            <a:off x="0" y="0"/>
                            <a:ext cx="1906270" cy="8108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FF">
            <w:pPr>
              <w:keepNext w:val="1"/>
              <w:rPr/>
            </w:pPr>
            <w:r w:rsidDel="00000000" w:rsidR="00000000" w:rsidRPr="00000000">
              <w:rPr/>
              <w:drawing>
                <wp:inline distB="0" distT="0" distL="0" distR="0">
                  <wp:extent cx="1685925" cy="701675"/>
                  <wp:effectExtent b="0" l="0" r="0" t="0"/>
                  <wp:docPr id="294" name="image272.png"/>
                  <a:graphic>
                    <a:graphicData uri="http://schemas.openxmlformats.org/drawingml/2006/picture">
                      <pic:pic>
                        <pic:nvPicPr>
                          <pic:cNvPr id="0" name="image272.png"/>
                          <pic:cNvPicPr preferRelativeResize="0"/>
                        </pic:nvPicPr>
                        <pic:blipFill>
                          <a:blip r:embed="rId111"/>
                          <a:srcRect b="0" l="0" r="0" t="0"/>
                          <a:stretch>
                            <a:fillRect/>
                          </a:stretch>
                        </pic:blipFill>
                        <pic:spPr>
                          <a:xfrm>
                            <a:off x="0" y="0"/>
                            <a:ext cx="1685925" cy="70167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00">
            <w:pPr>
              <w:spacing w:line="360" w:lineRule="auto"/>
              <w:rPr>
                <w:color w:val="000000"/>
              </w:rPr>
            </w:pPr>
            <w:r w:rsidDel="00000000" w:rsidR="00000000" w:rsidRPr="00000000">
              <w:rPr>
                <w:color w:val="000000"/>
                <w:rtl w:val="0"/>
              </w:rPr>
              <w:t xml:space="preserve">[RF053] </w:t>
            </w:r>
            <w:r w:rsidDel="00000000" w:rsidR="00000000" w:rsidRPr="00000000">
              <w:rPr>
                <w:rtl w:val="0"/>
              </w:rPr>
              <w:t xml:space="preserve">Prover botão de “Início” na </w:t>
            </w:r>
            <w:r w:rsidDel="00000000" w:rsidR="00000000" w:rsidRPr="00000000">
              <w:rPr>
                <w:i w:val="1"/>
                <w:rtl w:val="0"/>
              </w:rPr>
              <w:t xml:space="preserve">Landing Page</w:t>
            </w:r>
            <w:r w:rsidDel="00000000" w:rsidR="00000000" w:rsidRPr="00000000">
              <w:rPr>
                <w:rtl w:val="0"/>
              </w:rPr>
            </w:r>
          </w:p>
        </w:tc>
        <w:tc>
          <w:tcPr>
            <w:vAlign w:val="center"/>
          </w:tcPr>
          <w:p w:rsidR="00000000" w:rsidDel="00000000" w:rsidP="00000000" w:rsidRDefault="00000000" w:rsidRPr="00000000" w14:paraId="00000A01">
            <w:pPr>
              <w:spacing w:line="360" w:lineRule="auto"/>
              <w:rPr/>
            </w:pPr>
            <w:r w:rsidDel="00000000" w:rsidR="00000000" w:rsidRPr="00000000">
              <w:rPr/>
              <w:drawing>
                <wp:inline distB="0" distT="0" distL="0" distR="0">
                  <wp:extent cx="571580" cy="400106"/>
                  <wp:effectExtent b="0" l="0" r="0" t="0"/>
                  <wp:docPr id="296" name="image324.png"/>
                  <a:graphic>
                    <a:graphicData uri="http://schemas.openxmlformats.org/drawingml/2006/picture">
                      <pic:pic>
                        <pic:nvPicPr>
                          <pic:cNvPr id="0" name="image324.png"/>
                          <pic:cNvPicPr preferRelativeResize="0"/>
                        </pic:nvPicPr>
                        <pic:blipFill>
                          <a:blip r:embed="rId112"/>
                          <a:srcRect b="0" l="0" r="0" t="0"/>
                          <a:stretch>
                            <a:fillRect/>
                          </a:stretch>
                        </pic:blipFill>
                        <pic:spPr>
                          <a:xfrm>
                            <a:off x="0" y="0"/>
                            <a:ext cx="571580" cy="40010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02">
            <w:pPr>
              <w:keepNext w:val="1"/>
              <w:rPr/>
            </w:pPr>
            <w:r w:rsidDel="00000000" w:rsidR="00000000" w:rsidRPr="00000000">
              <w:rPr/>
              <w:drawing>
                <wp:inline distB="0" distT="0" distL="0" distR="0">
                  <wp:extent cx="1685925" cy="593725"/>
                  <wp:effectExtent b="0" l="0" r="0" t="0"/>
                  <wp:docPr id="297" name="image264.png"/>
                  <a:graphic>
                    <a:graphicData uri="http://schemas.openxmlformats.org/drawingml/2006/picture">
                      <pic:pic>
                        <pic:nvPicPr>
                          <pic:cNvPr id="0" name="image264.png"/>
                          <pic:cNvPicPr preferRelativeResize="0"/>
                        </pic:nvPicPr>
                        <pic:blipFill>
                          <a:blip r:embed="rId113"/>
                          <a:srcRect b="0" l="0" r="0" t="0"/>
                          <a:stretch>
                            <a:fillRect/>
                          </a:stretch>
                        </pic:blipFill>
                        <pic:spPr>
                          <a:xfrm>
                            <a:off x="0" y="0"/>
                            <a:ext cx="1685925" cy="5937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03">
            <w:pPr>
              <w:spacing w:line="360" w:lineRule="auto"/>
              <w:rPr>
                <w:color w:val="000000"/>
              </w:rPr>
            </w:pPr>
            <w:r w:rsidDel="00000000" w:rsidR="00000000" w:rsidRPr="00000000">
              <w:rPr>
                <w:color w:val="000000"/>
                <w:rtl w:val="0"/>
              </w:rPr>
              <w:t xml:space="preserve">[RF054] </w:t>
            </w:r>
            <w:r w:rsidDel="00000000" w:rsidR="00000000" w:rsidRPr="00000000">
              <w:rPr>
                <w:rtl w:val="0"/>
              </w:rPr>
              <w:t xml:space="preserve">Prover botão de “Descubra” na </w:t>
            </w:r>
            <w:r w:rsidDel="00000000" w:rsidR="00000000" w:rsidRPr="00000000">
              <w:rPr>
                <w:i w:val="1"/>
                <w:rtl w:val="0"/>
              </w:rPr>
              <w:t xml:space="preserve">Landing Page</w:t>
            </w:r>
            <w:r w:rsidDel="00000000" w:rsidR="00000000" w:rsidRPr="00000000">
              <w:rPr>
                <w:rtl w:val="0"/>
              </w:rPr>
            </w:r>
          </w:p>
        </w:tc>
        <w:tc>
          <w:tcPr>
            <w:vAlign w:val="center"/>
          </w:tcPr>
          <w:p w:rsidR="00000000" w:rsidDel="00000000" w:rsidP="00000000" w:rsidRDefault="00000000" w:rsidRPr="00000000" w14:paraId="00000A04">
            <w:pPr>
              <w:spacing w:line="360" w:lineRule="auto"/>
              <w:rPr/>
            </w:pPr>
            <w:r w:rsidDel="00000000" w:rsidR="00000000" w:rsidRPr="00000000">
              <w:rPr/>
              <w:drawing>
                <wp:inline distB="0" distT="0" distL="0" distR="0">
                  <wp:extent cx="724001" cy="371527"/>
                  <wp:effectExtent b="0" l="0" r="0" t="0"/>
                  <wp:docPr id="329" name="image301.png"/>
                  <a:graphic>
                    <a:graphicData uri="http://schemas.openxmlformats.org/drawingml/2006/picture">
                      <pic:pic>
                        <pic:nvPicPr>
                          <pic:cNvPr id="0" name="image301.png"/>
                          <pic:cNvPicPr preferRelativeResize="0"/>
                        </pic:nvPicPr>
                        <pic:blipFill>
                          <a:blip r:embed="rId114"/>
                          <a:srcRect b="0" l="0" r="0" t="0"/>
                          <a:stretch>
                            <a:fillRect/>
                          </a:stretch>
                        </pic:blipFill>
                        <pic:spPr>
                          <a:xfrm>
                            <a:off x="0" y="0"/>
                            <a:ext cx="724001" cy="37152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05">
            <w:pPr>
              <w:keepNext w:val="1"/>
              <w:rPr/>
            </w:pPr>
            <w:r w:rsidDel="00000000" w:rsidR="00000000" w:rsidRPr="00000000">
              <w:rPr/>
              <w:drawing>
                <wp:inline distB="0" distT="0" distL="0" distR="0">
                  <wp:extent cx="1685925" cy="669290"/>
                  <wp:effectExtent b="0" l="0" r="0" t="0"/>
                  <wp:docPr id="327" name="image286.png"/>
                  <a:graphic>
                    <a:graphicData uri="http://schemas.openxmlformats.org/drawingml/2006/picture">
                      <pic:pic>
                        <pic:nvPicPr>
                          <pic:cNvPr id="0" name="image286.png"/>
                          <pic:cNvPicPr preferRelativeResize="0"/>
                        </pic:nvPicPr>
                        <pic:blipFill>
                          <a:blip r:embed="rId115"/>
                          <a:srcRect b="0" l="0" r="0" t="0"/>
                          <a:stretch>
                            <a:fillRect/>
                          </a:stretch>
                        </pic:blipFill>
                        <pic:spPr>
                          <a:xfrm>
                            <a:off x="0" y="0"/>
                            <a:ext cx="1685925" cy="6692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06">
            <w:pPr>
              <w:spacing w:line="360" w:lineRule="auto"/>
              <w:rPr>
                <w:color w:val="000000"/>
              </w:rPr>
            </w:pPr>
            <w:r w:rsidDel="00000000" w:rsidR="00000000" w:rsidRPr="00000000">
              <w:rPr>
                <w:color w:val="000000"/>
                <w:rtl w:val="0"/>
              </w:rPr>
              <w:t xml:space="preserve">[RF055] </w:t>
            </w:r>
            <w:r w:rsidDel="00000000" w:rsidR="00000000" w:rsidRPr="00000000">
              <w:rPr>
                <w:rtl w:val="0"/>
              </w:rPr>
              <w:t xml:space="preserve">Prover botão de “Comunidade” na </w:t>
            </w:r>
            <w:r w:rsidDel="00000000" w:rsidR="00000000" w:rsidRPr="00000000">
              <w:rPr>
                <w:i w:val="1"/>
                <w:rtl w:val="0"/>
              </w:rPr>
              <w:t xml:space="preserve">Landing Page</w:t>
            </w:r>
            <w:r w:rsidDel="00000000" w:rsidR="00000000" w:rsidRPr="00000000">
              <w:rPr>
                <w:rtl w:val="0"/>
              </w:rPr>
            </w:r>
          </w:p>
        </w:tc>
        <w:tc>
          <w:tcPr>
            <w:vAlign w:val="center"/>
          </w:tcPr>
          <w:p w:rsidR="00000000" w:rsidDel="00000000" w:rsidP="00000000" w:rsidRDefault="00000000" w:rsidRPr="00000000" w14:paraId="00000A07">
            <w:pPr>
              <w:spacing w:line="360" w:lineRule="auto"/>
              <w:rPr/>
            </w:pPr>
            <w:r w:rsidDel="00000000" w:rsidR="00000000" w:rsidRPr="00000000">
              <w:rPr/>
              <w:drawing>
                <wp:inline distB="0" distT="0" distL="0" distR="0">
                  <wp:extent cx="1009791" cy="457264"/>
                  <wp:effectExtent b="0" l="0" r="0" t="0"/>
                  <wp:docPr id="333" name="image314.png"/>
                  <a:graphic>
                    <a:graphicData uri="http://schemas.openxmlformats.org/drawingml/2006/picture">
                      <pic:pic>
                        <pic:nvPicPr>
                          <pic:cNvPr id="0" name="image314.png"/>
                          <pic:cNvPicPr preferRelativeResize="0"/>
                        </pic:nvPicPr>
                        <pic:blipFill>
                          <a:blip r:embed="rId116"/>
                          <a:srcRect b="0" l="0" r="0" t="0"/>
                          <a:stretch>
                            <a:fillRect/>
                          </a:stretch>
                        </pic:blipFill>
                        <pic:spPr>
                          <a:xfrm>
                            <a:off x="0" y="0"/>
                            <a:ext cx="1009791" cy="45726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08">
            <w:pPr>
              <w:keepNext w:val="1"/>
              <w:rPr/>
            </w:pPr>
            <w:r w:rsidDel="00000000" w:rsidR="00000000" w:rsidRPr="00000000">
              <w:rPr/>
              <w:drawing>
                <wp:inline distB="0" distT="0" distL="0" distR="0">
                  <wp:extent cx="1685925" cy="614045"/>
                  <wp:effectExtent b="0" l="0" r="0" t="0"/>
                  <wp:docPr id="331" name="image318.png"/>
                  <a:graphic>
                    <a:graphicData uri="http://schemas.openxmlformats.org/drawingml/2006/picture">
                      <pic:pic>
                        <pic:nvPicPr>
                          <pic:cNvPr id="0" name="image318.png"/>
                          <pic:cNvPicPr preferRelativeResize="0"/>
                        </pic:nvPicPr>
                        <pic:blipFill>
                          <a:blip r:embed="rId117"/>
                          <a:srcRect b="0" l="0" r="0" t="0"/>
                          <a:stretch>
                            <a:fillRect/>
                          </a:stretch>
                        </pic:blipFill>
                        <pic:spPr>
                          <a:xfrm>
                            <a:off x="0" y="0"/>
                            <a:ext cx="1685925" cy="614045"/>
                          </a:xfrm>
                          <a:prstGeom prst="rect"/>
                          <a:ln/>
                        </pic:spPr>
                      </pic:pic>
                    </a:graphicData>
                  </a:graphic>
                </wp:inline>
              </w:drawing>
            </w:r>
            <w:r w:rsidDel="00000000" w:rsidR="00000000" w:rsidRPr="00000000">
              <w:rPr>
                <w:rtl w:val="0"/>
              </w:rPr>
            </w:r>
          </w:p>
        </w:tc>
      </w:tr>
      <w:tr>
        <w:trPr>
          <w:cantSplit w:val="0"/>
          <w:trHeight w:val="1164" w:hRule="atLeast"/>
          <w:tblHeader w:val="0"/>
        </w:trPr>
        <w:tc>
          <w:tcPr>
            <w:vAlign w:val="center"/>
          </w:tcPr>
          <w:p w:rsidR="00000000" w:rsidDel="00000000" w:rsidP="00000000" w:rsidRDefault="00000000" w:rsidRPr="00000000" w14:paraId="00000A09">
            <w:pPr>
              <w:spacing w:line="360" w:lineRule="auto"/>
              <w:rPr>
                <w:color w:val="000000"/>
              </w:rPr>
            </w:pPr>
            <w:r w:rsidDel="00000000" w:rsidR="00000000" w:rsidRPr="00000000">
              <w:rPr>
                <w:color w:val="000000"/>
                <w:rtl w:val="0"/>
              </w:rPr>
              <w:t xml:space="preserve">[RF056] </w:t>
            </w:r>
            <w:r w:rsidDel="00000000" w:rsidR="00000000" w:rsidRPr="00000000">
              <w:rPr>
                <w:rtl w:val="0"/>
              </w:rPr>
              <w:t xml:space="preserve">Prover botão de “Sobre” na </w:t>
            </w:r>
            <w:r w:rsidDel="00000000" w:rsidR="00000000" w:rsidRPr="00000000">
              <w:rPr>
                <w:i w:val="1"/>
                <w:rtl w:val="0"/>
              </w:rPr>
              <w:t xml:space="preserve">Landing Page</w:t>
            </w:r>
            <w:r w:rsidDel="00000000" w:rsidR="00000000" w:rsidRPr="00000000">
              <w:rPr>
                <w:rtl w:val="0"/>
              </w:rPr>
            </w:r>
          </w:p>
        </w:tc>
        <w:tc>
          <w:tcPr>
            <w:vAlign w:val="center"/>
          </w:tcPr>
          <w:p w:rsidR="00000000" w:rsidDel="00000000" w:rsidP="00000000" w:rsidRDefault="00000000" w:rsidRPr="00000000" w14:paraId="00000A0A">
            <w:pPr>
              <w:spacing w:line="360" w:lineRule="auto"/>
              <w:rPr/>
            </w:pPr>
            <w:r w:rsidDel="00000000" w:rsidR="00000000" w:rsidRPr="00000000">
              <w:rPr/>
              <w:drawing>
                <wp:inline distB="0" distT="0" distL="0" distR="0">
                  <wp:extent cx="679785" cy="441861"/>
                  <wp:effectExtent b="0" l="0" r="0" t="0"/>
                  <wp:docPr id="321" name="image288.png"/>
                  <a:graphic>
                    <a:graphicData uri="http://schemas.openxmlformats.org/drawingml/2006/picture">
                      <pic:pic>
                        <pic:nvPicPr>
                          <pic:cNvPr id="0" name="image288.png"/>
                          <pic:cNvPicPr preferRelativeResize="0"/>
                        </pic:nvPicPr>
                        <pic:blipFill>
                          <a:blip r:embed="rId118"/>
                          <a:srcRect b="0" l="0" r="0" t="0"/>
                          <a:stretch>
                            <a:fillRect/>
                          </a:stretch>
                        </pic:blipFill>
                        <pic:spPr>
                          <a:xfrm>
                            <a:off x="0" y="0"/>
                            <a:ext cx="679785" cy="44186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0B">
            <w:pPr>
              <w:keepNext w:val="1"/>
              <w:rPr/>
            </w:pPr>
            <w:r w:rsidDel="00000000" w:rsidR="00000000" w:rsidRPr="00000000">
              <w:rPr/>
              <w:drawing>
                <wp:inline distB="0" distT="0" distL="0" distR="0">
                  <wp:extent cx="1685925" cy="685800"/>
                  <wp:effectExtent b="0" l="0" r="0" t="0"/>
                  <wp:docPr id="319" name="image279.png"/>
                  <a:graphic>
                    <a:graphicData uri="http://schemas.openxmlformats.org/drawingml/2006/picture">
                      <pic:pic>
                        <pic:nvPicPr>
                          <pic:cNvPr id="0" name="image279.png"/>
                          <pic:cNvPicPr preferRelativeResize="0"/>
                        </pic:nvPicPr>
                        <pic:blipFill>
                          <a:blip r:embed="rId119"/>
                          <a:srcRect b="0" l="0" r="0" t="0"/>
                          <a:stretch>
                            <a:fillRect/>
                          </a:stretch>
                        </pic:blipFill>
                        <pic:spPr>
                          <a:xfrm>
                            <a:off x="0" y="0"/>
                            <a:ext cx="1685925" cy="6858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0C">
            <w:pPr>
              <w:spacing w:line="360" w:lineRule="auto"/>
              <w:rPr>
                <w:color w:val="000000"/>
              </w:rPr>
            </w:pPr>
            <w:r w:rsidDel="00000000" w:rsidR="00000000" w:rsidRPr="00000000">
              <w:rPr>
                <w:color w:val="000000"/>
                <w:rtl w:val="0"/>
              </w:rPr>
              <w:t xml:space="preserve">[RF057] </w:t>
            </w:r>
            <w:r w:rsidDel="00000000" w:rsidR="00000000" w:rsidRPr="00000000">
              <w:rPr>
                <w:rtl w:val="0"/>
              </w:rPr>
              <w:t xml:space="preserve">Prover botão de redirecionamento para a home na </w:t>
            </w:r>
            <w:r w:rsidDel="00000000" w:rsidR="00000000" w:rsidRPr="00000000">
              <w:rPr>
                <w:i w:val="1"/>
                <w:rtl w:val="0"/>
              </w:rPr>
              <w:t xml:space="preserve">Landing Page</w:t>
            </w:r>
            <w:r w:rsidDel="00000000" w:rsidR="00000000" w:rsidRPr="00000000">
              <w:rPr>
                <w:rtl w:val="0"/>
              </w:rPr>
            </w:r>
          </w:p>
        </w:tc>
        <w:tc>
          <w:tcPr>
            <w:vAlign w:val="center"/>
          </w:tcPr>
          <w:p w:rsidR="00000000" w:rsidDel="00000000" w:rsidP="00000000" w:rsidRDefault="00000000" w:rsidRPr="00000000" w14:paraId="00000A0D">
            <w:pPr>
              <w:spacing w:line="360" w:lineRule="auto"/>
              <w:rPr/>
            </w:pPr>
            <w:r w:rsidDel="00000000" w:rsidR="00000000" w:rsidRPr="00000000">
              <w:rPr/>
              <w:drawing>
                <wp:inline distB="0" distT="0" distL="0" distR="0">
                  <wp:extent cx="331187" cy="367987"/>
                  <wp:effectExtent b="0" l="0" r="0" t="0"/>
                  <wp:docPr id="325" name="image304.png"/>
                  <a:graphic>
                    <a:graphicData uri="http://schemas.openxmlformats.org/drawingml/2006/picture">
                      <pic:pic>
                        <pic:nvPicPr>
                          <pic:cNvPr id="0" name="image304.png"/>
                          <pic:cNvPicPr preferRelativeResize="0"/>
                        </pic:nvPicPr>
                        <pic:blipFill>
                          <a:blip r:embed="rId120"/>
                          <a:srcRect b="0" l="0" r="0" t="0"/>
                          <a:stretch>
                            <a:fillRect/>
                          </a:stretch>
                        </pic:blipFill>
                        <pic:spPr>
                          <a:xfrm>
                            <a:off x="0" y="0"/>
                            <a:ext cx="331187" cy="36798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0E">
            <w:pPr>
              <w:keepNext w:val="1"/>
              <w:rPr/>
            </w:pPr>
            <w:r w:rsidDel="00000000" w:rsidR="00000000" w:rsidRPr="00000000">
              <w:rPr/>
              <w:drawing>
                <wp:inline distB="0" distT="0" distL="0" distR="0">
                  <wp:extent cx="1685925" cy="694690"/>
                  <wp:effectExtent b="0" l="0" r="0" t="0"/>
                  <wp:docPr id="323" name="image283.png"/>
                  <a:graphic>
                    <a:graphicData uri="http://schemas.openxmlformats.org/drawingml/2006/picture">
                      <pic:pic>
                        <pic:nvPicPr>
                          <pic:cNvPr id="0" name="image283.png"/>
                          <pic:cNvPicPr preferRelativeResize="0"/>
                        </pic:nvPicPr>
                        <pic:blipFill>
                          <a:blip r:embed="rId121"/>
                          <a:srcRect b="0" l="0" r="0" t="0"/>
                          <a:stretch>
                            <a:fillRect/>
                          </a:stretch>
                        </pic:blipFill>
                        <pic:spPr>
                          <a:xfrm>
                            <a:off x="0" y="0"/>
                            <a:ext cx="1685925" cy="6946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0F">
            <w:pPr>
              <w:spacing w:line="360" w:lineRule="auto"/>
              <w:rPr>
                <w:color w:val="000000"/>
              </w:rPr>
            </w:pPr>
            <w:r w:rsidDel="00000000" w:rsidR="00000000" w:rsidRPr="00000000">
              <w:rPr>
                <w:color w:val="000000"/>
                <w:rtl w:val="0"/>
              </w:rPr>
              <w:t xml:space="preserve">[RF058] </w:t>
            </w:r>
            <w:r w:rsidDel="00000000" w:rsidR="00000000" w:rsidRPr="00000000">
              <w:rPr>
                <w:rtl w:val="0"/>
              </w:rPr>
              <w:t xml:space="preserve">Prover Tela de Login</w:t>
            </w:r>
            <w:r w:rsidDel="00000000" w:rsidR="00000000" w:rsidRPr="00000000">
              <w:rPr>
                <w:rtl w:val="0"/>
              </w:rPr>
            </w:r>
          </w:p>
        </w:tc>
        <w:tc>
          <w:tcPr>
            <w:vAlign w:val="center"/>
          </w:tcPr>
          <w:p w:rsidR="00000000" w:rsidDel="00000000" w:rsidP="00000000" w:rsidRDefault="00000000" w:rsidRPr="00000000" w14:paraId="00000A10">
            <w:pPr>
              <w:spacing w:line="360" w:lineRule="auto"/>
              <w:rPr/>
            </w:pPr>
            <w:r w:rsidDel="00000000" w:rsidR="00000000" w:rsidRPr="00000000">
              <w:rPr/>
              <w:drawing>
                <wp:inline distB="0" distT="0" distL="0" distR="0">
                  <wp:extent cx="1906270" cy="1072515"/>
                  <wp:effectExtent b="0" l="0" r="0" t="0"/>
                  <wp:docPr id="316" name="image282.png"/>
                  <a:graphic>
                    <a:graphicData uri="http://schemas.openxmlformats.org/drawingml/2006/picture">
                      <pic:pic>
                        <pic:nvPicPr>
                          <pic:cNvPr id="0" name="image282.png"/>
                          <pic:cNvPicPr preferRelativeResize="0"/>
                        </pic:nvPicPr>
                        <pic:blipFill>
                          <a:blip r:embed="rId122"/>
                          <a:srcRect b="0" l="0" r="0" t="0"/>
                          <a:stretch>
                            <a:fillRect/>
                          </a:stretch>
                        </pic:blipFill>
                        <pic:spPr>
                          <a:xfrm>
                            <a:off x="0" y="0"/>
                            <a:ext cx="1906270" cy="107251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11">
            <w:pPr>
              <w:keepNext w:val="1"/>
              <w:rPr/>
            </w:pPr>
            <w:r w:rsidDel="00000000" w:rsidR="00000000" w:rsidRPr="00000000">
              <w:rPr>
                <w:rtl w:val="0"/>
              </w:rPr>
            </w:r>
          </w:p>
          <w:p w:rsidR="00000000" w:rsidDel="00000000" w:rsidP="00000000" w:rsidRDefault="00000000" w:rsidRPr="00000000" w14:paraId="00000A12">
            <w:pPr>
              <w:keepNext w:val="1"/>
              <w:rPr/>
            </w:pPr>
            <w:r w:rsidDel="00000000" w:rsidR="00000000" w:rsidRPr="00000000">
              <w:rPr/>
              <w:drawing>
                <wp:inline distB="0" distT="0" distL="0" distR="0">
                  <wp:extent cx="1685925" cy="751840"/>
                  <wp:effectExtent b="0" l="0" r="0" t="0"/>
                  <wp:docPr id="315" name="image292.png"/>
                  <a:graphic>
                    <a:graphicData uri="http://schemas.openxmlformats.org/drawingml/2006/picture">
                      <pic:pic>
                        <pic:nvPicPr>
                          <pic:cNvPr id="0" name="image292.png"/>
                          <pic:cNvPicPr preferRelativeResize="0"/>
                        </pic:nvPicPr>
                        <pic:blipFill>
                          <a:blip r:embed="rId123"/>
                          <a:srcRect b="0" l="0" r="0" t="0"/>
                          <a:stretch>
                            <a:fillRect/>
                          </a:stretch>
                        </pic:blipFill>
                        <pic:spPr>
                          <a:xfrm>
                            <a:off x="0" y="0"/>
                            <a:ext cx="1685925" cy="75184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13">
            <w:pPr>
              <w:spacing w:line="360" w:lineRule="auto"/>
              <w:rPr>
                <w:color w:val="000000"/>
              </w:rPr>
            </w:pPr>
            <w:r w:rsidDel="00000000" w:rsidR="00000000" w:rsidRPr="00000000">
              <w:rPr>
                <w:color w:val="000000"/>
                <w:rtl w:val="0"/>
              </w:rPr>
              <w:t xml:space="preserve">[RF059] </w:t>
            </w:r>
            <w:r w:rsidDel="00000000" w:rsidR="00000000" w:rsidRPr="00000000">
              <w:rPr>
                <w:rtl w:val="0"/>
              </w:rPr>
              <w:t xml:space="preserve">Prover botão para tela de Login</w:t>
            </w:r>
            <w:r w:rsidDel="00000000" w:rsidR="00000000" w:rsidRPr="00000000">
              <w:rPr>
                <w:rtl w:val="0"/>
              </w:rPr>
            </w:r>
          </w:p>
        </w:tc>
        <w:tc>
          <w:tcPr>
            <w:vAlign w:val="center"/>
          </w:tcPr>
          <w:p w:rsidR="00000000" w:rsidDel="00000000" w:rsidP="00000000" w:rsidRDefault="00000000" w:rsidRPr="00000000" w14:paraId="00000A14">
            <w:pPr>
              <w:spacing w:line="360" w:lineRule="auto"/>
              <w:rPr/>
            </w:pPr>
            <w:r w:rsidDel="00000000" w:rsidR="00000000" w:rsidRPr="00000000">
              <w:rPr/>
              <w:drawing>
                <wp:inline distB="0" distT="0" distL="0" distR="0">
                  <wp:extent cx="743054" cy="266737"/>
                  <wp:effectExtent b="0" l="0" r="0" t="0"/>
                  <wp:docPr id="273" name="image239.png"/>
                  <a:graphic>
                    <a:graphicData uri="http://schemas.openxmlformats.org/drawingml/2006/picture">
                      <pic:pic>
                        <pic:nvPicPr>
                          <pic:cNvPr id="0" name="image239.png"/>
                          <pic:cNvPicPr preferRelativeResize="0"/>
                        </pic:nvPicPr>
                        <pic:blipFill>
                          <a:blip r:embed="rId124"/>
                          <a:srcRect b="0" l="0" r="0" t="0"/>
                          <a:stretch>
                            <a:fillRect/>
                          </a:stretch>
                        </pic:blipFill>
                        <pic:spPr>
                          <a:xfrm>
                            <a:off x="0" y="0"/>
                            <a:ext cx="743054" cy="2667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15">
            <w:pPr>
              <w:keepNext w:val="1"/>
              <w:rPr/>
            </w:pPr>
            <w:r w:rsidDel="00000000" w:rsidR="00000000" w:rsidRPr="00000000">
              <w:rPr/>
              <w:drawing>
                <wp:inline distB="0" distT="0" distL="0" distR="0">
                  <wp:extent cx="1685925" cy="779145"/>
                  <wp:effectExtent b="0" l="0" r="0" t="0"/>
                  <wp:docPr id="267" name="image255.png"/>
                  <a:graphic>
                    <a:graphicData uri="http://schemas.openxmlformats.org/drawingml/2006/picture">
                      <pic:pic>
                        <pic:nvPicPr>
                          <pic:cNvPr id="0" name="image255.png"/>
                          <pic:cNvPicPr preferRelativeResize="0"/>
                        </pic:nvPicPr>
                        <pic:blipFill>
                          <a:blip r:embed="rId125"/>
                          <a:srcRect b="0" l="0" r="0" t="0"/>
                          <a:stretch>
                            <a:fillRect/>
                          </a:stretch>
                        </pic:blipFill>
                        <pic:spPr>
                          <a:xfrm>
                            <a:off x="0" y="0"/>
                            <a:ext cx="1685925" cy="779145"/>
                          </a:xfrm>
                          <a:prstGeom prst="rect"/>
                          <a:ln/>
                        </pic:spPr>
                      </pic:pic>
                    </a:graphicData>
                  </a:graphic>
                </wp:inline>
              </w:drawing>
            </w:r>
            <w:r w:rsidDel="00000000" w:rsidR="00000000" w:rsidRPr="00000000">
              <w:rPr>
                <w:rtl w:val="0"/>
              </w:rPr>
            </w:r>
          </w:p>
        </w:tc>
      </w:tr>
      <w:tr>
        <w:trPr>
          <w:cantSplit w:val="0"/>
          <w:trHeight w:val="1303" w:hRule="atLeast"/>
          <w:tblHeader w:val="0"/>
        </w:trPr>
        <w:tc>
          <w:tcPr>
            <w:vAlign w:val="center"/>
          </w:tcPr>
          <w:p w:rsidR="00000000" w:rsidDel="00000000" w:rsidP="00000000" w:rsidRDefault="00000000" w:rsidRPr="00000000" w14:paraId="00000A16">
            <w:pPr>
              <w:spacing w:line="360" w:lineRule="auto"/>
              <w:rPr>
                <w:color w:val="000000"/>
              </w:rPr>
            </w:pPr>
            <w:r w:rsidDel="00000000" w:rsidR="00000000" w:rsidRPr="00000000">
              <w:rPr>
                <w:color w:val="000000"/>
                <w:rtl w:val="0"/>
              </w:rPr>
              <w:t xml:space="preserve">[RF060] </w:t>
            </w:r>
            <w:r w:rsidDel="00000000" w:rsidR="00000000" w:rsidRPr="00000000">
              <w:rPr>
                <w:rtl w:val="0"/>
              </w:rPr>
              <w:t xml:space="preserve">Prover botão para tela de Cadastro</w:t>
            </w:r>
            <w:r w:rsidDel="00000000" w:rsidR="00000000" w:rsidRPr="00000000">
              <w:rPr>
                <w:rtl w:val="0"/>
              </w:rPr>
            </w:r>
          </w:p>
        </w:tc>
        <w:tc>
          <w:tcPr>
            <w:vAlign w:val="center"/>
          </w:tcPr>
          <w:p w:rsidR="00000000" w:rsidDel="00000000" w:rsidP="00000000" w:rsidRDefault="00000000" w:rsidRPr="00000000" w14:paraId="00000A17">
            <w:pPr>
              <w:spacing w:line="360" w:lineRule="auto"/>
              <w:rPr/>
            </w:pPr>
            <w:r w:rsidDel="00000000" w:rsidR="00000000" w:rsidRPr="00000000">
              <w:rPr/>
              <w:drawing>
                <wp:inline distB="0" distT="0" distL="0" distR="0">
                  <wp:extent cx="1019317" cy="447737"/>
                  <wp:effectExtent b="0" l="0" r="0" t="0"/>
                  <wp:docPr id="265" name="image242.png"/>
                  <a:graphic>
                    <a:graphicData uri="http://schemas.openxmlformats.org/drawingml/2006/picture">
                      <pic:pic>
                        <pic:nvPicPr>
                          <pic:cNvPr id="0" name="image242.png"/>
                          <pic:cNvPicPr preferRelativeResize="0"/>
                        </pic:nvPicPr>
                        <pic:blipFill>
                          <a:blip r:embed="rId126"/>
                          <a:srcRect b="0" l="0" r="0" t="0"/>
                          <a:stretch>
                            <a:fillRect/>
                          </a:stretch>
                        </pic:blipFill>
                        <pic:spPr>
                          <a:xfrm>
                            <a:off x="0" y="0"/>
                            <a:ext cx="1019317" cy="4477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18">
            <w:pPr>
              <w:keepNext w:val="1"/>
              <w:rPr/>
            </w:pPr>
            <w:r w:rsidDel="00000000" w:rsidR="00000000" w:rsidRPr="00000000">
              <w:rPr/>
              <w:drawing>
                <wp:inline distB="0" distT="0" distL="0" distR="0">
                  <wp:extent cx="1685925" cy="704215"/>
                  <wp:effectExtent b="0" l="0" r="0" t="0"/>
                  <wp:docPr id="271" name="image237.png"/>
                  <a:graphic>
                    <a:graphicData uri="http://schemas.openxmlformats.org/drawingml/2006/picture">
                      <pic:pic>
                        <pic:nvPicPr>
                          <pic:cNvPr id="0" name="image237.png"/>
                          <pic:cNvPicPr preferRelativeResize="0"/>
                        </pic:nvPicPr>
                        <pic:blipFill>
                          <a:blip r:embed="rId127"/>
                          <a:srcRect b="0" l="0" r="0" t="0"/>
                          <a:stretch>
                            <a:fillRect/>
                          </a:stretch>
                        </pic:blipFill>
                        <pic:spPr>
                          <a:xfrm>
                            <a:off x="0" y="0"/>
                            <a:ext cx="1685925" cy="7042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19">
            <w:pPr>
              <w:spacing w:line="360" w:lineRule="auto"/>
              <w:rPr>
                <w:color w:val="000000"/>
              </w:rPr>
            </w:pPr>
            <w:r w:rsidDel="00000000" w:rsidR="00000000" w:rsidRPr="00000000">
              <w:rPr>
                <w:color w:val="000000"/>
                <w:rtl w:val="0"/>
              </w:rPr>
              <w:t xml:space="preserve">[RF061] </w:t>
            </w:r>
            <w:r w:rsidDel="00000000" w:rsidR="00000000" w:rsidRPr="00000000">
              <w:rPr>
                <w:rtl w:val="0"/>
              </w:rPr>
              <w:t xml:space="preserve">Prover funcionalidade de editar perfil</w:t>
            </w:r>
            <w:r w:rsidDel="00000000" w:rsidR="00000000" w:rsidRPr="00000000">
              <w:rPr>
                <w:rtl w:val="0"/>
              </w:rPr>
            </w:r>
          </w:p>
        </w:tc>
        <w:tc>
          <w:tcPr>
            <w:vAlign w:val="center"/>
          </w:tcPr>
          <w:p w:rsidR="00000000" w:rsidDel="00000000" w:rsidP="00000000" w:rsidRDefault="00000000" w:rsidRPr="00000000" w14:paraId="00000A1A">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1B">
            <w:pPr>
              <w:keepNext w:val="1"/>
              <w:rPr/>
            </w:pPr>
            <w:r w:rsidDel="00000000" w:rsidR="00000000" w:rsidRPr="00000000">
              <w:rPr/>
              <w:drawing>
                <wp:inline distB="0" distT="0" distL="0" distR="0">
                  <wp:extent cx="1685925" cy="762000"/>
                  <wp:effectExtent b="0" l="0" r="0" t="0"/>
                  <wp:docPr id="269" name="image230.png"/>
                  <a:graphic>
                    <a:graphicData uri="http://schemas.openxmlformats.org/drawingml/2006/picture">
                      <pic:pic>
                        <pic:nvPicPr>
                          <pic:cNvPr id="0" name="image230.png"/>
                          <pic:cNvPicPr preferRelativeResize="0"/>
                        </pic:nvPicPr>
                        <pic:blipFill>
                          <a:blip r:embed="rId128"/>
                          <a:srcRect b="0" l="0" r="0" t="0"/>
                          <a:stretch>
                            <a:fillRect/>
                          </a:stretch>
                        </pic:blipFill>
                        <pic:spPr>
                          <a:xfrm>
                            <a:off x="0" y="0"/>
                            <a:ext cx="1685925" cy="762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1C">
            <w:pPr>
              <w:spacing w:line="360" w:lineRule="auto"/>
              <w:rPr>
                <w:color w:val="000000"/>
              </w:rPr>
            </w:pPr>
            <w:r w:rsidDel="00000000" w:rsidR="00000000" w:rsidRPr="00000000">
              <w:rPr>
                <w:color w:val="000000"/>
                <w:rtl w:val="0"/>
              </w:rPr>
              <w:t xml:space="preserve">[RF062] </w:t>
            </w:r>
            <w:r w:rsidDel="00000000" w:rsidR="00000000" w:rsidRPr="00000000">
              <w:rPr>
                <w:rtl w:val="0"/>
              </w:rPr>
              <w:t xml:space="preserve">Prover Formulário de Login</w:t>
            </w:r>
            <w:r w:rsidDel="00000000" w:rsidR="00000000" w:rsidRPr="00000000">
              <w:rPr>
                <w:rtl w:val="0"/>
              </w:rPr>
            </w:r>
          </w:p>
        </w:tc>
        <w:tc>
          <w:tcPr>
            <w:vAlign w:val="center"/>
          </w:tcPr>
          <w:p w:rsidR="00000000" w:rsidDel="00000000" w:rsidP="00000000" w:rsidRDefault="00000000" w:rsidRPr="00000000" w14:paraId="00000A1D">
            <w:pPr>
              <w:spacing w:line="360" w:lineRule="auto"/>
              <w:rPr/>
            </w:pPr>
            <w:r w:rsidDel="00000000" w:rsidR="00000000" w:rsidRPr="00000000">
              <w:rPr/>
              <w:drawing>
                <wp:inline distB="0" distT="0" distL="0" distR="0">
                  <wp:extent cx="1906270" cy="1609090"/>
                  <wp:effectExtent b="0" l="0" r="0" t="0"/>
                  <wp:docPr id="259" name="image222.png"/>
                  <a:graphic>
                    <a:graphicData uri="http://schemas.openxmlformats.org/drawingml/2006/picture">
                      <pic:pic>
                        <pic:nvPicPr>
                          <pic:cNvPr id="0" name="image222.png"/>
                          <pic:cNvPicPr preferRelativeResize="0"/>
                        </pic:nvPicPr>
                        <pic:blipFill>
                          <a:blip r:embed="rId129"/>
                          <a:srcRect b="0" l="0" r="0" t="0"/>
                          <a:stretch>
                            <a:fillRect/>
                          </a:stretch>
                        </pic:blipFill>
                        <pic:spPr>
                          <a:xfrm>
                            <a:off x="0" y="0"/>
                            <a:ext cx="1906270" cy="16090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1E">
            <w:pPr>
              <w:keepNext w:val="1"/>
              <w:rPr/>
            </w:pPr>
            <w:r w:rsidDel="00000000" w:rsidR="00000000" w:rsidRPr="00000000">
              <w:rPr>
                <w:rtl w:val="0"/>
              </w:rPr>
            </w:r>
          </w:p>
          <w:p w:rsidR="00000000" w:rsidDel="00000000" w:rsidP="00000000" w:rsidRDefault="00000000" w:rsidRPr="00000000" w14:paraId="00000A1F">
            <w:pPr>
              <w:keepNext w:val="1"/>
              <w:rPr/>
            </w:pPr>
            <w:r w:rsidDel="00000000" w:rsidR="00000000" w:rsidRPr="00000000">
              <w:rPr>
                <w:rtl w:val="0"/>
              </w:rPr>
            </w:r>
          </w:p>
          <w:p w:rsidR="00000000" w:rsidDel="00000000" w:rsidP="00000000" w:rsidRDefault="00000000" w:rsidRPr="00000000" w14:paraId="00000A20">
            <w:pPr>
              <w:keepNext w:val="1"/>
              <w:rPr/>
            </w:pPr>
            <w:r w:rsidDel="00000000" w:rsidR="00000000" w:rsidRPr="00000000">
              <w:rPr/>
              <w:drawing>
                <wp:inline distB="0" distT="0" distL="0" distR="0">
                  <wp:extent cx="1685925" cy="796925"/>
                  <wp:effectExtent b="0" l="0" r="0" t="0"/>
                  <wp:docPr id="257" name="image257.png"/>
                  <a:graphic>
                    <a:graphicData uri="http://schemas.openxmlformats.org/drawingml/2006/picture">
                      <pic:pic>
                        <pic:nvPicPr>
                          <pic:cNvPr id="0" name="image257.png"/>
                          <pic:cNvPicPr preferRelativeResize="0"/>
                        </pic:nvPicPr>
                        <pic:blipFill>
                          <a:blip r:embed="rId130"/>
                          <a:srcRect b="0" l="0" r="0" t="0"/>
                          <a:stretch>
                            <a:fillRect/>
                          </a:stretch>
                        </pic:blipFill>
                        <pic:spPr>
                          <a:xfrm>
                            <a:off x="0" y="0"/>
                            <a:ext cx="1685925" cy="7969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21">
            <w:pPr>
              <w:spacing w:line="360" w:lineRule="auto"/>
              <w:rPr>
                <w:color w:val="000000"/>
              </w:rPr>
            </w:pPr>
            <w:r w:rsidDel="00000000" w:rsidR="00000000" w:rsidRPr="00000000">
              <w:rPr>
                <w:color w:val="000000"/>
                <w:rtl w:val="0"/>
              </w:rPr>
              <w:t xml:space="preserve">[RF063]  </w:t>
            </w:r>
            <w:r w:rsidDel="00000000" w:rsidR="00000000" w:rsidRPr="00000000">
              <w:rPr>
                <w:rtl w:val="0"/>
              </w:rPr>
              <w:t xml:space="preserve">Prover Formulário de Cadastro</w:t>
            </w:r>
            <w:r w:rsidDel="00000000" w:rsidR="00000000" w:rsidRPr="00000000">
              <w:rPr>
                <w:rtl w:val="0"/>
              </w:rPr>
            </w:r>
          </w:p>
        </w:tc>
        <w:tc>
          <w:tcPr>
            <w:vAlign w:val="center"/>
          </w:tcPr>
          <w:p w:rsidR="00000000" w:rsidDel="00000000" w:rsidP="00000000" w:rsidRDefault="00000000" w:rsidRPr="00000000" w14:paraId="00000A22">
            <w:pPr>
              <w:spacing w:line="360" w:lineRule="auto"/>
              <w:rPr/>
            </w:pPr>
            <w:r w:rsidDel="00000000" w:rsidR="00000000" w:rsidRPr="00000000">
              <w:rPr/>
              <w:drawing>
                <wp:inline distB="0" distT="0" distL="0" distR="0">
                  <wp:extent cx="1906270" cy="1657985"/>
                  <wp:effectExtent b="0" l="0" r="0" t="0"/>
                  <wp:docPr id="263" name="image235.png"/>
                  <a:graphic>
                    <a:graphicData uri="http://schemas.openxmlformats.org/drawingml/2006/picture">
                      <pic:pic>
                        <pic:nvPicPr>
                          <pic:cNvPr id="0" name="image235.png"/>
                          <pic:cNvPicPr preferRelativeResize="0"/>
                        </pic:nvPicPr>
                        <pic:blipFill>
                          <a:blip r:embed="rId131"/>
                          <a:srcRect b="0" l="0" r="0" t="0"/>
                          <a:stretch>
                            <a:fillRect/>
                          </a:stretch>
                        </pic:blipFill>
                        <pic:spPr>
                          <a:xfrm>
                            <a:off x="0" y="0"/>
                            <a:ext cx="1906270" cy="16579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23">
            <w:pPr>
              <w:keepNext w:val="1"/>
              <w:rPr/>
            </w:pPr>
            <w:r w:rsidDel="00000000" w:rsidR="00000000" w:rsidRPr="00000000">
              <w:rPr>
                <w:rtl w:val="0"/>
              </w:rPr>
            </w:r>
          </w:p>
          <w:p w:rsidR="00000000" w:rsidDel="00000000" w:rsidP="00000000" w:rsidRDefault="00000000" w:rsidRPr="00000000" w14:paraId="00000A24">
            <w:pPr>
              <w:keepNext w:val="1"/>
              <w:rPr/>
            </w:pPr>
            <w:r w:rsidDel="00000000" w:rsidR="00000000" w:rsidRPr="00000000">
              <w:rPr>
                <w:rtl w:val="0"/>
              </w:rPr>
            </w:r>
          </w:p>
          <w:p w:rsidR="00000000" w:rsidDel="00000000" w:rsidP="00000000" w:rsidRDefault="00000000" w:rsidRPr="00000000" w14:paraId="00000A25">
            <w:pPr>
              <w:keepNext w:val="1"/>
              <w:jc w:val="left"/>
              <w:rPr/>
            </w:pPr>
            <w:r w:rsidDel="00000000" w:rsidR="00000000" w:rsidRPr="00000000">
              <w:rPr/>
              <w:drawing>
                <wp:inline distB="0" distT="0" distL="0" distR="0">
                  <wp:extent cx="1685925" cy="686435"/>
                  <wp:effectExtent b="0" l="0" r="0" t="0"/>
                  <wp:docPr id="261" name="image226.png"/>
                  <a:graphic>
                    <a:graphicData uri="http://schemas.openxmlformats.org/drawingml/2006/picture">
                      <pic:pic>
                        <pic:nvPicPr>
                          <pic:cNvPr id="0" name="image226.png"/>
                          <pic:cNvPicPr preferRelativeResize="0"/>
                        </pic:nvPicPr>
                        <pic:blipFill>
                          <a:blip r:embed="rId132"/>
                          <a:srcRect b="0" l="0" r="0" t="0"/>
                          <a:stretch>
                            <a:fillRect/>
                          </a:stretch>
                        </pic:blipFill>
                        <pic:spPr>
                          <a:xfrm>
                            <a:off x="0" y="0"/>
                            <a:ext cx="1685925" cy="68643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26">
            <w:pPr>
              <w:spacing w:line="360" w:lineRule="auto"/>
              <w:rPr>
                <w:color w:val="000000"/>
              </w:rPr>
            </w:pPr>
            <w:r w:rsidDel="00000000" w:rsidR="00000000" w:rsidRPr="00000000">
              <w:rPr>
                <w:color w:val="000000"/>
                <w:rtl w:val="0"/>
              </w:rPr>
              <w:t xml:space="preserve">[RF064] </w:t>
            </w:r>
            <w:r w:rsidDel="00000000" w:rsidR="00000000" w:rsidRPr="00000000">
              <w:rPr>
                <w:rtl w:val="0"/>
              </w:rPr>
              <w:t xml:space="preserve">Capturar Informações do formulário de Cadastro</w:t>
            </w:r>
            <w:r w:rsidDel="00000000" w:rsidR="00000000" w:rsidRPr="00000000">
              <w:rPr>
                <w:rtl w:val="0"/>
              </w:rPr>
            </w:r>
          </w:p>
        </w:tc>
        <w:tc>
          <w:tcPr>
            <w:vAlign w:val="center"/>
          </w:tcPr>
          <w:p w:rsidR="00000000" w:rsidDel="00000000" w:rsidP="00000000" w:rsidRDefault="00000000" w:rsidRPr="00000000" w14:paraId="00000A27">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28">
            <w:pPr>
              <w:keepNext w:val="1"/>
              <w:spacing w:line="360" w:lineRule="auto"/>
              <w:rPr/>
            </w:pPr>
            <w:r w:rsidDel="00000000" w:rsidR="00000000" w:rsidRPr="00000000">
              <w:rPr>
                <w:rtl w:val="0"/>
              </w:rPr>
            </w:r>
          </w:p>
          <w:p w:rsidR="00000000" w:rsidDel="00000000" w:rsidP="00000000" w:rsidRDefault="00000000" w:rsidRPr="00000000" w14:paraId="00000A29">
            <w:pPr>
              <w:keepNext w:val="1"/>
              <w:spacing w:line="360" w:lineRule="auto"/>
              <w:rPr/>
            </w:pPr>
            <w:r w:rsidDel="00000000" w:rsidR="00000000" w:rsidRPr="00000000">
              <w:rPr>
                <w:rtl w:val="0"/>
              </w:rPr>
              <w:t xml:space="preserve">Não há Caso de Uso</w:t>
            </w:r>
          </w:p>
        </w:tc>
      </w:tr>
      <w:tr>
        <w:trPr>
          <w:cantSplit w:val="0"/>
          <w:tblHeader w:val="0"/>
        </w:trPr>
        <w:tc>
          <w:tcPr>
            <w:vAlign w:val="center"/>
          </w:tcPr>
          <w:p w:rsidR="00000000" w:rsidDel="00000000" w:rsidP="00000000" w:rsidRDefault="00000000" w:rsidRPr="00000000" w14:paraId="00000A2A">
            <w:pPr>
              <w:spacing w:line="360" w:lineRule="auto"/>
              <w:rPr>
                <w:color w:val="000000"/>
              </w:rPr>
            </w:pPr>
            <w:r w:rsidDel="00000000" w:rsidR="00000000" w:rsidRPr="00000000">
              <w:rPr>
                <w:color w:val="000000"/>
                <w:rtl w:val="0"/>
              </w:rPr>
              <w:t xml:space="preserve">[RF065] </w:t>
            </w:r>
            <w:r w:rsidDel="00000000" w:rsidR="00000000" w:rsidRPr="00000000">
              <w:rPr>
                <w:rtl w:val="0"/>
              </w:rPr>
              <w:t xml:space="preserve">prover botão de tema escuro no menu do usuário</w:t>
            </w:r>
            <w:r w:rsidDel="00000000" w:rsidR="00000000" w:rsidRPr="00000000">
              <w:rPr>
                <w:rtl w:val="0"/>
              </w:rPr>
            </w:r>
          </w:p>
        </w:tc>
        <w:tc>
          <w:tcPr>
            <w:vAlign w:val="center"/>
          </w:tcPr>
          <w:p w:rsidR="00000000" w:rsidDel="00000000" w:rsidP="00000000" w:rsidRDefault="00000000" w:rsidRPr="00000000" w14:paraId="00000A2B">
            <w:pPr>
              <w:spacing w:line="360" w:lineRule="auto"/>
              <w:rPr/>
            </w:pPr>
            <w:r w:rsidDel="00000000" w:rsidR="00000000" w:rsidRPr="00000000">
              <w:rPr/>
              <w:drawing>
                <wp:inline distB="0" distT="0" distL="0" distR="0">
                  <wp:extent cx="1448002" cy="314369"/>
                  <wp:effectExtent b="0" l="0" r="0" t="0"/>
                  <wp:docPr id="256" name="image256.png"/>
                  <a:graphic>
                    <a:graphicData uri="http://schemas.openxmlformats.org/drawingml/2006/picture">
                      <pic:pic>
                        <pic:nvPicPr>
                          <pic:cNvPr id="0" name="image256.png"/>
                          <pic:cNvPicPr preferRelativeResize="0"/>
                        </pic:nvPicPr>
                        <pic:blipFill>
                          <a:blip r:embed="rId133"/>
                          <a:srcRect b="0" l="0" r="0" t="0"/>
                          <a:stretch>
                            <a:fillRect/>
                          </a:stretch>
                        </pic:blipFill>
                        <pic:spPr>
                          <a:xfrm>
                            <a:off x="0" y="0"/>
                            <a:ext cx="1448002" cy="3143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2C">
            <w:pPr>
              <w:keepNext w:val="1"/>
              <w:rPr/>
            </w:pPr>
            <w:r w:rsidDel="00000000" w:rsidR="00000000" w:rsidRPr="00000000">
              <w:rPr/>
              <w:drawing>
                <wp:inline distB="0" distT="0" distL="0" distR="0">
                  <wp:extent cx="1685925" cy="751205"/>
                  <wp:effectExtent b="0" l="0" r="0" t="0"/>
                  <wp:docPr id="300" name="image273.png"/>
                  <a:graphic>
                    <a:graphicData uri="http://schemas.openxmlformats.org/drawingml/2006/picture">
                      <pic:pic>
                        <pic:nvPicPr>
                          <pic:cNvPr id="0" name="image273.png"/>
                          <pic:cNvPicPr preferRelativeResize="0"/>
                        </pic:nvPicPr>
                        <pic:blipFill>
                          <a:blip r:embed="rId134"/>
                          <a:srcRect b="0" l="0" r="0" t="0"/>
                          <a:stretch>
                            <a:fillRect/>
                          </a:stretch>
                        </pic:blipFill>
                        <pic:spPr>
                          <a:xfrm>
                            <a:off x="0" y="0"/>
                            <a:ext cx="1685925" cy="75120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2D">
            <w:pPr>
              <w:spacing w:line="360" w:lineRule="auto"/>
              <w:rPr>
                <w:color w:val="000000"/>
              </w:rPr>
            </w:pPr>
            <w:r w:rsidDel="00000000" w:rsidR="00000000" w:rsidRPr="00000000">
              <w:rPr>
                <w:color w:val="000000"/>
                <w:rtl w:val="0"/>
              </w:rPr>
              <w:t xml:space="preserve">[RF066] </w:t>
            </w:r>
            <w:r w:rsidDel="00000000" w:rsidR="00000000" w:rsidRPr="00000000">
              <w:rPr>
                <w:rtl w:val="0"/>
              </w:rPr>
              <w:t xml:space="preserve">Capturar Informações do formulário de Login</w:t>
            </w:r>
            <w:r w:rsidDel="00000000" w:rsidR="00000000" w:rsidRPr="00000000">
              <w:rPr>
                <w:rtl w:val="0"/>
              </w:rPr>
            </w:r>
          </w:p>
        </w:tc>
        <w:tc>
          <w:tcPr>
            <w:vAlign w:val="center"/>
          </w:tcPr>
          <w:p w:rsidR="00000000" w:rsidDel="00000000" w:rsidP="00000000" w:rsidRDefault="00000000" w:rsidRPr="00000000" w14:paraId="00000A2E">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2F">
            <w:pPr>
              <w:keepNext w:val="1"/>
              <w:spacing w:line="360" w:lineRule="auto"/>
              <w:rPr/>
            </w:pPr>
            <w:r w:rsidDel="00000000" w:rsidR="00000000" w:rsidRPr="00000000">
              <w:rPr>
                <w:rtl w:val="0"/>
              </w:rPr>
            </w:r>
          </w:p>
          <w:p w:rsidR="00000000" w:rsidDel="00000000" w:rsidP="00000000" w:rsidRDefault="00000000" w:rsidRPr="00000000" w14:paraId="00000A30">
            <w:pPr>
              <w:keepNext w:val="1"/>
              <w:spacing w:line="360" w:lineRule="auto"/>
              <w:rPr/>
            </w:pPr>
            <w:r w:rsidDel="00000000" w:rsidR="00000000" w:rsidRPr="00000000">
              <w:rPr>
                <w:rtl w:val="0"/>
              </w:rPr>
              <w:t xml:space="preserve">Não há Caso de Uso</w:t>
            </w:r>
          </w:p>
        </w:tc>
      </w:tr>
      <w:tr>
        <w:trPr>
          <w:cantSplit w:val="0"/>
          <w:tblHeader w:val="0"/>
        </w:trPr>
        <w:tc>
          <w:tcPr>
            <w:vAlign w:val="center"/>
          </w:tcPr>
          <w:p w:rsidR="00000000" w:rsidDel="00000000" w:rsidP="00000000" w:rsidRDefault="00000000" w:rsidRPr="00000000" w14:paraId="00000A31">
            <w:pPr>
              <w:spacing w:line="360" w:lineRule="auto"/>
              <w:rPr>
                <w:color w:val="000000"/>
              </w:rPr>
            </w:pPr>
            <w:r w:rsidDel="00000000" w:rsidR="00000000" w:rsidRPr="00000000">
              <w:rPr>
                <w:color w:val="000000"/>
                <w:rtl w:val="0"/>
              </w:rPr>
              <w:t xml:space="preserve">[RF067] </w:t>
            </w:r>
            <w:r w:rsidDel="00000000" w:rsidR="00000000" w:rsidRPr="00000000">
              <w:rPr>
                <w:rtl w:val="0"/>
              </w:rPr>
              <w:t xml:space="preserve">Prover botão de logar;</w:t>
            </w:r>
            <w:r w:rsidDel="00000000" w:rsidR="00000000" w:rsidRPr="00000000">
              <w:rPr>
                <w:rtl w:val="0"/>
              </w:rPr>
            </w:r>
          </w:p>
        </w:tc>
        <w:tc>
          <w:tcPr>
            <w:vAlign w:val="center"/>
          </w:tcPr>
          <w:p w:rsidR="00000000" w:rsidDel="00000000" w:rsidP="00000000" w:rsidRDefault="00000000" w:rsidRPr="00000000" w14:paraId="00000A32">
            <w:pPr>
              <w:spacing w:line="360" w:lineRule="auto"/>
              <w:rPr/>
            </w:pPr>
            <w:r w:rsidDel="00000000" w:rsidR="00000000" w:rsidRPr="00000000">
              <w:rPr/>
              <w:drawing>
                <wp:inline distB="0" distT="0" distL="0" distR="0">
                  <wp:extent cx="800212" cy="390580"/>
                  <wp:effectExtent b="0" l="0" r="0" t="0"/>
                  <wp:docPr id="298" name="image275.png"/>
                  <a:graphic>
                    <a:graphicData uri="http://schemas.openxmlformats.org/drawingml/2006/picture">
                      <pic:pic>
                        <pic:nvPicPr>
                          <pic:cNvPr id="0" name="image275.png"/>
                          <pic:cNvPicPr preferRelativeResize="0"/>
                        </pic:nvPicPr>
                        <pic:blipFill>
                          <a:blip r:embed="rId135"/>
                          <a:srcRect b="0" l="0" r="0" t="0"/>
                          <a:stretch>
                            <a:fillRect/>
                          </a:stretch>
                        </pic:blipFill>
                        <pic:spPr>
                          <a:xfrm>
                            <a:off x="0" y="0"/>
                            <a:ext cx="800212" cy="39058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33">
            <w:pPr>
              <w:keepNext w:val="1"/>
              <w:rPr/>
            </w:pPr>
            <w:r w:rsidDel="00000000" w:rsidR="00000000" w:rsidRPr="00000000">
              <w:rPr/>
              <w:drawing>
                <wp:inline distB="0" distT="0" distL="0" distR="0">
                  <wp:extent cx="1685925" cy="710565"/>
                  <wp:effectExtent b="0" l="0" r="0" t="0"/>
                  <wp:docPr id="286" name="image270.png"/>
                  <a:graphic>
                    <a:graphicData uri="http://schemas.openxmlformats.org/drawingml/2006/picture">
                      <pic:pic>
                        <pic:nvPicPr>
                          <pic:cNvPr id="0" name="image270.png"/>
                          <pic:cNvPicPr preferRelativeResize="0"/>
                        </pic:nvPicPr>
                        <pic:blipFill>
                          <a:blip r:embed="rId136"/>
                          <a:srcRect b="0" l="0" r="0" t="0"/>
                          <a:stretch>
                            <a:fillRect/>
                          </a:stretch>
                        </pic:blipFill>
                        <pic:spPr>
                          <a:xfrm>
                            <a:off x="0" y="0"/>
                            <a:ext cx="1685925" cy="71056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34">
            <w:pPr>
              <w:spacing w:line="360" w:lineRule="auto"/>
              <w:rPr>
                <w:color w:val="000000"/>
              </w:rPr>
            </w:pPr>
            <w:r w:rsidDel="00000000" w:rsidR="00000000" w:rsidRPr="00000000">
              <w:rPr>
                <w:color w:val="000000"/>
                <w:rtl w:val="0"/>
              </w:rPr>
              <w:t xml:space="preserve">[RF068] </w:t>
            </w:r>
            <w:r w:rsidDel="00000000" w:rsidR="00000000" w:rsidRPr="00000000">
              <w:rPr>
                <w:rtl w:val="0"/>
              </w:rPr>
              <w:t xml:space="preserve">Prover botão de Termos de Serviços e política de Privacidade</w:t>
            </w:r>
            <w:r w:rsidDel="00000000" w:rsidR="00000000" w:rsidRPr="00000000">
              <w:rPr>
                <w:rtl w:val="0"/>
              </w:rPr>
            </w:r>
          </w:p>
        </w:tc>
        <w:tc>
          <w:tcPr>
            <w:vAlign w:val="center"/>
          </w:tcPr>
          <w:p w:rsidR="00000000" w:rsidDel="00000000" w:rsidP="00000000" w:rsidRDefault="00000000" w:rsidRPr="00000000" w14:paraId="00000A35">
            <w:pPr>
              <w:spacing w:line="360" w:lineRule="auto"/>
              <w:rPr/>
            </w:pPr>
            <w:r w:rsidDel="00000000" w:rsidR="00000000" w:rsidRPr="00000000">
              <w:rPr/>
              <w:drawing>
                <wp:inline distB="0" distT="0" distL="0" distR="0">
                  <wp:extent cx="1906270" cy="279400"/>
                  <wp:effectExtent b="0" l="0" r="0" t="0"/>
                  <wp:docPr id="283" name="image278.png"/>
                  <a:graphic>
                    <a:graphicData uri="http://schemas.openxmlformats.org/drawingml/2006/picture">
                      <pic:pic>
                        <pic:nvPicPr>
                          <pic:cNvPr id="0" name="image278.png"/>
                          <pic:cNvPicPr preferRelativeResize="0"/>
                        </pic:nvPicPr>
                        <pic:blipFill>
                          <a:blip r:embed="rId137"/>
                          <a:srcRect b="0" l="0" r="0" t="0"/>
                          <a:stretch>
                            <a:fillRect/>
                          </a:stretch>
                        </pic:blipFill>
                        <pic:spPr>
                          <a:xfrm>
                            <a:off x="0" y="0"/>
                            <a:ext cx="1906270" cy="279400"/>
                          </a:xfrm>
                          <a:prstGeom prst="rect"/>
                          <a:ln/>
                        </pic:spPr>
                      </pic:pic>
                    </a:graphicData>
                  </a:graphic>
                </wp:inline>
              </w:drawing>
            </w:r>
            <w:r w:rsidDel="00000000" w:rsidR="00000000" w:rsidRPr="00000000">
              <w:rPr>
                <w:rtl w:val="0"/>
              </w:rPr>
              <w:t xml:space="preserve"> </w:t>
            </w:r>
          </w:p>
        </w:tc>
        <w:tc>
          <w:tcPr/>
          <w:p w:rsidR="00000000" w:rsidDel="00000000" w:rsidP="00000000" w:rsidRDefault="00000000" w:rsidRPr="00000000" w14:paraId="00000A36">
            <w:pPr>
              <w:keepNext w:val="1"/>
              <w:rPr/>
            </w:pPr>
            <w:r w:rsidDel="00000000" w:rsidR="00000000" w:rsidRPr="00000000">
              <w:rPr/>
              <w:drawing>
                <wp:inline distB="0" distT="0" distL="0" distR="0">
                  <wp:extent cx="1685925" cy="789940"/>
                  <wp:effectExtent b="0" l="0" r="0" t="0"/>
                  <wp:docPr id="292" name="image277.png"/>
                  <a:graphic>
                    <a:graphicData uri="http://schemas.openxmlformats.org/drawingml/2006/picture">
                      <pic:pic>
                        <pic:nvPicPr>
                          <pic:cNvPr id="0" name="image277.png"/>
                          <pic:cNvPicPr preferRelativeResize="0"/>
                        </pic:nvPicPr>
                        <pic:blipFill>
                          <a:blip r:embed="rId138"/>
                          <a:srcRect b="0" l="0" r="0" t="0"/>
                          <a:stretch>
                            <a:fillRect/>
                          </a:stretch>
                        </pic:blipFill>
                        <pic:spPr>
                          <a:xfrm>
                            <a:off x="0" y="0"/>
                            <a:ext cx="1685925" cy="78994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37">
            <w:pPr>
              <w:spacing w:line="360" w:lineRule="auto"/>
              <w:rPr>
                <w:color w:val="000000"/>
              </w:rPr>
            </w:pPr>
            <w:r w:rsidDel="00000000" w:rsidR="00000000" w:rsidRPr="00000000">
              <w:rPr>
                <w:color w:val="000000"/>
                <w:rtl w:val="0"/>
              </w:rPr>
              <w:t xml:space="preserve">[RF069]  </w:t>
            </w:r>
            <w:r w:rsidDel="00000000" w:rsidR="00000000" w:rsidRPr="00000000">
              <w:rPr>
                <w:rtl w:val="0"/>
              </w:rPr>
              <w:t xml:space="preserve">Prover botão de Cadastrar usando dados de outras aplicações</w:t>
            </w:r>
            <w:r w:rsidDel="00000000" w:rsidR="00000000" w:rsidRPr="00000000">
              <w:rPr>
                <w:rtl w:val="0"/>
              </w:rPr>
            </w:r>
          </w:p>
        </w:tc>
        <w:tc>
          <w:tcPr>
            <w:vAlign w:val="center"/>
          </w:tcPr>
          <w:p w:rsidR="00000000" w:rsidDel="00000000" w:rsidP="00000000" w:rsidRDefault="00000000" w:rsidRPr="00000000" w14:paraId="00000A38">
            <w:pPr>
              <w:spacing w:line="360" w:lineRule="auto"/>
              <w:rPr/>
            </w:pPr>
            <w:r w:rsidDel="00000000" w:rsidR="00000000" w:rsidRPr="00000000">
              <w:rPr/>
              <w:drawing>
                <wp:inline distB="0" distT="0" distL="0" distR="0">
                  <wp:extent cx="1495634" cy="666843"/>
                  <wp:effectExtent b="0" l="0" r="0" t="0"/>
                  <wp:docPr id="289" name="image262.png"/>
                  <a:graphic>
                    <a:graphicData uri="http://schemas.openxmlformats.org/drawingml/2006/picture">
                      <pic:pic>
                        <pic:nvPicPr>
                          <pic:cNvPr id="0" name="image262.png"/>
                          <pic:cNvPicPr preferRelativeResize="0"/>
                        </pic:nvPicPr>
                        <pic:blipFill>
                          <a:blip r:embed="rId139"/>
                          <a:srcRect b="0" l="0" r="0" t="0"/>
                          <a:stretch>
                            <a:fillRect/>
                          </a:stretch>
                        </pic:blipFill>
                        <pic:spPr>
                          <a:xfrm>
                            <a:off x="0" y="0"/>
                            <a:ext cx="1495634" cy="66684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39">
            <w:pPr>
              <w:keepNext w:val="1"/>
              <w:rPr/>
            </w:pPr>
            <w:r w:rsidDel="00000000" w:rsidR="00000000" w:rsidRPr="00000000">
              <w:rPr/>
              <w:drawing>
                <wp:inline distB="0" distT="0" distL="0" distR="0">
                  <wp:extent cx="1685925" cy="702310"/>
                  <wp:effectExtent b="0" l="0" r="0" t="0"/>
                  <wp:docPr id="278" name="image258.png"/>
                  <a:graphic>
                    <a:graphicData uri="http://schemas.openxmlformats.org/drawingml/2006/picture">
                      <pic:pic>
                        <pic:nvPicPr>
                          <pic:cNvPr id="0" name="image258.png"/>
                          <pic:cNvPicPr preferRelativeResize="0"/>
                        </pic:nvPicPr>
                        <pic:blipFill>
                          <a:blip r:embed="rId140"/>
                          <a:srcRect b="0" l="0" r="0" t="0"/>
                          <a:stretch>
                            <a:fillRect/>
                          </a:stretch>
                        </pic:blipFill>
                        <pic:spPr>
                          <a:xfrm>
                            <a:off x="0" y="0"/>
                            <a:ext cx="1685925" cy="70231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3A">
            <w:pPr>
              <w:spacing w:line="360" w:lineRule="auto"/>
              <w:rPr>
                <w:color w:val="000000"/>
              </w:rPr>
            </w:pPr>
            <w:r w:rsidDel="00000000" w:rsidR="00000000" w:rsidRPr="00000000">
              <w:rPr>
                <w:color w:val="000000"/>
                <w:rtl w:val="0"/>
              </w:rPr>
              <w:t xml:space="preserve">[RF070]  </w:t>
            </w:r>
            <w:r w:rsidDel="00000000" w:rsidR="00000000" w:rsidRPr="00000000">
              <w:rPr>
                <w:rtl w:val="0"/>
              </w:rPr>
              <w:t xml:space="preserve">Prover botão de Mudar Tema do site na Landing Page </w:t>
            </w:r>
            <w:r w:rsidDel="00000000" w:rsidR="00000000" w:rsidRPr="00000000">
              <w:rPr>
                <w:rtl w:val="0"/>
              </w:rPr>
            </w:r>
          </w:p>
        </w:tc>
        <w:tc>
          <w:tcPr>
            <w:vAlign w:val="center"/>
          </w:tcPr>
          <w:p w:rsidR="00000000" w:rsidDel="00000000" w:rsidP="00000000" w:rsidRDefault="00000000" w:rsidRPr="00000000" w14:paraId="00000A3B">
            <w:pPr>
              <w:spacing w:line="360" w:lineRule="auto"/>
              <w:rPr/>
            </w:pPr>
            <w:r w:rsidDel="00000000" w:rsidR="00000000" w:rsidRPr="00000000">
              <w:rPr/>
              <w:drawing>
                <wp:inline distB="0" distT="0" distL="0" distR="0">
                  <wp:extent cx="527259" cy="632711"/>
                  <wp:effectExtent b="0" l="0" r="0" t="0"/>
                  <wp:docPr id="276" name="image241.png"/>
                  <a:graphic>
                    <a:graphicData uri="http://schemas.openxmlformats.org/drawingml/2006/picture">
                      <pic:pic>
                        <pic:nvPicPr>
                          <pic:cNvPr id="0" name="image241.png"/>
                          <pic:cNvPicPr preferRelativeResize="0"/>
                        </pic:nvPicPr>
                        <pic:blipFill>
                          <a:blip r:embed="rId141"/>
                          <a:srcRect b="0" l="0" r="0" t="0"/>
                          <a:stretch>
                            <a:fillRect/>
                          </a:stretch>
                        </pic:blipFill>
                        <pic:spPr>
                          <a:xfrm>
                            <a:off x="0" y="0"/>
                            <a:ext cx="527259" cy="6327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3C">
            <w:pPr>
              <w:keepNext w:val="1"/>
              <w:rPr/>
            </w:pPr>
            <w:r w:rsidDel="00000000" w:rsidR="00000000" w:rsidRPr="00000000">
              <w:rPr/>
              <w:drawing>
                <wp:inline distB="0" distT="0" distL="0" distR="0">
                  <wp:extent cx="1685925" cy="683260"/>
                  <wp:effectExtent b="0" l="0" r="0" t="0"/>
                  <wp:docPr id="281" name="image250.png"/>
                  <a:graphic>
                    <a:graphicData uri="http://schemas.openxmlformats.org/drawingml/2006/picture">
                      <pic:pic>
                        <pic:nvPicPr>
                          <pic:cNvPr id="0" name="image250.png"/>
                          <pic:cNvPicPr preferRelativeResize="0"/>
                        </pic:nvPicPr>
                        <pic:blipFill>
                          <a:blip r:embed="rId142"/>
                          <a:srcRect b="0" l="0" r="0" t="0"/>
                          <a:stretch>
                            <a:fillRect/>
                          </a:stretch>
                        </pic:blipFill>
                        <pic:spPr>
                          <a:xfrm>
                            <a:off x="0" y="0"/>
                            <a:ext cx="1685925" cy="68326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3D">
            <w:pPr>
              <w:spacing w:line="360" w:lineRule="auto"/>
              <w:rPr>
                <w:color w:val="000000"/>
              </w:rPr>
            </w:pPr>
            <w:r w:rsidDel="00000000" w:rsidR="00000000" w:rsidRPr="00000000">
              <w:rPr>
                <w:color w:val="000000"/>
                <w:rtl w:val="0"/>
              </w:rPr>
              <w:t xml:space="preserve">[RF071]  </w:t>
            </w:r>
            <w:r w:rsidDel="00000000" w:rsidR="00000000" w:rsidRPr="00000000">
              <w:rPr>
                <w:rtl w:val="0"/>
              </w:rPr>
              <w:t xml:space="preserve">Prover botão de tradução na Landing Page</w:t>
            </w:r>
            <w:r w:rsidDel="00000000" w:rsidR="00000000" w:rsidRPr="00000000">
              <w:rPr>
                <w:rtl w:val="0"/>
              </w:rPr>
            </w:r>
          </w:p>
        </w:tc>
        <w:tc>
          <w:tcPr>
            <w:vAlign w:val="center"/>
          </w:tcPr>
          <w:p w:rsidR="00000000" w:rsidDel="00000000" w:rsidP="00000000" w:rsidRDefault="00000000" w:rsidRPr="00000000" w14:paraId="00000A3E">
            <w:pPr>
              <w:spacing w:line="360" w:lineRule="auto"/>
              <w:rPr/>
            </w:pPr>
            <w:r w:rsidDel="00000000" w:rsidR="00000000" w:rsidRPr="00000000">
              <w:rPr/>
              <w:drawing>
                <wp:inline distB="0" distT="0" distL="0" distR="0">
                  <wp:extent cx="1145028" cy="2385793"/>
                  <wp:effectExtent b="0" l="0" r="0" t="0"/>
                  <wp:docPr id="280" name="image243.png"/>
                  <a:graphic>
                    <a:graphicData uri="http://schemas.openxmlformats.org/drawingml/2006/picture">
                      <pic:pic>
                        <pic:nvPicPr>
                          <pic:cNvPr id="0" name="image243.png"/>
                          <pic:cNvPicPr preferRelativeResize="0"/>
                        </pic:nvPicPr>
                        <pic:blipFill>
                          <a:blip r:embed="rId143"/>
                          <a:srcRect b="0" l="0" r="0" t="0"/>
                          <a:stretch>
                            <a:fillRect/>
                          </a:stretch>
                        </pic:blipFill>
                        <pic:spPr>
                          <a:xfrm>
                            <a:off x="0" y="0"/>
                            <a:ext cx="1145028" cy="238579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3F">
            <w:pPr>
              <w:keepNext w:val="1"/>
              <w:rPr/>
            </w:pPr>
            <w:r w:rsidDel="00000000" w:rsidR="00000000" w:rsidRPr="00000000">
              <w:rPr>
                <w:rtl w:val="0"/>
              </w:rPr>
            </w:r>
          </w:p>
          <w:p w:rsidR="00000000" w:rsidDel="00000000" w:rsidP="00000000" w:rsidRDefault="00000000" w:rsidRPr="00000000" w14:paraId="00000A40">
            <w:pPr>
              <w:keepNext w:val="1"/>
              <w:rPr/>
            </w:pPr>
            <w:r w:rsidDel="00000000" w:rsidR="00000000" w:rsidRPr="00000000">
              <w:rPr>
                <w:rtl w:val="0"/>
              </w:rPr>
            </w:r>
          </w:p>
          <w:p w:rsidR="00000000" w:rsidDel="00000000" w:rsidP="00000000" w:rsidRDefault="00000000" w:rsidRPr="00000000" w14:paraId="00000A41">
            <w:pPr>
              <w:keepNext w:val="1"/>
              <w:rPr/>
            </w:pPr>
            <w:r w:rsidDel="00000000" w:rsidR="00000000" w:rsidRPr="00000000">
              <w:rPr>
                <w:rtl w:val="0"/>
              </w:rPr>
            </w:r>
          </w:p>
          <w:p w:rsidR="00000000" w:rsidDel="00000000" w:rsidP="00000000" w:rsidRDefault="00000000" w:rsidRPr="00000000" w14:paraId="00000A42">
            <w:pPr>
              <w:keepNext w:val="1"/>
              <w:rPr/>
            </w:pPr>
            <w:r w:rsidDel="00000000" w:rsidR="00000000" w:rsidRPr="00000000">
              <w:rPr>
                <w:rtl w:val="0"/>
              </w:rPr>
            </w:r>
          </w:p>
          <w:p w:rsidR="00000000" w:rsidDel="00000000" w:rsidP="00000000" w:rsidRDefault="00000000" w:rsidRPr="00000000" w14:paraId="00000A43">
            <w:pPr>
              <w:keepNext w:val="1"/>
              <w:rPr/>
            </w:pPr>
            <w:r w:rsidDel="00000000" w:rsidR="00000000" w:rsidRPr="00000000">
              <w:rPr/>
              <w:drawing>
                <wp:inline distB="0" distT="0" distL="0" distR="0">
                  <wp:extent cx="1685925" cy="755015"/>
                  <wp:effectExtent b="0" l="0" r="0" t="0"/>
                  <wp:docPr id="215" name="image188.png"/>
                  <a:graphic>
                    <a:graphicData uri="http://schemas.openxmlformats.org/drawingml/2006/picture">
                      <pic:pic>
                        <pic:nvPicPr>
                          <pic:cNvPr id="0" name="image188.png"/>
                          <pic:cNvPicPr preferRelativeResize="0"/>
                        </pic:nvPicPr>
                        <pic:blipFill>
                          <a:blip r:embed="rId144"/>
                          <a:srcRect b="0" l="0" r="0" t="0"/>
                          <a:stretch>
                            <a:fillRect/>
                          </a:stretch>
                        </pic:blipFill>
                        <pic:spPr>
                          <a:xfrm>
                            <a:off x="0" y="0"/>
                            <a:ext cx="1685925" cy="755015"/>
                          </a:xfrm>
                          <a:prstGeom prst="rect"/>
                          <a:ln/>
                        </pic:spPr>
                      </pic:pic>
                    </a:graphicData>
                  </a:graphic>
                </wp:inline>
              </w:drawing>
            </w:r>
            <w:r w:rsidDel="00000000" w:rsidR="00000000" w:rsidRPr="00000000">
              <w:rPr>
                <w:rtl w:val="0"/>
              </w:rPr>
            </w:r>
          </w:p>
        </w:tc>
      </w:tr>
      <w:tr>
        <w:trPr>
          <w:cantSplit w:val="0"/>
          <w:trHeight w:val="1310" w:hRule="atLeast"/>
          <w:tblHeader w:val="0"/>
        </w:trPr>
        <w:tc>
          <w:tcPr>
            <w:vAlign w:val="center"/>
          </w:tcPr>
          <w:p w:rsidR="00000000" w:rsidDel="00000000" w:rsidP="00000000" w:rsidRDefault="00000000" w:rsidRPr="00000000" w14:paraId="00000A44">
            <w:pPr>
              <w:spacing w:line="360" w:lineRule="auto"/>
              <w:rPr>
                <w:color w:val="000000"/>
              </w:rPr>
            </w:pPr>
            <w:r w:rsidDel="00000000" w:rsidR="00000000" w:rsidRPr="00000000">
              <w:rPr>
                <w:color w:val="000000"/>
                <w:rtl w:val="0"/>
              </w:rPr>
              <w:t xml:space="preserve">[RF072]  </w:t>
            </w:r>
            <w:r w:rsidDel="00000000" w:rsidR="00000000" w:rsidRPr="00000000">
              <w:rPr>
                <w:rtl w:val="0"/>
              </w:rPr>
              <w:t xml:space="preserve">Prover botão de cadastrar</w:t>
            </w:r>
            <w:r w:rsidDel="00000000" w:rsidR="00000000" w:rsidRPr="00000000">
              <w:rPr>
                <w:rtl w:val="0"/>
              </w:rPr>
            </w:r>
          </w:p>
        </w:tc>
        <w:tc>
          <w:tcPr>
            <w:vAlign w:val="center"/>
          </w:tcPr>
          <w:p w:rsidR="00000000" w:rsidDel="00000000" w:rsidP="00000000" w:rsidRDefault="00000000" w:rsidRPr="00000000" w14:paraId="00000A45">
            <w:pPr>
              <w:spacing w:line="360" w:lineRule="auto"/>
              <w:rPr/>
            </w:pPr>
            <w:r w:rsidDel="00000000" w:rsidR="00000000" w:rsidRPr="00000000">
              <w:rPr/>
              <w:drawing>
                <wp:inline distB="0" distT="0" distL="0" distR="0">
                  <wp:extent cx="1009791" cy="495369"/>
                  <wp:effectExtent b="0" l="0" r="0" t="0"/>
                  <wp:docPr id="223" name="image210.png"/>
                  <a:graphic>
                    <a:graphicData uri="http://schemas.openxmlformats.org/drawingml/2006/picture">
                      <pic:pic>
                        <pic:nvPicPr>
                          <pic:cNvPr id="0" name="image210.png"/>
                          <pic:cNvPicPr preferRelativeResize="0"/>
                        </pic:nvPicPr>
                        <pic:blipFill>
                          <a:blip r:embed="rId145"/>
                          <a:srcRect b="0" l="0" r="0" t="0"/>
                          <a:stretch>
                            <a:fillRect/>
                          </a:stretch>
                        </pic:blipFill>
                        <pic:spPr>
                          <a:xfrm>
                            <a:off x="0" y="0"/>
                            <a:ext cx="1009791" cy="4953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46">
            <w:pPr>
              <w:keepNext w:val="1"/>
              <w:rPr/>
            </w:pPr>
            <w:r w:rsidDel="00000000" w:rsidR="00000000" w:rsidRPr="00000000">
              <w:rPr/>
              <w:drawing>
                <wp:inline distB="0" distT="0" distL="0" distR="0">
                  <wp:extent cx="1685925" cy="800100"/>
                  <wp:effectExtent b="0" l="0" r="0" t="0"/>
                  <wp:docPr id="220" name="image224.png"/>
                  <a:graphic>
                    <a:graphicData uri="http://schemas.openxmlformats.org/drawingml/2006/picture">
                      <pic:pic>
                        <pic:nvPicPr>
                          <pic:cNvPr id="0" name="image224.png"/>
                          <pic:cNvPicPr preferRelativeResize="0"/>
                        </pic:nvPicPr>
                        <pic:blipFill>
                          <a:blip r:embed="rId146"/>
                          <a:srcRect b="0" l="0" r="0" t="0"/>
                          <a:stretch>
                            <a:fillRect/>
                          </a:stretch>
                        </pic:blipFill>
                        <pic:spPr>
                          <a:xfrm>
                            <a:off x="0" y="0"/>
                            <a:ext cx="1685925" cy="8001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47">
            <w:pPr>
              <w:spacing w:line="360" w:lineRule="auto"/>
              <w:rPr>
                <w:color w:val="000000"/>
              </w:rPr>
            </w:pPr>
            <w:r w:rsidDel="00000000" w:rsidR="00000000" w:rsidRPr="00000000">
              <w:rPr>
                <w:color w:val="000000"/>
                <w:rtl w:val="0"/>
              </w:rPr>
              <w:t xml:space="preserve">[RF073]  </w:t>
            </w:r>
            <w:r w:rsidDel="00000000" w:rsidR="00000000" w:rsidRPr="00000000">
              <w:rPr>
                <w:rtl w:val="0"/>
              </w:rPr>
              <w:t xml:space="preserve">Prover botão de Anexo de arquivo na home</w:t>
            </w:r>
            <w:r w:rsidDel="00000000" w:rsidR="00000000" w:rsidRPr="00000000">
              <w:rPr>
                <w:rtl w:val="0"/>
              </w:rPr>
            </w:r>
          </w:p>
        </w:tc>
        <w:tc>
          <w:tcPr>
            <w:vAlign w:val="center"/>
          </w:tcPr>
          <w:p w:rsidR="00000000" w:rsidDel="00000000" w:rsidP="00000000" w:rsidRDefault="00000000" w:rsidRPr="00000000" w14:paraId="00000A48">
            <w:pPr>
              <w:spacing w:line="360" w:lineRule="auto"/>
              <w:rPr/>
            </w:pPr>
            <w:r w:rsidDel="00000000" w:rsidR="00000000" w:rsidRPr="00000000">
              <w:rPr/>
              <w:drawing>
                <wp:inline distB="0" distT="0" distL="0" distR="0">
                  <wp:extent cx="533474" cy="504895"/>
                  <wp:effectExtent b="0" l="0" r="0" t="0"/>
                  <wp:docPr id="205" name="image179.png"/>
                  <a:graphic>
                    <a:graphicData uri="http://schemas.openxmlformats.org/drawingml/2006/picture">
                      <pic:pic>
                        <pic:nvPicPr>
                          <pic:cNvPr id="0" name="image179.png"/>
                          <pic:cNvPicPr preferRelativeResize="0"/>
                        </pic:nvPicPr>
                        <pic:blipFill>
                          <a:blip r:embed="rId147"/>
                          <a:srcRect b="0" l="0" r="0" t="0"/>
                          <a:stretch>
                            <a:fillRect/>
                          </a:stretch>
                        </pic:blipFill>
                        <pic:spPr>
                          <a:xfrm>
                            <a:off x="0" y="0"/>
                            <a:ext cx="533474" cy="5048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49">
            <w:pPr>
              <w:keepNext w:val="1"/>
              <w:rPr/>
            </w:pPr>
            <w:r w:rsidDel="00000000" w:rsidR="00000000" w:rsidRPr="00000000">
              <w:rPr/>
              <w:drawing>
                <wp:inline distB="0" distT="0" distL="0" distR="0">
                  <wp:extent cx="1685925" cy="721995"/>
                  <wp:effectExtent b="0" l="0" r="0" t="0"/>
                  <wp:docPr id="202" name="image205.png"/>
                  <a:graphic>
                    <a:graphicData uri="http://schemas.openxmlformats.org/drawingml/2006/picture">
                      <pic:pic>
                        <pic:nvPicPr>
                          <pic:cNvPr id="0" name="image205.png"/>
                          <pic:cNvPicPr preferRelativeResize="0"/>
                        </pic:nvPicPr>
                        <pic:blipFill>
                          <a:blip r:embed="rId148"/>
                          <a:srcRect b="0" l="0" r="0" t="0"/>
                          <a:stretch>
                            <a:fillRect/>
                          </a:stretch>
                        </pic:blipFill>
                        <pic:spPr>
                          <a:xfrm>
                            <a:off x="0" y="0"/>
                            <a:ext cx="1685925" cy="72199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4A">
            <w:pPr>
              <w:spacing w:line="360" w:lineRule="auto"/>
              <w:rPr>
                <w:color w:val="000000"/>
              </w:rPr>
            </w:pPr>
            <w:r w:rsidDel="00000000" w:rsidR="00000000" w:rsidRPr="00000000">
              <w:rPr>
                <w:color w:val="000000"/>
                <w:rtl w:val="0"/>
              </w:rPr>
              <w:t xml:space="preserve">[RF074]  </w:t>
            </w:r>
            <w:r w:rsidDel="00000000" w:rsidR="00000000" w:rsidRPr="00000000">
              <w:rPr>
                <w:rtl w:val="0"/>
              </w:rPr>
              <w:t xml:space="preserve">Prover botão de minimizar na Header</w:t>
            </w:r>
            <w:r w:rsidDel="00000000" w:rsidR="00000000" w:rsidRPr="00000000">
              <w:rPr>
                <w:rtl w:val="0"/>
              </w:rPr>
            </w:r>
          </w:p>
        </w:tc>
        <w:tc>
          <w:tcPr>
            <w:vAlign w:val="center"/>
          </w:tcPr>
          <w:p w:rsidR="00000000" w:rsidDel="00000000" w:rsidP="00000000" w:rsidRDefault="00000000" w:rsidRPr="00000000" w14:paraId="00000A4B">
            <w:pPr>
              <w:spacing w:line="360" w:lineRule="auto"/>
              <w:rPr/>
            </w:pPr>
            <w:r w:rsidDel="00000000" w:rsidR="00000000" w:rsidRPr="00000000">
              <w:rPr/>
              <w:drawing>
                <wp:inline distB="0" distT="0" distL="0" distR="0">
                  <wp:extent cx="625150" cy="364671"/>
                  <wp:effectExtent b="0" l="0" r="0" t="0"/>
                  <wp:docPr id="211" name="image196.png"/>
                  <a:graphic>
                    <a:graphicData uri="http://schemas.openxmlformats.org/drawingml/2006/picture">
                      <pic:pic>
                        <pic:nvPicPr>
                          <pic:cNvPr id="0" name="image196.png"/>
                          <pic:cNvPicPr preferRelativeResize="0"/>
                        </pic:nvPicPr>
                        <pic:blipFill>
                          <a:blip r:embed="rId149"/>
                          <a:srcRect b="0" l="0" r="0" t="0"/>
                          <a:stretch>
                            <a:fillRect/>
                          </a:stretch>
                        </pic:blipFill>
                        <pic:spPr>
                          <a:xfrm>
                            <a:off x="0" y="0"/>
                            <a:ext cx="625150" cy="36467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4C">
            <w:pPr>
              <w:keepNext w:val="1"/>
              <w:rPr/>
            </w:pPr>
            <w:r w:rsidDel="00000000" w:rsidR="00000000" w:rsidRPr="00000000">
              <w:rPr/>
              <w:drawing>
                <wp:inline distB="0" distT="0" distL="0" distR="0">
                  <wp:extent cx="1685925" cy="732155"/>
                  <wp:effectExtent b="0" l="0" r="0" t="0"/>
                  <wp:docPr id="208" name="image199.png"/>
                  <a:graphic>
                    <a:graphicData uri="http://schemas.openxmlformats.org/drawingml/2006/picture">
                      <pic:pic>
                        <pic:nvPicPr>
                          <pic:cNvPr id="0" name="image199.png"/>
                          <pic:cNvPicPr preferRelativeResize="0"/>
                        </pic:nvPicPr>
                        <pic:blipFill>
                          <a:blip r:embed="rId150"/>
                          <a:srcRect b="0" l="0" r="0" t="0"/>
                          <a:stretch>
                            <a:fillRect/>
                          </a:stretch>
                        </pic:blipFill>
                        <pic:spPr>
                          <a:xfrm>
                            <a:off x="0" y="0"/>
                            <a:ext cx="1685925" cy="7321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4D">
            <w:pPr>
              <w:spacing w:line="360" w:lineRule="auto"/>
              <w:rPr>
                <w:color w:val="000000"/>
              </w:rPr>
            </w:pPr>
            <w:r w:rsidDel="00000000" w:rsidR="00000000" w:rsidRPr="00000000">
              <w:rPr>
                <w:color w:val="000000"/>
                <w:rtl w:val="0"/>
              </w:rPr>
              <w:t xml:space="preserve">[RF075]  </w:t>
            </w:r>
            <w:r w:rsidDel="00000000" w:rsidR="00000000" w:rsidRPr="00000000">
              <w:rPr>
                <w:rtl w:val="0"/>
              </w:rPr>
              <w:t xml:space="preserve">Prover Formulário para criação de post</w:t>
            </w:r>
            <w:r w:rsidDel="00000000" w:rsidR="00000000" w:rsidRPr="00000000">
              <w:rPr>
                <w:rtl w:val="0"/>
              </w:rPr>
            </w:r>
          </w:p>
        </w:tc>
        <w:tc>
          <w:tcPr>
            <w:vAlign w:val="center"/>
          </w:tcPr>
          <w:p w:rsidR="00000000" w:rsidDel="00000000" w:rsidP="00000000" w:rsidRDefault="00000000" w:rsidRPr="00000000" w14:paraId="00000A4E">
            <w:pPr>
              <w:spacing w:line="360" w:lineRule="auto"/>
              <w:rPr/>
            </w:pPr>
            <w:r w:rsidDel="00000000" w:rsidR="00000000" w:rsidRPr="00000000">
              <w:rPr>
                <w:rtl w:val="0"/>
              </w:rPr>
              <w:t xml:space="preserve">Prótotipo não feito</w:t>
            </w:r>
          </w:p>
        </w:tc>
        <w:tc>
          <w:tcPr/>
          <w:p w:rsidR="00000000" w:rsidDel="00000000" w:rsidP="00000000" w:rsidRDefault="00000000" w:rsidRPr="00000000" w14:paraId="00000A4F">
            <w:pPr>
              <w:keepNext w:val="1"/>
              <w:rPr/>
            </w:pPr>
            <w:r w:rsidDel="00000000" w:rsidR="00000000" w:rsidRPr="00000000">
              <w:rPr/>
              <w:drawing>
                <wp:inline distB="0" distT="0" distL="0" distR="0">
                  <wp:extent cx="1685925" cy="736600"/>
                  <wp:effectExtent b="0" l="0" r="0" t="0"/>
                  <wp:docPr id="196" name="image185.png"/>
                  <a:graphic>
                    <a:graphicData uri="http://schemas.openxmlformats.org/drawingml/2006/picture">
                      <pic:pic>
                        <pic:nvPicPr>
                          <pic:cNvPr id="0" name="image185.png"/>
                          <pic:cNvPicPr preferRelativeResize="0"/>
                        </pic:nvPicPr>
                        <pic:blipFill>
                          <a:blip r:embed="rId151"/>
                          <a:srcRect b="0" l="0" r="0" t="0"/>
                          <a:stretch>
                            <a:fillRect/>
                          </a:stretch>
                        </pic:blipFill>
                        <pic:spPr>
                          <a:xfrm>
                            <a:off x="0" y="0"/>
                            <a:ext cx="1685925" cy="7366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50">
            <w:pPr>
              <w:spacing w:line="360" w:lineRule="auto"/>
              <w:rPr>
                <w:color w:val="000000"/>
              </w:rPr>
            </w:pPr>
            <w:r w:rsidDel="00000000" w:rsidR="00000000" w:rsidRPr="00000000">
              <w:rPr>
                <w:color w:val="000000"/>
                <w:rtl w:val="0"/>
              </w:rPr>
              <w:t xml:space="preserve">[RF076] Funcionalidade</w:t>
            </w:r>
            <w:r w:rsidDel="00000000" w:rsidR="00000000" w:rsidRPr="00000000">
              <w:rPr>
                <w:rtl w:val="0"/>
              </w:rPr>
              <w:t xml:space="preserve"> de criação de post</w:t>
            </w:r>
            <w:r w:rsidDel="00000000" w:rsidR="00000000" w:rsidRPr="00000000">
              <w:rPr>
                <w:rtl w:val="0"/>
              </w:rPr>
            </w:r>
          </w:p>
        </w:tc>
        <w:tc>
          <w:tcPr>
            <w:vAlign w:val="center"/>
          </w:tcPr>
          <w:p w:rsidR="00000000" w:rsidDel="00000000" w:rsidP="00000000" w:rsidRDefault="00000000" w:rsidRPr="00000000" w14:paraId="00000A51">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52">
            <w:pPr>
              <w:keepNext w:val="1"/>
              <w:rPr/>
            </w:pPr>
            <w:r w:rsidDel="00000000" w:rsidR="00000000" w:rsidRPr="00000000">
              <w:rPr/>
              <w:drawing>
                <wp:inline distB="0" distT="0" distL="0" distR="0">
                  <wp:extent cx="1685925" cy="832485"/>
                  <wp:effectExtent b="0" l="0" r="0" t="0"/>
                  <wp:docPr id="193" name="image172.png"/>
                  <a:graphic>
                    <a:graphicData uri="http://schemas.openxmlformats.org/drawingml/2006/picture">
                      <pic:pic>
                        <pic:nvPicPr>
                          <pic:cNvPr id="0" name="image172.png"/>
                          <pic:cNvPicPr preferRelativeResize="0"/>
                        </pic:nvPicPr>
                        <pic:blipFill>
                          <a:blip r:embed="rId152"/>
                          <a:srcRect b="0" l="0" r="0" t="0"/>
                          <a:stretch>
                            <a:fillRect/>
                          </a:stretch>
                        </pic:blipFill>
                        <pic:spPr>
                          <a:xfrm>
                            <a:off x="0" y="0"/>
                            <a:ext cx="1685925" cy="8324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53">
            <w:pPr>
              <w:spacing w:line="360" w:lineRule="auto"/>
              <w:rPr>
                <w:color w:val="000000"/>
              </w:rPr>
            </w:pPr>
            <w:r w:rsidDel="00000000" w:rsidR="00000000" w:rsidRPr="00000000">
              <w:rPr>
                <w:color w:val="000000"/>
                <w:rtl w:val="0"/>
              </w:rPr>
              <w:t xml:space="preserve">[RF077]  </w:t>
            </w:r>
            <w:r w:rsidDel="00000000" w:rsidR="00000000" w:rsidRPr="00000000">
              <w:rPr>
                <w:rtl w:val="0"/>
              </w:rPr>
              <w:t xml:space="preserve"> Funcionalidade de salvar post no menu de opções</w:t>
            </w:r>
            <w:r w:rsidDel="00000000" w:rsidR="00000000" w:rsidRPr="00000000">
              <w:rPr>
                <w:rtl w:val="0"/>
              </w:rPr>
            </w:r>
          </w:p>
        </w:tc>
        <w:tc>
          <w:tcPr>
            <w:vAlign w:val="center"/>
          </w:tcPr>
          <w:p w:rsidR="00000000" w:rsidDel="00000000" w:rsidP="00000000" w:rsidRDefault="00000000" w:rsidRPr="00000000" w14:paraId="00000A54">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55">
            <w:pPr>
              <w:keepNext w:val="1"/>
              <w:rPr/>
            </w:pPr>
            <w:r w:rsidDel="00000000" w:rsidR="00000000" w:rsidRPr="00000000">
              <w:rPr/>
              <w:drawing>
                <wp:inline distB="0" distT="0" distL="0" distR="0">
                  <wp:extent cx="1685925" cy="719455"/>
                  <wp:effectExtent b="0" l="0" r="0" t="0"/>
                  <wp:docPr id="200" name="image176.png"/>
                  <a:graphic>
                    <a:graphicData uri="http://schemas.openxmlformats.org/drawingml/2006/picture">
                      <pic:pic>
                        <pic:nvPicPr>
                          <pic:cNvPr id="0" name="image176.png"/>
                          <pic:cNvPicPr preferRelativeResize="0"/>
                        </pic:nvPicPr>
                        <pic:blipFill>
                          <a:blip r:embed="rId153"/>
                          <a:srcRect b="0" l="0" r="0" t="0"/>
                          <a:stretch>
                            <a:fillRect/>
                          </a:stretch>
                        </pic:blipFill>
                        <pic:spPr>
                          <a:xfrm>
                            <a:off x="0" y="0"/>
                            <a:ext cx="1685925" cy="719455"/>
                          </a:xfrm>
                          <a:prstGeom prst="rect"/>
                          <a:ln/>
                        </pic:spPr>
                      </pic:pic>
                    </a:graphicData>
                  </a:graphic>
                </wp:inline>
              </w:drawing>
            </w:r>
            <w:r w:rsidDel="00000000" w:rsidR="00000000" w:rsidRPr="00000000">
              <w:rPr>
                <w:rtl w:val="0"/>
              </w:rPr>
            </w:r>
          </w:p>
        </w:tc>
      </w:tr>
      <w:tr>
        <w:trPr>
          <w:cantSplit w:val="0"/>
          <w:trHeight w:val="1880" w:hRule="atLeast"/>
          <w:tblHeader w:val="0"/>
        </w:trPr>
        <w:tc>
          <w:tcPr>
            <w:vAlign w:val="center"/>
          </w:tcPr>
          <w:p w:rsidR="00000000" w:rsidDel="00000000" w:rsidP="00000000" w:rsidRDefault="00000000" w:rsidRPr="00000000" w14:paraId="00000A56">
            <w:pPr>
              <w:spacing w:line="360" w:lineRule="auto"/>
              <w:rPr>
                <w:color w:val="000000"/>
              </w:rPr>
            </w:pPr>
            <w:r w:rsidDel="00000000" w:rsidR="00000000" w:rsidRPr="00000000">
              <w:rPr>
                <w:color w:val="000000"/>
                <w:rtl w:val="0"/>
              </w:rPr>
              <w:t xml:space="preserve">[RF078] Funcionalidade</w:t>
            </w:r>
            <w:r w:rsidDel="00000000" w:rsidR="00000000" w:rsidRPr="00000000">
              <w:rPr>
                <w:rtl w:val="0"/>
              </w:rPr>
              <w:t xml:space="preserve"> de “favoritar” post no menu de opções</w:t>
            </w:r>
            <w:r w:rsidDel="00000000" w:rsidR="00000000" w:rsidRPr="00000000">
              <w:rPr>
                <w:rtl w:val="0"/>
              </w:rPr>
            </w:r>
          </w:p>
        </w:tc>
        <w:tc>
          <w:tcPr>
            <w:vAlign w:val="center"/>
          </w:tcPr>
          <w:p w:rsidR="00000000" w:rsidDel="00000000" w:rsidP="00000000" w:rsidRDefault="00000000" w:rsidRPr="00000000" w14:paraId="00000A57">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58">
            <w:pPr>
              <w:keepNext w:val="1"/>
              <w:rPr/>
            </w:pPr>
            <w:r w:rsidDel="00000000" w:rsidR="00000000" w:rsidRPr="00000000">
              <w:rPr>
                <w:rtl w:val="0"/>
              </w:rPr>
            </w:r>
          </w:p>
          <w:p w:rsidR="00000000" w:rsidDel="00000000" w:rsidP="00000000" w:rsidRDefault="00000000" w:rsidRPr="00000000" w14:paraId="00000A59">
            <w:pPr>
              <w:keepNext w:val="1"/>
              <w:rPr/>
            </w:pPr>
            <w:r w:rsidDel="00000000" w:rsidR="00000000" w:rsidRPr="00000000">
              <w:rPr/>
              <w:drawing>
                <wp:inline distB="0" distT="0" distL="0" distR="0">
                  <wp:extent cx="1685925" cy="696595"/>
                  <wp:effectExtent b="0" l="0" r="0" t="0"/>
                  <wp:docPr id="246" name="image228.png"/>
                  <a:graphic>
                    <a:graphicData uri="http://schemas.openxmlformats.org/drawingml/2006/picture">
                      <pic:pic>
                        <pic:nvPicPr>
                          <pic:cNvPr id="0" name="image228.png"/>
                          <pic:cNvPicPr preferRelativeResize="0"/>
                        </pic:nvPicPr>
                        <pic:blipFill>
                          <a:blip r:embed="rId154"/>
                          <a:srcRect b="0" l="0" r="0" t="0"/>
                          <a:stretch>
                            <a:fillRect/>
                          </a:stretch>
                        </pic:blipFill>
                        <pic:spPr>
                          <a:xfrm>
                            <a:off x="0" y="0"/>
                            <a:ext cx="1685925" cy="69659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5A">
            <w:pPr>
              <w:spacing w:line="360" w:lineRule="auto"/>
              <w:rPr>
                <w:color w:val="000000"/>
              </w:rPr>
            </w:pPr>
            <w:r w:rsidDel="00000000" w:rsidR="00000000" w:rsidRPr="00000000">
              <w:rPr>
                <w:color w:val="000000"/>
                <w:rtl w:val="0"/>
              </w:rPr>
              <w:t xml:space="preserve">[RF079]  </w:t>
            </w:r>
            <w:r w:rsidDel="00000000" w:rsidR="00000000" w:rsidRPr="00000000">
              <w:rPr>
                <w:rtl w:val="0"/>
              </w:rPr>
              <w:t xml:space="preserve">Funcionalidade de “seguir/deixar de seguir” usuário, no menu de opções de um post</w:t>
            </w:r>
            <w:r w:rsidDel="00000000" w:rsidR="00000000" w:rsidRPr="00000000">
              <w:rPr>
                <w:rtl w:val="0"/>
              </w:rPr>
            </w:r>
          </w:p>
        </w:tc>
        <w:tc>
          <w:tcPr>
            <w:vAlign w:val="center"/>
          </w:tcPr>
          <w:p w:rsidR="00000000" w:rsidDel="00000000" w:rsidP="00000000" w:rsidRDefault="00000000" w:rsidRPr="00000000" w14:paraId="00000A5B">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5C">
            <w:pPr>
              <w:keepNext w:val="1"/>
              <w:rPr/>
            </w:pPr>
            <w:r w:rsidDel="00000000" w:rsidR="00000000" w:rsidRPr="00000000">
              <w:rPr>
                <w:rtl w:val="0"/>
              </w:rPr>
            </w:r>
          </w:p>
          <w:p w:rsidR="00000000" w:rsidDel="00000000" w:rsidP="00000000" w:rsidRDefault="00000000" w:rsidRPr="00000000" w14:paraId="00000A5D">
            <w:pPr>
              <w:keepNext w:val="1"/>
              <w:rPr/>
            </w:pPr>
            <w:r w:rsidDel="00000000" w:rsidR="00000000" w:rsidRPr="00000000">
              <w:rPr/>
              <w:drawing>
                <wp:inline distB="0" distT="0" distL="0" distR="0">
                  <wp:extent cx="1685925" cy="709295"/>
                  <wp:effectExtent b="0" l="0" r="0" t="0"/>
                  <wp:docPr id="243" name="image219.png"/>
                  <a:graphic>
                    <a:graphicData uri="http://schemas.openxmlformats.org/drawingml/2006/picture">
                      <pic:pic>
                        <pic:nvPicPr>
                          <pic:cNvPr id="0" name="image219.png"/>
                          <pic:cNvPicPr preferRelativeResize="0"/>
                        </pic:nvPicPr>
                        <pic:blipFill>
                          <a:blip r:embed="rId155"/>
                          <a:srcRect b="0" l="0" r="0" t="0"/>
                          <a:stretch>
                            <a:fillRect/>
                          </a:stretch>
                        </pic:blipFill>
                        <pic:spPr>
                          <a:xfrm>
                            <a:off x="0" y="0"/>
                            <a:ext cx="1685925" cy="70929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5E">
            <w:pPr>
              <w:spacing w:line="360" w:lineRule="auto"/>
              <w:rPr>
                <w:color w:val="000000"/>
              </w:rPr>
            </w:pPr>
            <w:r w:rsidDel="00000000" w:rsidR="00000000" w:rsidRPr="00000000">
              <w:rPr>
                <w:color w:val="000000"/>
                <w:rtl w:val="0"/>
              </w:rPr>
              <w:t xml:space="preserve">[RF080]  </w:t>
            </w:r>
            <w:r w:rsidDel="00000000" w:rsidR="00000000" w:rsidRPr="00000000">
              <w:rPr>
                <w:rtl w:val="0"/>
              </w:rPr>
              <w:t xml:space="preserve">Funcionalidade de denúncia de post no menu de opções de um post;</w:t>
            </w:r>
            <w:r w:rsidDel="00000000" w:rsidR="00000000" w:rsidRPr="00000000">
              <w:rPr>
                <w:rtl w:val="0"/>
              </w:rPr>
            </w:r>
          </w:p>
        </w:tc>
        <w:tc>
          <w:tcPr>
            <w:vAlign w:val="center"/>
          </w:tcPr>
          <w:p w:rsidR="00000000" w:rsidDel="00000000" w:rsidP="00000000" w:rsidRDefault="00000000" w:rsidRPr="00000000" w14:paraId="00000A5F">
            <w:pPr>
              <w:rPr/>
            </w:pPr>
            <w:r w:rsidDel="00000000" w:rsidR="00000000" w:rsidRPr="00000000">
              <w:rPr>
                <w:rtl w:val="0"/>
              </w:rPr>
              <w:t xml:space="preserve">Não há protótipo</w:t>
            </w:r>
          </w:p>
        </w:tc>
        <w:tc>
          <w:tcPr/>
          <w:p w:rsidR="00000000" w:rsidDel="00000000" w:rsidP="00000000" w:rsidRDefault="00000000" w:rsidRPr="00000000" w14:paraId="00000A60">
            <w:pPr>
              <w:keepNext w:val="1"/>
              <w:rPr/>
            </w:pPr>
            <w:r w:rsidDel="00000000" w:rsidR="00000000" w:rsidRPr="00000000">
              <w:rPr>
                <w:rtl w:val="0"/>
              </w:rPr>
            </w:r>
          </w:p>
          <w:p w:rsidR="00000000" w:rsidDel="00000000" w:rsidP="00000000" w:rsidRDefault="00000000" w:rsidRPr="00000000" w14:paraId="00000A61">
            <w:pPr>
              <w:keepNext w:val="1"/>
              <w:rPr/>
            </w:pPr>
            <w:r w:rsidDel="00000000" w:rsidR="00000000" w:rsidRPr="00000000">
              <w:rPr/>
              <w:drawing>
                <wp:inline distB="0" distT="0" distL="0" distR="0">
                  <wp:extent cx="1685925" cy="656590"/>
                  <wp:effectExtent b="0" l="0" r="0" t="0"/>
                  <wp:docPr id="252" name="image229.png"/>
                  <a:graphic>
                    <a:graphicData uri="http://schemas.openxmlformats.org/drawingml/2006/picture">
                      <pic:pic>
                        <pic:nvPicPr>
                          <pic:cNvPr id="0" name="image229.png"/>
                          <pic:cNvPicPr preferRelativeResize="0"/>
                        </pic:nvPicPr>
                        <pic:blipFill>
                          <a:blip r:embed="rId156"/>
                          <a:srcRect b="0" l="0" r="0" t="0"/>
                          <a:stretch>
                            <a:fillRect/>
                          </a:stretch>
                        </pic:blipFill>
                        <pic:spPr>
                          <a:xfrm>
                            <a:off x="0" y="0"/>
                            <a:ext cx="1685925" cy="6565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62">
            <w:pPr>
              <w:spacing w:line="360" w:lineRule="auto"/>
              <w:rPr>
                <w:color w:val="000000"/>
              </w:rPr>
            </w:pPr>
            <w:r w:rsidDel="00000000" w:rsidR="00000000" w:rsidRPr="00000000">
              <w:rPr>
                <w:color w:val="000000"/>
                <w:rtl w:val="0"/>
              </w:rPr>
              <w:t xml:space="preserve">[RF081]  </w:t>
            </w:r>
            <w:r w:rsidDel="00000000" w:rsidR="00000000" w:rsidRPr="00000000">
              <w:rPr>
                <w:rtl w:val="0"/>
              </w:rPr>
              <w:t xml:space="preserve">Prover botão de “Salvar” no menu de opções no post</w:t>
            </w:r>
            <w:r w:rsidDel="00000000" w:rsidR="00000000" w:rsidRPr="00000000">
              <w:rPr>
                <w:rtl w:val="0"/>
              </w:rPr>
            </w:r>
          </w:p>
        </w:tc>
        <w:tc>
          <w:tcPr>
            <w:vAlign w:val="center"/>
          </w:tcPr>
          <w:p w:rsidR="00000000" w:rsidDel="00000000" w:rsidP="00000000" w:rsidRDefault="00000000" w:rsidRPr="00000000" w14:paraId="00000A63">
            <w:pPr>
              <w:spacing w:line="360" w:lineRule="auto"/>
              <w:rPr/>
            </w:pPr>
            <w:r w:rsidDel="00000000" w:rsidR="00000000" w:rsidRPr="00000000">
              <w:rPr/>
              <w:drawing>
                <wp:inline distB="0" distT="0" distL="0" distR="0">
                  <wp:extent cx="1276528" cy="276264"/>
                  <wp:effectExtent b="0" l="0" r="0" t="0"/>
                  <wp:docPr id="249" name="image251.png"/>
                  <a:graphic>
                    <a:graphicData uri="http://schemas.openxmlformats.org/drawingml/2006/picture">
                      <pic:pic>
                        <pic:nvPicPr>
                          <pic:cNvPr id="0" name="image251.png"/>
                          <pic:cNvPicPr preferRelativeResize="0"/>
                        </pic:nvPicPr>
                        <pic:blipFill>
                          <a:blip r:embed="rId157"/>
                          <a:srcRect b="0" l="0" r="0" t="0"/>
                          <a:stretch>
                            <a:fillRect/>
                          </a:stretch>
                        </pic:blipFill>
                        <pic:spPr>
                          <a:xfrm>
                            <a:off x="0" y="0"/>
                            <a:ext cx="1276528" cy="27626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64">
            <w:pPr>
              <w:keepNext w:val="1"/>
              <w:rPr/>
            </w:pPr>
            <w:r w:rsidDel="00000000" w:rsidR="00000000" w:rsidRPr="00000000">
              <w:rPr/>
              <w:drawing>
                <wp:inline distB="0" distT="0" distL="0" distR="0">
                  <wp:extent cx="1685925" cy="713105"/>
                  <wp:effectExtent b="0" l="0" r="0" t="0"/>
                  <wp:docPr id="234" name="image218.png"/>
                  <a:graphic>
                    <a:graphicData uri="http://schemas.openxmlformats.org/drawingml/2006/picture">
                      <pic:pic>
                        <pic:nvPicPr>
                          <pic:cNvPr id="0" name="image218.png"/>
                          <pic:cNvPicPr preferRelativeResize="0"/>
                        </pic:nvPicPr>
                        <pic:blipFill>
                          <a:blip r:embed="rId158"/>
                          <a:srcRect b="0" l="0" r="0" t="0"/>
                          <a:stretch>
                            <a:fillRect/>
                          </a:stretch>
                        </pic:blipFill>
                        <pic:spPr>
                          <a:xfrm>
                            <a:off x="0" y="0"/>
                            <a:ext cx="1685925" cy="71310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65">
            <w:pPr>
              <w:spacing w:line="360" w:lineRule="auto"/>
              <w:rPr>
                <w:color w:val="000000"/>
              </w:rPr>
            </w:pPr>
            <w:r w:rsidDel="00000000" w:rsidR="00000000" w:rsidRPr="00000000">
              <w:rPr>
                <w:color w:val="000000"/>
                <w:rtl w:val="0"/>
              </w:rPr>
              <w:t xml:space="preserve">[RF082]  </w:t>
            </w:r>
            <w:r w:rsidDel="00000000" w:rsidR="00000000" w:rsidRPr="00000000">
              <w:rPr>
                <w:rtl w:val="0"/>
              </w:rPr>
              <w:t xml:space="preserve">Prover botão de “Favoritar” no menu de opções no post</w:t>
            </w:r>
            <w:r w:rsidDel="00000000" w:rsidR="00000000" w:rsidRPr="00000000">
              <w:rPr>
                <w:rtl w:val="0"/>
              </w:rPr>
            </w:r>
          </w:p>
        </w:tc>
        <w:tc>
          <w:tcPr>
            <w:vAlign w:val="center"/>
          </w:tcPr>
          <w:p w:rsidR="00000000" w:rsidDel="00000000" w:rsidP="00000000" w:rsidRDefault="00000000" w:rsidRPr="00000000" w14:paraId="00000A66">
            <w:pPr>
              <w:spacing w:line="360" w:lineRule="auto"/>
              <w:rPr/>
            </w:pPr>
            <w:r w:rsidDel="00000000" w:rsidR="00000000" w:rsidRPr="00000000">
              <w:rPr/>
              <w:drawing>
                <wp:inline distB="0" distT="0" distL="0" distR="0">
                  <wp:extent cx="1181265" cy="266737"/>
                  <wp:effectExtent b="0" l="0" r="0" t="0"/>
                  <wp:docPr id="231" name="image208.png"/>
                  <a:graphic>
                    <a:graphicData uri="http://schemas.openxmlformats.org/drawingml/2006/picture">
                      <pic:pic>
                        <pic:nvPicPr>
                          <pic:cNvPr id="0" name="image208.png"/>
                          <pic:cNvPicPr preferRelativeResize="0"/>
                        </pic:nvPicPr>
                        <pic:blipFill>
                          <a:blip r:embed="rId159"/>
                          <a:srcRect b="0" l="0" r="0" t="0"/>
                          <a:stretch>
                            <a:fillRect/>
                          </a:stretch>
                        </pic:blipFill>
                        <pic:spPr>
                          <a:xfrm>
                            <a:off x="0" y="0"/>
                            <a:ext cx="1181265" cy="2667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67">
            <w:pPr>
              <w:keepNext w:val="1"/>
              <w:rPr/>
            </w:pPr>
            <w:r w:rsidDel="00000000" w:rsidR="00000000" w:rsidRPr="00000000">
              <w:rPr/>
              <w:drawing>
                <wp:inline distB="0" distT="0" distL="0" distR="0">
                  <wp:extent cx="1685925" cy="681355"/>
                  <wp:effectExtent b="0" l="0" r="0" t="0"/>
                  <wp:docPr id="240" name="image213.png"/>
                  <a:graphic>
                    <a:graphicData uri="http://schemas.openxmlformats.org/drawingml/2006/picture">
                      <pic:pic>
                        <pic:nvPicPr>
                          <pic:cNvPr id="0" name="image213.png"/>
                          <pic:cNvPicPr preferRelativeResize="0"/>
                        </pic:nvPicPr>
                        <pic:blipFill>
                          <a:blip r:embed="rId160"/>
                          <a:srcRect b="0" l="0" r="0" t="0"/>
                          <a:stretch>
                            <a:fillRect/>
                          </a:stretch>
                        </pic:blipFill>
                        <pic:spPr>
                          <a:xfrm>
                            <a:off x="0" y="0"/>
                            <a:ext cx="1685925" cy="6813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68">
            <w:pPr>
              <w:spacing w:line="360" w:lineRule="auto"/>
              <w:rPr>
                <w:color w:val="000000"/>
              </w:rPr>
            </w:pPr>
            <w:r w:rsidDel="00000000" w:rsidR="00000000" w:rsidRPr="00000000">
              <w:rPr>
                <w:color w:val="000000"/>
                <w:rtl w:val="0"/>
              </w:rPr>
              <w:t xml:space="preserve">[RF083]  </w:t>
            </w:r>
            <w:r w:rsidDel="00000000" w:rsidR="00000000" w:rsidRPr="00000000">
              <w:rPr>
                <w:rtl w:val="0"/>
              </w:rPr>
              <w:t xml:space="preserve">Prover botão de “Seguir/deixar de seguir” no menu de opções no post;</w:t>
            </w:r>
            <w:r w:rsidDel="00000000" w:rsidR="00000000" w:rsidRPr="00000000">
              <w:rPr>
                <w:rtl w:val="0"/>
              </w:rPr>
            </w:r>
          </w:p>
        </w:tc>
        <w:tc>
          <w:tcPr>
            <w:vAlign w:val="center"/>
          </w:tcPr>
          <w:p w:rsidR="00000000" w:rsidDel="00000000" w:rsidP="00000000" w:rsidRDefault="00000000" w:rsidRPr="00000000" w14:paraId="00000A69">
            <w:pPr>
              <w:spacing w:line="360" w:lineRule="auto"/>
              <w:rPr/>
            </w:pPr>
            <w:r w:rsidDel="00000000" w:rsidR="00000000" w:rsidRPr="00000000">
              <w:rPr/>
              <w:drawing>
                <wp:inline distB="0" distT="0" distL="0" distR="0">
                  <wp:extent cx="1276528" cy="266737"/>
                  <wp:effectExtent b="0" l="0" r="0" t="0"/>
                  <wp:docPr id="237" name="image204.png"/>
                  <a:graphic>
                    <a:graphicData uri="http://schemas.openxmlformats.org/drawingml/2006/picture">
                      <pic:pic>
                        <pic:nvPicPr>
                          <pic:cNvPr id="0" name="image204.png"/>
                          <pic:cNvPicPr preferRelativeResize="0"/>
                        </pic:nvPicPr>
                        <pic:blipFill>
                          <a:blip r:embed="rId161"/>
                          <a:srcRect b="0" l="0" r="0" t="0"/>
                          <a:stretch>
                            <a:fillRect/>
                          </a:stretch>
                        </pic:blipFill>
                        <pic:spPr>
                          <a:xfrm>
                            <a:off x="0" y="0"/>
                            <a:ext cx="1276528" cy="2667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6A">
            <w:pPr>
              <w:keepNext w:val="1"/>
              <w:rPr/>
            </w:pPr>
            <w:r w:rsidDel="00000000" w:rsidR="00000000" w:rsidRPr="00000000">
              <w:rPr>
                <w:rtl w:val="0"/>
              </w:rPr>
            </w:r>
          </w:p>
          <w:p w:rsidR="00000000" w:rsidDel="00000000" w:rsidP="00000000" w:rsidRDefault="00000000" w:rsidRPr="00000000" w14:paraId="00000A6B">
            <w:pPr>
              <w:keepNext w:val="1"/>
              <w:rPr/>
            </w:pPr>
            <w:r w:rsidDel="00000000" w:rsidR="00000000" w:rsidRPr="00000000">
              <w:rPr/>
              <w:drawing>
                <wp:inline distB="0" distT="0" distL="0" distR="0">
                  <wp:extent cx="1685925" cy="759460"/>
                  <wp:effectExtent b="0" l="0" r="0" t="0"/>
                  <wp:docPr id="226" name="image195.png"/>
                  <a:graphic>
                    <a:graphicData uri="http://schemas.openxmlformats.org/drawingml/2006/picture">
                      <pic:pic>
                        <pic:nvPicPr>
                          <pic:cNvPr id="0" name="image195.png"/>
                          <pic:cNvPicPr preferRelativeResize="0"/>
                        </pic:nvPicPr>
                        <pic:blipFill>
                          <a:blip r:embed="rId162"/>
                          <a:srcRect b="0" l="0" r="0" t="0"/>
                          <a:stretch>
                            <a:fillRect/>
                          </a:stretch>
                        </pic:blipFill>
                        <pic:spPr>
                          <a:xfrm>
                            <a:off x="0" y="0"/>
                            <a:ext cx="1685925" cy="75946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6C">
            <w:pPr>
              <w:spacing w:line="360" w:lineRule="auto"/>
              <w:rPr>
                <w:color w:val="000000"/>
              </w:rPr>
            </w:pPr>
            <w:r w:rsidDel="00000000" w:rsidR="00000000" w:rsidRPr="00000000">
              <w:rPr>
                <w:color w:val="000000"/>
                <w:rtl w:val="0"/>
              </w:rPr>
              <w:t xml:space="preserve">[RF084]  </w:t>
            </w:r>
            <w:r w:rsidDel="00000000" w:rsidR="00000000" w:rsidRPr="00000000">
              <w:rPr>
                <w:rtl w:val="0"/>
              </w:rPr>
              <w:t xml:space="preserve">Prover botão de “Sobre está conta” no menu de opções no post</w:t>
            </w:r>
            <w:r w:rsidDel="00000000" w:rsidR="00000000" w:rsidRPr="00000000">
              <w:rPr>
                <w:rtl w:val="0"/>
              </w:rPr>
            </w:r>
          </w:p>
        </w:tc>
        <w:tc>
          <w:tcPr>
            <w:vAlign w:val="center"/>
          </w:tcPr>
          <w:p w:rsidR="00000000" w:rsidDel="00000000" w:rsidP="00000000" w:rsidRDefault="00000000" w:rsidRPr="00000000" w14:paraId="00000A6D">
            <w:pPr>
              <w:spacing w:line="360" w:lineRule="auto"/>
              <w:rPr/>
            </w:pPr>
            <w:r w:rsidDel="00000000" w:rsidR="00000000" w:rsidRPr="00000000">
              <w:rPr/>
              <w:drawing>
                <wp:inline distB="0" distT="0" distL="0" distR="0">
                  <wp:extent cx="1047896" cy="266737"/>
                  <wp:effectExtent b="0" l="0" r="0" t="0"/>
                  <wp:docPr id="225" name="image201.png"/>
                  <a:graphic>
                    <a:graphicData uri="http://schemas.openxmlformats.org/drawingml/2006/picture">
                      <pic:pic>
                        <pic:nvPicPr>
                          <pic:cNvPr id="0" name="image201.png"/>
                          <pic:cNvPicPr preferRelativeResize="0"/>
                        </pic:nvPicPr>
                        <pic:blipFill>
                          <a:blip r:embed="rId163"/>
                          <a:srcRect b="0" l="0" r="0" t="0"/>
                          <a:stretch>
                            <a:fillRect/>
                          </a:stretch>
                        </pic:blipFill>
                        <pic:spPr>
                          <a:xfrm>
                            <a:off x="0" y="0"/>
                            <a:ext cx="1047896" cy="26673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6E">
            <w:pPr>
              <w:keepNext w:val="1"/>
              <w:rPr/>
            </w:pPr>
            <w:r w:rsidDel="00000000" w:rsidR="00000000" w:rsidRPr="00000000">
              <w:rPr/>
              <w:drawing>
                <wp:inline distB="0" distT="0" distL="0" distR="0">
                  <wp:extent cx="1685925" cy="699135"/>
                  <wp:effectExtent b="0" l="0" r="0" t="0"/>
                  <wp:docPr id="157" name="image175.png"/>
                  <a:graphic>
                    <a:graphicData uri="http://schemas.openxmlformats.org/drawingml/2006/picture">
                      <pic:pic>
                        <pic:nvPicPr>
                          <pic:cNvPr id="0" name="image175.png"/>
                          <pic:cNvPicPr preferRelativeResize="0"/>
                        </pic:nvPicPr>
                        <pic:blipFill>
                          <a:blip r:embed="rId164"/>
                          <a:srcRect b="0" l="0" r="0" t="0"/>
                          <a:stretch>
                            <a:fillRect/>
                          </a:stretch>
                        </pic:blipFill>
                        <pic:spPr>
                          <a:xfrm>
                            <a:off x="0" y="0"/>
                            <a:ext cx="1685925" cy="69913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6F">
            <w:pPr>
              <w:spacing w:line="360" w:lineRule="auto"/>
              <w:rPr>
                <w:color w:val="000000"/>
              </w:rPr>
            </w:pPr>
            <w:r w:rsidDel="00000000" w:rsidR="00000000" w:rsidRPr="00000000">
              <w:rPr>
                <w:color w:val="000000"/>
                <w:rtl w:val="0"/>
              </w:rPr>
              <w:t xml:space="preserve">[RF085]  </w:t>
            </w:r>
            <w:r w:rsidDel="00000000" w:rsidR="00000000" w:rsidRPr="00000000">
              <w:rPr>
                <w:rtl w:val="0"/>
              </w:rPr>
              <w:t xml:space="preserve">Funcionalidade de “Ocultar” post</w:t>
            </w:r>
            <w:r w:rsidDel="00000000" w:rsidR="00000000" w:rsidRPr="00000000">
              <w:rPr>
                <w:rtl w:val="0"/>
              </w:rPr>
            </w:r>
          </w:p>
        </w:tc>
        <w:tc>
          <w:tcPr>
            <w:vAlign w:val="center"/>
          </w:tcPr>
          <w:p w:rsidR="00000000" w:rsidDel="00000000" w:rsidP="00000000" w:rsidRDefault="00000000" w:rsidRPr="00000000" w14:paraId="00000A70">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71">
            <w:pPr>
              <w:keepNext w:val="1"/>
              <w:rPr/>
            </w:pPr>
            <w:r w:rsidDel="00000000" w:rsidR="00000000" w:rsidRPr="00000000">
              <w:rPr/>
              <w:drawing>
                <wp:inline distB="0" distT="0" distL="0" distR="0">
                  <wp:extent cx="1685925" cy="770890"/>
                  <wp:effectExtent b="0" l="0" r="0" t="0"/>
                  <wp:docPr id="147" name="image120.png"/>
                  <a:graphic>
                    <a:graphicData uri="http://schemas.openxmlformats.org/drawingml/2006/picture">
                      <pic:pic>
                        <pic:nvPicPr>
                          <pic:cNvPr id="0" name="image120.png"/>
                          <pic:cNvPicPr preferRelativeResize="0"/>
                        </pic:nvPicPr>
                        <pic:blipFill>
                          <a:blip r:embed="rId165"/>
                          <a:srcRect b="0" l="0" r="0" t="0"/>
                          <a:stretch>
                            <a:fillRect/>
                          </a:stretch>
                        </pic:blipFill>
                        <pic:spPr>
                          <a:xfrm>
                            <a:off x="0" y="0"/>
                            <a:ext cx="1685925" cy="7708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72">
            <w:pPr>
              <w:spacing w:line="360" w:lineRule="auto"/>
              <w:rPr>
                <w:color w:val="000000"/>
              </w:rPr>
            </w:pPr>
            <w:r w:rsidDel="00000000" w:rsidR="00000000" w:rsidRPr="00000000">
              <w:rPr>
                <w:color w:val="000000"/>
                <w:rtl w:val="0"/>
              </w:rPr>
              <w:t xml:space="preserve">[RF086]  </w:t>
            </w:r>
            <w:r w:rsidDel="00000000" w:rsidR="00000000" w:rsidRPr="00000000">
              <w:rPr>
                <w:rtl w:val="0"/>
              </w:rPr>
              <w:t xml:space="preserve">Prover botão de “Ocultar” Post no menu de opções de um post</w:t>
            </w:r>
            <w:r w:rsidDel="00000000" w:rsidR="00000000" w:rsidRPr="00000000">
              <w:rPr>
                <w:rtl w:val="0"/>
              </w:rPr>
            </w:r>
          </w:p>
        </w:tc>
        <w:tc>
          <w:tcPr>
            <w:vAlign w:val="center"/>
          </w:tcPr>
          <w:p w:rsidR="00000000" w:rsidDel="00000000" w:rsidP="00000000" w:rsidRDefault="00000000" w:rsidRPr="00000000" w14:paraId="00000A73">
            <w:pPr>
              <w:spacing w:line="360" w:lineRule="auto"/>
              <w:rPr/>
            </w:pPr>
            <w:r w:rsidDel="00000000" w:rsidR="00000000" w:rsidRPr="00000000">
              <w:rPr/>
              <w:drawing>
                <wp:inline distB="0" distT="0" distL="0" distR="0">
                  <wp:extent cx="1152686" cy="257211"/>
                  <wp:effectExtent b="0" l="0" r="0" t="0"/>
                  <wp:docPr id="143" name="image116.png"/>
                  <a:graphic>
                    <a:graphicData uri="http://schemas.openxmlformats.org/drawingml/2006/picture">
                      <pic:pic>
                        <pic:nvPicPr>
                          <pic:cNvPr id="0" name="image116.png"/>
                          <pic:cNvPicPr preferRelativeResize="0"/>
                        </pic:nvPicPr>
                        <pic:blipFill>
                          <a:blip r:embed="rId166"/>
                          <a:srcRect b="0" l="0" r="0" t="0"/>
                          <a:stretch>
                            <a:fillRect/>
                          </a:stretch>
                        </pic:blipFill>
                        <pic:spPr>
                          <a:xfrm>
                            <a:off x="0" y="0"/>
                            <a:ext cx="1152686" cy="2572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74">
            <w:pPr>
              <w:keepNext w:val="1"/>
              <w:rPr/>
            </w:pPr>
            <w:r w:rsidDel="00000000" w:rsidR="00000000" w:rsidRPr="00000000">
              <w:rPr/>
              <w:drawing>
                <wp:inline distB="0" distT="0" distL="0" distR="0">
                  <wp:extent cx="1685925" cy="720090"/>
                  <wp:effectExtent b="0" l="0" r="0" t="0"/>
                  <wp:docPr id="153" name="image147.png"/>
                  <a:graphic>
                    <a:graphicData uri="http://schemas.openxmlformats.org/drawingml/2006/picture">
                      <pic:pic>
                        <pic:nvPicPr>
                          <pic:cNvPr id="0" name="image147.png"/>
                          <pic:cNvPicPr preferRelativeResize="0"/>
                        </pic:nvPicPr>
                        <pic:blipFill>
                          <a:blip r:embed="rId167"/>
                          <a:srcRect b="0" l="0" r="0" t="0"/>
                          <a:stretch>
                            <a:fillRect/>
                          </a:stretch>
                        </pic:blipFill>
                        <pic:spPr>
                          <a:xfrm>
                            <a:off x="0" y="0"/>
                            <a:ext cx="1685925" cy="7200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75">
            <w:pPr>
              <w:spacing w:line="360" w:lineRule="auto"/>
              <w:rPr>
                <w:color w:val="000000"/>
              </w:rPr>
            </w:pPr>
            <w:r w:rsidDel="00000000" w:rsidR="00000000" w:rsidRPr="00000000">
              <w:rPr>
                <w:color w:val="000000"/>
                <w:rtl w:val="0"/>
              </w:rPr>
              <w:t xml:space="preserve">[RF087]  </w:t>
            </w:r>
            <w:r w:rsidDel="00000000" w:rsidR="00000000" w:rsidRPr="00000000">
              <w:rPr>
                <w:rtl w:val="0"/>
              </w:rPr>
              <w:t xml:space="preserve">Prover botão de “Denúncia” no menu de opções no post</w:t>
            </w:r>
            <w:r w:rsidDel="00000000" w:rsidR="00000000" w:rsidRPr="00000000">
              <w:rPr>
                <w:rtl w:val="0"/>
              </w:rPr>
            </w:r>
          </w:p>
        </w:tc>
        <w:tc>
          <w:tcPr>
            <w:vAlign w:val="center"/>
          </w:tcPr>
          <w:p w:rsidR="00000000" w:rsidDel="00000000" w:rsidP="00000000" w:rsidRDefault="00000000" w:rsidRPr="00000000" w14:paraId="00000A76">
            <w:pPr>
              <w:spacing w:line="360" w:lineRule="auto"/>
              <w:rPr/>
            </w:pPr>
            <w:r w:rsidDel="00000000" w:rsidR="00000000" w:rsidRPr="00000000">
              <w:rPr/>
              <w:drawing>
                <wp:inline distB="0" distT="0" distL="0" distR="0">
                  <wp:extent cx="1563415" cy="323465"/>
                  <wp:effectExtent b="0" l="0" r="0" t="0"/>
                  <wp:docPr id="150" name="image124.png"/>
                  <a:graphic>
                    <a:graphicData uri="http://schemas.openxmlformats.org/drawingml/2006/picture">
                      <pic:pic>
                        <pic:nvPicPr>
                          <pic:cNvPr id="0" name="image124.png"/>
                          <pic:cNvPicPr preferRelativeResize="0"/>
                        </pic:nvPicPr>
                        <pic:blipFill>
                          <a:blip r:embed="rId168"/>
                          <a:srcRect b="0" l="0" r="0" t="0"/>
                          <a:stretch>
                            <a:fillRect/>
                          </a:stretch>
                        </pic:blipFill>
                        <pic:spPr>
                          <a:xfrm>
                            <a:off x="0" y="0"/>
                            <a:ext cx="1563415" cy="32346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77">
            <w:pPr>
              <w:keepNext w:val="1"/>
              <w:rPr/>
            </w:pPr>
            <w:r w:rsidDel="00000000" w:rsidR="00000000" w:rsidRPr="00000000">
              <w:rPr/>
              <w:drawing>
                <wp:inline distB="0" distT="0" distL="0" distR="0">
                  <wp:extent cx="1685925" cy="672465"/>
                  <wp:effectExtent b="0" l="0" r="0" t="0"/>
                  <wp:docPr id="134" name="image123.png"/>
                  <a:graphic>
                    <a:graphicData uri="http://schemas.openxmlformats.org/drawingml/2006/picture">
                      <pic:pic>
                        <pic:nvPicPr>
                          <pic:cNvPr id="0" name="image123.png"/>
                          <pic:cNvPicPr preferRelativeResize="0"/>
                        </pic:nvPicPr>
                        <pic:blipFill>
                          <a:blip r:embed="rId169"/>
                          <a:srcRect b="0" l="0" r="0" t="0"/>
                          <a:stretch>
                            <a:fillRect/>
                          </a:stretch>
                        </pic:blipFill>
                        <pic:spPr>
                          <a:xfrm>
                            <a:off x="0" y="0"/>
                            <a:ext cx="1685925" cy="67246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78">
            <w:pPr>
              <w:spacing w:line="360" w:lineRule="auto"/>
              <w:rPr>
                <w:color w:val="000000"/>
              </w:rPr>
            </w:pPr>
            <w:r w:rsidDel="00000000" w:rsidR="00000000" w:rsidRPr="00000000">
              <w:rPr>
                <w:color w:val="000000"/>
                <w:rtl w:val="0"/>
              </w:rPr>
              <w:t xml:space="preserve">[RF088] Prover</w:t>
            </w:r>
            <w:r w:rsidDel="00000000" w:rsidR="00000000" w:rsidRPr="00000000">
              <w:rPr>
                <w:rtl w:val="0"/>
              </w:rPr>
              <w:t xml:space="preserve"> Formulário de Denúncia de post</w:t>
            </w:r>
            <w:r w:rsidDel="00000000" w:rsidR="00000000" w:rsidRPr="00000000">
              <w:rPr>
                <w:rtl w:val="0"/>
              </w:rPr>
            </w:r>
          </w:p>
        </w:tc>
        <w:tc>
          <w:tcPr>
            <w:vAlign w:val="center"/>
          </w:tcPr>
          <w:p w:rsidR="00000000" w:rsidDel="00000000" w:rsidP="00000000" w:rsidRDefault="00000000" w:rsidRPr="00000000" w14:paraId="00000A79">
            <w:pPr>
              <w:spacing w:line="360" w:lineRule="auto"/>
              <w:rPr/>
            </w:pPr>
            <w:r w:rsidDel="00000000" w:rsidR="00000000" w:rsidRPr="00000000">
              <w:rPr>
                <w:rtl w:val="0"/>
              </w:rPr>
              <w:t xml:space="preserve">Protótipo não feito</w:t>
            </w:r>
          </w:p>
        </w:tc>
        <w:tc>
          <w:tcPr/>
          <w:p w:rsidR="00000000" w:rsidDel="00000000" w:rsidP="00000000" w:rsidRDefault="00000000" w:rsidRPr="00000000" w14:paraId="00000A7A">
            <w:pPr>
              <w:keepNext w:val="1"/>
              <w:rPr/>
            </w:pPr>
            <w:r w:rsidDel="00000000" w:rsidR="00000000" w:rsidRPr="00000000">
              <w:rPr/>
              <w:drawing>
                <wp:inline distB="0" distT="0" distL="0" distR="0">
                  <wp:extent cx="1685925" cy="704215"/>
                  <wp:effectExtent b="0" l="0" r="0" t="0"/>
                  <wp:docPr id="131"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1685925" cy="7042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7B">
            <w:pPr>
              <w:spacing w:line="360" w:lineRule="auto"/>
              <w:rPr>
                <w:color w:val="000000"/>
              </w:rPr>
            </w:pPr>
            <w:r w:rsidDel="00000000" w:rsidR="00000000" w:rsidRPr="00000000">
              <w:rPr>
                <w:color w:val="000000"/>
                <w:rtl w:val="0"/>
              </w:rPr>
              <w:t xml:space="preserve">[RF089] Prover</w:t>
            </w:r>
            <w:r w:rsidDel="00000000" w:rsidR="00000000" w:rsidRPr="00000000">
              <w:rPr>
                <w:rtl w:val="0"/>
              </w:rPr>
              <w:t xml:space="preserve"> Função de compartilhar Post</w:t>
            </w:r>
            <w:r w:rsidDel="00000000" w:rsidR="00000000" w:rsidRPr="00000000">
              <w:rPr>
                <w:rtl w:val="0"/>
              </w:rPr>
            </w:r>
          </w:p>
        </w:tc>
        <w:tc>
          <w:tcPr>
            <w:vAlign w:val="center"/>
          </w:tcPr>
          <w:p w:rsidR="00000000" w:rsidDel="00000000" w:rsidP="00000000" w:rsidRDefault="00000000" w:rsidRPr="00000000" w14:paraId="00000A7C">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7D">
            <w:pPr>
              <w:keepNext w:val="1"/>
              <w:rPr/>
            </w:pPr>
            <w:r w:rsidDel="00000000" w:rsidR="00000000" w:rsidRPr="00000000">
              <w:rPr/>
              <w:drawing>
                <wp:inline distB="0" distT="0" distL="0" distR="0">
                  <wp:extent cx="1685925" cy="633095"/>
                  <wp:effectExtent b="0" l="0" r="0" t="0"/>
                  <wp:docPr id="140" name="image133.png"/>
                  <a:graphic>
                    <a:graphicData uri="http://schemas.openxmlformats.org/drawingml/2006/picture">
                      <pic:pic>
                        <pic:nvPicPr>
                          <pic:cNvPr id="0" name="image133.png"/>
                          <pic:cNvPicPr preferRelativeResize="0"/>
                        </pic:nvPicPr>
                        <pic:blipFill>
                          <a:blip r:embed="rId171"/>
                          <a:srcRect b="0" l="0" r="0" t="0"/>
                          <a:stretch>
                            <a:fillRect/>
                          </a:stretch>
                        </pic:blipFill>
                        <pic:spPr>
                          <a:xfrm>
                            <a:off x="0" y="0"/>
                            <a:ext cx="1685925" cy="63309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7E">
            <w:pPr>
              <w:spacing w:line="360" w:lineRule="auto"/>
              <w:rPr>
                <w:color w:val="000000"/>
              </w:rPr>
            </w:pPr>
            <w:r w:rsidDel="00000000" w:rsidR="00000000" w:rsidRPr="00000000">
              <w:rPr>
                <w:color w:val="000000"/>
                <w:rtl w:val="0"/>
              </w:rPr>
              <w:t xml:space="preserve">[RF090]  </w:t>
            </w:r>
            <w:r w:rsidDel="00000000" w:rsidR="00000000" w:rsidRPr="00000000">
              <w:rPr>
                <w:rtl w:val="0"/>
              </w:rPr>
              <w:t xml:space="preserve">Prover Botão para navegar para o topo do feed</w:t>
            </w:r>
            <w:r w:rsidDel="00000000" w:rsidR="00000000" w:rsidRPr="00000000">
              <w:rPr>
                <w:rtl w:val="0"/>
              </w:rPr>
            </w:r>
          </w:p>
        </w:tc>
        <w:tc>
          <w:tcPr>
            <w:vAlign w:val="center"/>
          </w:tcPr>
          <w:p w:rsidR="00000000" w:rsidDel="00000000" w:rsidP="00000000" w:rsidRDefault="00000000" w:rsidRPr="00000000" w14:paraId="00000A7F">
            <w:pPr>
              <w:spacing w:line="360" w:lineRule="auto"/>
              <w:rPr/>
            </w:pPr>
            <w:r w:rsidDel="00000000" w:rsidR="00000000" w:rsidRPr="00000000">
              <w:rPr>
                <w:rtl w:val="0"/>
              </w:rPr>
              <w:t xml:space="preserve">Não prototipado</w:t>
            </w:r>
          </w:p>
        </w:tc>
        <w:tc>
          <w:tcPr/>
          <w:p w:rsidR="00000000" w:rsidDel="00000000" w:rsidP="00000000" w:rsidRDefault="00000000" w:rsidRPr="00000000" w14:paraId="00000A80">
            <w:pPr>
              <w:keepNext w:val="1"/>
              <w:rPr/>
            </w:pPr>
            <w:r w:rsidDel="00000000" w:rsidR="00000000" w:rsidRPr="00000000">
              <w:rPr/>
              <w:drawing>
                <wp:inline distB="0" distT="0" distL="0" distR="0">
                  <wp:extent cx="1685925" cy="641350"/>
                  <wp:effectExtent b="0" l="0" r="0" t="0"/>
                  <wp:docPr id="137" name="image131.png"/>
                  <a:graphic>
                    <a:graphicData uri="http://schemas.openxmlformats.org/drawingml/2006/picture">
                      <pic:pic>
                        <pic:nvPicPr>
                          <pic:cNvPr id="0" name="image131.png"/>
                          <pic:cNvPicPr preferRelativeResize="0"/>
                        </pic:nvPicPr>
                        <pic:blipFill>
                          <a:blip r:embed="rId172"/>
                          <a:srcRect b="0" l="0" r="0" t="0"/>
                          <a:stretch>
                            <a:fillRect/>
                          </a:stretch>
                        </pic:blipFill>
                        <pic:spPr>
                          <a:xfrm>
                            <a:off x="0" y="0"/>
                            <a:ext cx="1685925" cy="64135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81">
            <w:pPr>
              <w:spacing w:line="360" w:lineRule="auto"/>
              <w:rPr>
                <w:color w:val="000000"/>
              </w:rPr>
            </w:pPr>
            <w:r w:rsidDel="00000000" w:rsidR="00000000" w:rsidRPr="00000000">
              <w:rPr>
                <w:color w:val="000000"/>
                <w:rtl w:val="0"/>
              </w:rPr>
              <w:t xml:space="preserve">[RF091]  </w:t>
            </w:r>
            <w:r w:rsidDel="00000000" w:rsidR="00000000" w:rsidRPr="00000000">
              <w:rPr>
                <w:rtl w:val="0"/>
              </w:rPr>
              <w:t xml:space="preserve">Pegar informações da denúncia de post</w:t>
            </w:r>
            <w:r w:rsidDel="00000000" w:rsidR="00000000" w:rsidRPr="00000000">
              <w:rPr>
                <w:rtl w:val="0"/>
              </w:rPr>
            </w:r>
          </w:p>
        </w:tc>
        <w:tc>
          <w:tcPr>
            <w:vAlign w:val="center"/>
          </w:tcPr>
          <w:p w:rsidR="00000000" w:rsidDel="00000000" w:rsidP="00000000" w:rsidRDefault="00000000" w:rsidRPr="00000000" w14:paraId="00000A82">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83">
            <w:pPr>
              <w:keepNext w:val="1"/>
              <w:rPr/>
            </w:pPr>
            <w:r w:rsidDel="00000000" w:rsidR="00000000" w:rsidRPr="00000000">
              <w:rPr>
                <w:rtl w:val="0"/>
              </w:rPr>
            </w:r>
          </w:p>
          <w:p w:rsidR="00000000" w:rsidDel="00000000" w:rsidP="00000000" w:rsidRDefault="00000000" w:rsidRPr="00000000" w14:paraId="00000A84">
            <w:pPr>
              <w:keepNext w:val="1"/>
              <w:rPr/>
            </w:pPr>
            <w:r w:rsidDel="00000000" w:rsidR="00000000" w:rsidRPr="00000000">
              <w:rPr>
                <w:rtl w:val="0"/>
              </w:rPr>
            </w:r>
          </w:p>
          <w:p w:rsidR="00000000" w:rsidDel="00000000" w:rsidP="00000000" w:rsidRDefault="00000000" w:rsidRPr="00000000" w14:paraId="00000A85">
            <w:pPr>
              <w:keepNext w:val="1"/>
              <w:rPr/>
            </w:pPr>
            <w:r w:rsidDel="00000000" w:rsidR="00000000" w:rsidRPr="00000000">
              <w:rPr>
                <w:rtl w:val="0"/>
              </w:rPr>
              <w:t xml:space="preserve">Não há casos de uso</w:t>
            </w:r>
          </w:p>
        </w:tc>
      </w:tr>
      <w:tr>
        <w:trPr>
          <w:cantSplit w:val="0"/>
          <w:tblHeader w:val="0"/>
        </w:trPr>
        <w:tc>
          <w:tcPr>
            <w:vAlign w:val="center"/>
          </w:tcPr>
          <w:p w:rsidR="00000000" w:rsidDel="00000000" w:rsidP="00000000" w:rsidRDefault="00000000" w:rsidRPr="00000000" w14:paraId="00000A86">
            <w:pPr>
              <w:spacing w:line="360" w:lineRule="auto"/>
              <w:rPr>
                <w:color w:val="000000"/>
              </w:rPr>
            </w:pPr>
            <w:r w:rsidDel="00000000" w:rsidR="00000000" w:rsidRPr="00000000">
              <w:rPr>
                <w:color w:val="000000"/>
                <w:rtl w:val="0"/>
              </w:rPr>
              <w:t xml:space="preserve">[RF092] Funcionalidade de c</w:t>
            </w:r>
            <w:r w:rsidDel="00000000" w:rsidR="00000000" w:rsidRPr="00000000">
              <w:rPr>
                <w:rtl w:val="0"/>
              </w:rPr>
              <w:t xml:space="preserve">arregar contatos do usuário</w:t>
            </w:r>
            <w:r w:rsidDel="00000000" w:rsidR="00000000" w:rsidRPr="00000000">
              <w:rPr>
                <w:rtl w:val="0"/>
              </w:rPr>
            </w:r>
          </w:p>
        </w:tc>
        <w:tc>
          <w:tcPr>
            <w:vAlign w:val="center"/>
          </w:tcPr>
          <w:p w:rsidR="00000000" w:rsidDel="00000000" w:rsidP="00000000" w:rsidRDefault="00000000" w:rsidRPr="00000000" w14:paraId="00000A87">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88">
            <w:pPr>
              <w:keepNext w:val="1"/>
              <w:rPr/>
            </w:pPr>
            <w:r w:rsidDel="00000000" w:rsidR="00000000" w:rsidRPr="00000000">
              <w:rPr/>
              <w:drawing>
                <wp:inline distB="0" distT="0" distL="0" distR="0">
                  <wp:extent cx="1685925" cy="690245"/>
                  <wp:effectExtent b="0" l="0" r="0" t="0"/>
                  <wp:docPr id="128" name="image115.png"/>
                  <a:graphic>
                    <a:graphicData uri="http://schemas.openxmlformats.org/drawingml/2006/picture">
                      <pic:pic>
                        <pic:nvPicPr>
                          <pic:cNvPr id="0" name="image115.png"/>
                          <pic:cNvPicPr preferRelativeResize="0"/>
                        </pic:nvPicPr>
                        <pic:blipFill>
                          <a:blip r:embed="rId173"/>
                          <a:srcRect b="0" l="0" r="0" t="0"/>
                          <a:stretch>
                            <a:fillRect/>
                          </a:stretch>
                        </pic:blipFill>
                        <pic:spPr>
                          <a:xfrm>
                            <a:off x="0" y="0"/>
                            <a:ext cx="1685925" cy="69024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89">
            <w:pPr>
              <w:spacing w:line="360" w:lineRule="auto"/>
              <w:rPr>
                <w:color w:val="000000"/>
              </w:rPr>
            </w:pPr>
            <w:r w:rsidDel="00000000" w:rsidR="00000000" w:rsidRPr="00000000">
              <w:rPr>
                <w:color w:val="000000"/>
                <w:rtl w:val="0"/>
              </w:rPr>
              <w:t xml:space="preserve">[RF093]  </w:t>
            </w:r>
            <w:r w:rsidDel="00000000" w:rsidR="00000000" w:rsidRPr="00000000">
              <w:rPr>
                <w:rtl w:val="0"/>
              </w:rPr>
              <w:t xml:space="preserve">Prover área de contatos</w:t>
            </w:r>
            <w:r w:rsidDel="00000000" w:rsidR="00000000" w:rsidRPr="00000000">
              <w:rPr>
                <w:rtl w:val="0"/>
              </w:rPr>
            </w:r>
          </w:p>
        </w:tc>
        <w:tc>
          <w:tcPr>
            <w:vAlign w:val="center"/>
          </w:tcPr>
          <w:p w:rsidR="00000000" w:rsidDel="00000000" w:rsidP="00000000" w:rsidRDefault="00000000" w:rsidRPr="00000000" w14:paraId="00000A8A">
            <w:pPr>
              <w:spacing w:line="360" w:lineRule="auto"/>
              <w:rPr/>
            </w:pPr>
            <w:r w:rsidDel="00000000" w:rsidR="00000000" w:rsidRPr="00000000">
              <w:rPr/>
              <w:drawing>
                <wp:inline distB="0" distT="0" distL="0" distR="0">
                  <wp:extent cx="1473680" cy="2902688"/>
                  <wp:effectExtent b="0" l="0" r="0" t="0"/>
                  <wp:docPr id="191" name="image167.png"/>
                  <a:graphic>
                    <a:graphicData uri="http://schemas.openxmlformats.org/drawingml/2006/picture">
                      <pic:pic>
                        <pic:nvPicPr>
                          <pic:cNvPr id="0" name="image167.png"/>
                          <pic:cNvPicPr preferRelativeResize="0"/>
                        </pic:nvPicPr>
                        <pic:blipFill>
                          <a:blip r:embed="rId174"/>
                          <a:srcRect b="0" l="0" r="0" t="0"/>
                          <a:stretch>
                            <a:fillRect/>
                          </a:stretch>
                        </pic:blipFill>
                        <pic:spPr>
                          <a:xfrm>
                            <a:off x="0" y="0"/>
                            <a:ext cx="1473680" cy="290268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8B">
            <w:pPr>
              <w:keepNext w:val="1"/>
              <w:rPr/>
            </w:pPr>
            <w:r w:rsidDel="00000000" w:rsidR="00000000" w:rsidRPr="00000000">
              <w:rPr>
                <w:rtl w:val="0"/>
              </w:rPr>
            </w:r>
          </w:p>
          <w:p w:rsidR="00000000" w:rsidDel="00000000" w:rsidP="00000000" w:rsidRDefault="00000000" w:rsidRPr="00000000" w14:paraId="00000A8C">
            <w:pPr>
              <w:keepNext w:val="1"/>
              <w:rPr/>
            </w:pPr>
            <w:r w:rsidDel="00000000" w:rsidR="00000000" w:rsidRPr="00000000">
              <w:rPr>
                <w:rtl w:val="0"/>
              </w:rPr>
            </w:r>
          </w:p>
          <w:p w:rsidR="00000000" w:rsidDel="00000000" w:rsidP="00000000" w:rsidRDefault="00000000" w:rsidRPr="00000000" w14:paraId="00000A8D">
            <w:pPr>
              <w:keepNext w:val="1"/>
              <w:rPr/>
            </w:pPr>
            <w:r w:rsidDel="00000000" w:rsidR="00000000" w:rsidRPr="00000000">
              <w:rPr>
                <w:rtl w:val="0"/>
              </w:rPr>
            </w:r>
          </w:p>
          <w:p w:rsidR="00000000" w:rsidDel="00000000" w:rsidP="00000000" w:rsidRDefault="00000000" w:rsidRPr="00000000" w14:paraId="00000A8E">
            <w:pPr>
              <w:keepNext w:val="1"/>
              <w:rPr/>
            </w:pPr>
            <w:r w:rsidDel="00000000" w:rsidR="00000000" w:rsidRPr="00000000">
              <w:rPr>
                <w:rtl w:val="0"/>
              </w:rPr>
            </w:r>
          </w:p>
          <w:p w:rsidR="00000000" w:rsidDel="00000000" w:rsidP="00000000" w:rsidRDefault="00000000" w:rsidRPr="00000000" w14:paraId="00000A8F">
            <w:pPr>
              <w:keepNext w:val="1"/>
              <w:rPr/>
            </w:pPr>
            <w:r w:rsidDel="00000000" w:rsidR="00000000" w:rsidRPr="00000000">
              <w:rPr>
                <w:rtl w:val="0"/>
              </w:rPr>
            </w:r>
          </w:p>
          <w:p w:rsidR="00000000" w:rsidDel="00000000" w:rsidP="00000000" w:rsidRDefault="00000000" w:rsidRPr="00000000" w14:paraId="00000A90">
            <w:pPr>
              <w:keepNext w:val="1"/>
              <w:rPr/>
            </w:pPr>
            <w:r w:rsidDel="00000000" w:rsidR="00000000" w:rsidRPr="00000000">
              <w:rPr>
                <w:rtl w:val="0"/>
              </w:rPr>
            </w:r>
          </w:p>
          <w:p w:rsidR="00000000" w:rsidDel="00000000" w:rsidP="00000000" w:rsidRDefault="00000000" w:rsidRPr="00000000" w14:paraId="00000A91">
            <w:pPr>
              <w:keepNext w:val="1"/>
              <w:rPr/>
            </w:pPr>
            <w:r w:rsidDel="00000000" w:rsidR="00000000" w:rsidRPr="00000000">
              <w:rPr/>
              <w:drawing>
                <wp:inline distB="0" distT="0" distL="0" distR="0">
                  <wp:extent cx="1685925" cy="721995"/>
                  <wp:effectExtent b="0" l="0" r="0" t="0"/>
                  <wp:docPr id="189" name="image182.png"/>
                  <a:graphic>
                    <a:graphicData uri="http://schemas.openxmlformats.org/drawingml/2006/picture">
                      <pic:pic>
                        <pic:nvPicPr>
                          <pic:cNvPr id="0" name="image182.png"/>
                          <pic:cNvPicPr preferRelativeResize="0"/>
                        </pic:nvPicPr>
                        <pic:blipFill>
                          <a:blip r:embed="rId175"/>
                          <a:srcRect b="0" l="0" r="0" t="0"/>
                          <a:stretch>
                            <a:fillRect/>
                          </a:stretch>
                        </pic:blipFill>
                        <pic:spPr>
                          <a:xfrm>
                            <a:off x="0" y="0"/>
                            <a:ext cx="1685925" cy="72199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92">
            <w:pPr>
              <w:spacing w:line="360" w:lineRule="auto"/>
              <w:rPr>
                <w:color w:val="000000"/>
              </w:rPr>
            </w:pPr>
            <w:r w:rsidDel="00000000" w:rsidR="00000000" w:rsidRPr="00000000">
              <w:rPr>
                <w:color w:val="000000"/>
                <w:rtl w:val="0"/>
              </w:rPr>
              <w:t xml:space="preserve">[Rf094]  </w:t>
            </w:r>
            <w:r w:rsidDel="00000000" w:rsidR="00000000" w:rsidRPr="00000000">
              <w:rPr>
                <w:rtl w:val="0"/>
              </w:rPr>
              <w:t xml:space="preserve">prover botão “contato”</w:t>
            </w:r>
            <w:r w:rsidDel="00000000" w:rsidR="00000000" w:rsidRPr="00000000">
              <w:rPr>
                <w:rtl w:val="0"/>
              </w:rPr>
            </w:r>
          </w:p>
        </w:tc>
        <w:tc>
          <w:tcPr>
            <w:vAlign w:val="center"/>
          </w:tcPr>
          <w:p w:rsidR="00000000" w:rsidDel="00000000" w:rsidP="00000000" w:rsidRDefault="00000000" w:rsidRPr="00000000" w14:paraId="00000A93">
            <w:pPr>
              <w:spacing w:line="360" w:lineRule="auto"/>
              <w:rPr/>
            </w:pPr>
            <w:r w:rsidDel="00000000" w:rsidR="00000000" w:rsidRPr="00000000">
              <w:rPr/>
              <w:drawing>
                <wp:inline distB="0" distT="0" distL="0" distR="0">
                  <wp:extent cx="1906270" cy="423545"/>
                  <wp:effectExtent b="0" l="0" r="0" t="0"/>
                  <wp:docPr id="175" name="image164.png"/>
                  <a:graphic>
                    <a:graphicData uri="http://schemas.openxmlformats.org/drawingml/2006/picture">
                      <pic:pic>
                        <pic:nvPicPr>
                          <pic:cNvPr id="0" name="image164.png"/>
                          <pic:cNvPicPr preferRelativeResize="0"/>
                        </pic:nvPicPr>
                        <pic:blipFill>
                          <a:blip r:embed="rId176"/>
                          <a:srcRect b="0" l="0" r="0" t="0"/>
                          <a:stretch>
                            <a:fillRect/>
                          </a:stretch>
                        </pic:blipFill>
                        <pic:spPr>
                          <a:xfrm>
                            <a:off x="0" y="0"/>
                            <a:ext cx="1906270" cy="42354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94">
            <w:pPr>
              <w:keepNext w:val="1"/>
              <w:rPr/>
            </w:pPr>
            <w:r w:rsidDel="00000000" w:rsidR="00000000" w:rsidRPr="00000000">
              <w:rPr/>
              <w:drawing>
                <wp:inline distB="0" distT="0" distL="0" distR="0">
                  <wp:extent cx="1685925" cy="718185"/>
                  <wp:effectExtent b="0" l="0" r="0" t="0"/>
                  <wp:docPr id="172" name="image161.png"/>
                  <a:graphic>
                    <a:graphicData uri="http://schemas.openxmlformats.org/drawingml/2006/picture">
                      <pic:pic>
                        <pic:nvPicPr>
                          <pic:cNvPr id="0" name="image161.png"/>
                          <pic:cNvPicPr preferRelativeResize="0"/>
                        </pic:nvPicPr>
                        <pic:blipFill>
                          <a:blip r:embed="rId177"/>
                          <a:srcRect b="0" l="0" r="0" t="0"/>
                          <a:stretch>
                            <a:fillRect/>
                          </a:stretch>
                        </pic:blipFill>
                        <pic:spPr>
                          <a:xfrm>
                            <a:off x="0" y="0"/>
                            <a:ext cx="1685925" cy="7181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95">
            <w:pPr>
              <w:spacing w:line="360" w:lineRule="auto"/>
              <w:rPr>
                <w:color w:val="000000"/>
              </w:rPr>
            </w:pPr>
            <w:r w:rsidDel="00000000" w:rsidR="00000000" w:rsidRPr="00000000">
              <w:rPr>
                <w:color w:val="000000"/>
                <w:rtl w:val="0"/>
              </w:rPr>
              <w:t xml:space="preserve">[RF095]  </w:t>
            </w:r>
            <w:r w:rsidDel="00000000" w:rsidR="00000000" w:rsidRPr="00000000">
              <w:rPr>
                <w:rtl w:val="0"/>
              </w:rPr>
              <w:t xml:space="preserve">Prover Funcionalidade de carregar chat;</w:t>
            </w:r>
            <w:r w:rsidDel="00000000" w:rsidR="00000000" w:rsidRPr="00000000">
              <w:rPr>
                <w:rtl w:val="0"/>
              </w:rPr>
            </w:r>
          </w:p>
        </w:tc>
        <w:tc>
          <w:tcPr>
            <w:vAlign w:val="center"/>
          </w:tcPr>
          <w:p w:rsidR="00000000" w:rsidDel="00000000" w:rsidP="00000000" w:rsidRDefault="00000000" w:rsidRPr="00000000" w14:paraId="00000A96">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97">
            <w:pPr>
              <w:keepNext w:val="1"/>
              <w:rPr/>
            </w:pPr>
            <w:r w:rsidDel="00000000" w:rsidR="00000000" w:rsidRPr="00000000">
              <w:rPr/>
              <w:drawing>
                <wp:inline distB="0" distT="0" distL="0" distR="0">
                  <wp:extent cx="1685925" cy="758190"/>
                  <wp:effectExtent b="0" l="0" r="0" t="0"/>
                  <wp:docPr id="182" name="image174.png"/>
                  <a:graphic>
                    <a:graphicData uri="http://schemas.openxmlformats.org/drawingml/2006/picture">
                      <pic:pic>
                        <pic:nvPicPr>
                          <pic:cNvPr id="0" name="image174.png"/>
                          <pic:cNvPicPr preferRelativeResize="0"/>
                        </pic:nvPicPr>
                        <pic:blipFill>
                          <a:blip r:embed="rId178"/>
                          <a:srcRect b="0" l="0" r="0" t="0"/>
                          <a:stretch>
                            <a:fillRect/>
                          </a:stretch>
                        </pic:blipFill>
                        <pic:spPr>
                          <a:xfrm>
                            <a:off x="0" y="0"/>
                            <a:ext cx="1685925" cy="7581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98">
            <w:pPr>
              <w:spacing w:line="360" w:lineRule="auto"/>
              <w:rPr>
                <w:color w:val="000000"/>
              </w:rPr>
            </w:pPr>
            <w:r w:rsidDel="00000000" w:rsidR="00000000" w:rsidRPr="00000000">
              <w:rPr>
                <w:color w:val="000000"/>
                <w:rtl w:val="0"/>
              </w:rPr>
              <w:t xml:space="preserve">[RF096]  </w:t>
            </w:r>
            <w:r w:rsidDel="00000000" w:rsidR="00000000" w:rsidRPr="00000000">
              <w:rPr>
                <w:rtl w:val="0"/>
              </w:rPr>
              <w:t xml:space="preserve">Prover Barra de pesquisa de contato</w:t>
            </w:r>
            <w:r w:rsidDel="00000000" w:rsidR="00000000" w:rsidRPr="00000000">
              <w:rPr>
                <w:rtl w:val="0"/>
              </w:rPr>
            </w:r>
          </w:p>
        </w:tc>
        <w:tc>
          <w:tcPr>
            <w:vAlign w:val="center"/>
          </w:tcPr>
          <w:p w:rsidR="00000000" w:rsidDel="00000000" w:rsidP="00000000" w:rsidRDefault="00000000" w:rsidRPr="00000000" w14:paraId="00000A99">
            <w:pPr>
              <w:spacing w:line="360" w:lineRule="auto"/>
              <w:rPr/>
            </w:pPr>
            <w:r w:rsidDel="00000000" w:rsidR="00000000" w:rsidRPr="00000000">
              <w:rPr/>
              <w:drawing>
                <wp:inline distB="0" distT="0" distL="0" distR="0">
                  <wp:extent cx="1906270" cy="326390"/>
                  <wp:effectExtent b="0" l="0" r="0" t="0"/>
                  <wp:docPr id="179" name="image145.png"/>
                  <a:graphic>
                    <a:graphicData uri="http://schemas.openxmlformats.org/drawingml/2006/picture">
                      <pic:pic>
                        <pic:nvPicPr>
                          <pic:cNvPr id="0" name="image145.png"/>
                          <pic:cNvPicPr preferRelativeResize="0"/>
                        </pic:nvPicPr>
                        <pic:blipFill>
                          <a:blip r:embed="rId179"/>
                          <a:srcRect b="0" l="0" r="0" t="0"/>
                          <a:stretch>
                            <a:fillRect/>
                          </a:stretch>
                        </pic:blipFill>
                        <pic:spPr>
                          <a:xfrm>
                            <a:off x="0" y="0"/>
                            <a:ext cx="1906270" cy="3263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9A">
            <w:pPr>
              <w:keepNext w:val="1"/>
              <w:rPr/>
            </w:pPr>
            <w:r w:rsidDel="00000000" w:rsidR="00000000" w:rsidRPr="00000000">
              <w:rPr/>
              <w:drawing>
                <wp:inline distB="0" distT="0" distL="0" distR="0">
                  <wp:extent cx="1685925" cy="588645"/>
                  <wp:effectExtent b="0" l="0" r="0" t="0"/>
                  <wp:docPr id="164" name="image149.png"/>
                  <a:graphic>
                    <a:graphicData uri="http://schemas.openxmlformats.org/drawingml/2006/picture">
                      <pic:pic>
                        <pic:nvPicPr>
                          <pic:cNvPr id="0" name="image149.png"/>
                          <pic:cNvPicPr preferRelativeResize="0"/>
                        </pic:nvPicPr>
                        <pic:blipFill>
                          <a:blip r:embed="rId180"/>
                          <a:srcRect b="0" l="0" r="0" t="0"/>
                          <a:stretch>
                            <a:fillRect/>
                          </a:stretch>
                        </pic:blipFill>
                        <pic:spPr>
                          <a:xfrm>
                            <a:off x="0" y="0"/>
                            <a:ext cx="1685925" cy="58864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9B">
            <w:pPr>
              <w:spacing w:line="360" w:lineRule="auto"/>
              <w:rPr>
                <w:color w:val="000000"/>
              </w:rPr>
            </w:pPr>
            <w:r w:rsidDel="00000000" w:rsidR="00000000" w:rsidRPr="00000000">
              <w:rPr>
                <w:color w:val="000000"/>
                <w:rtl w:val="0"/>
              </w:rPr>
              <w:t xml:space="preserve">[RF097]  </w:t>
            </w:r>
            <w:r w:rsidDel="00000000" w:rsidR="00000000" w:rsidRPr="00000000">
              <w:rPr>
                <w:rtl w:val="0"/>
              </w:rPr>
              <w:t xml:space="preserve">Funcionalidade de Pesquisar contato</w:t>
            </w:r>
            <w:r w:rsidDel="00000000" w:rsidR="00000000" w:rsidRPr="00000000">
              <w:rPr>
                <w:rtl w:val="0"/>
              </w:rPr>
            </w:r>
          </w:p>
        </w:tc>
        <w:tc>
          <w:tcPr>
            <w:vAlign w:val="center"/>
          </w:tcPr>
          <w:p w:rsidR="00000000" w:rsidDel="00000000" w:rsidP="00000000" w:rsidRDefault="00000000" w:rsidRPr="00000000" w14:paraId="00000A9C">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9D">
            <w:pPr>
              <w:keepNext w:val="1"/>
              <w:rPr/>
            </w:pPr>
            <w:r w:rsidDel="00000000" w:rsidR="00000000" w:rsidRPr="00000000">
              <w:rPr/>
              <w:drawing>
                <wp:inline distB="0" distT="0" distL="0" distR="0">
                  <wp:extent cx="1685925" cy="707390"/>
                  <wp:effectExtent b="0" l="0" r="0" t="0"/>
                  <wp:docPr id="161" name="image142.png"/>
                  <a:graphic>
                    <a:graphicData uri="http://schemas.openxmlformats.org/drawingml/2006/picture">
                      <pic:pic>
                        <pic:nvPicPr>
                          <pic:cNvPr id="0" name="image142.png"/>
                          <pic:cNvPicPr preferRelativeResize="0"/>
                        </pic:nvPicPr>
                        <pic:blipFill>
                          <a:blip r:embed="rId181"/>
                          <a:srcRect b="0" l="0" r="0" t="0"/>
                          <a:stretch>
                            <a:fillRect/>
                          </a:stretch>
                        </pic:blipFill>
                        <pic:spPr>
                          <a:xfrm>
                            <a:off x="0" y="0"/>
                            <a:ext cx="1685925" cy="7073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9E">
            <w:pPr>
              <w:spacing w:line="360" w:lineRule="auto"/>
              <w:rPr>
                <w:color w:val="000000"/>
              </w:rPr>
            </w:pPr>
            <w:r w:rsidDel="00000000" w:rsidR="00000000" w:rsidRPr="00000000">
              <w:rPr>
                <w:color w:val="000000"/>
                <w:rtl w:val="0"/>
              </w:rPr>
              <w:t xml:space="preserve">[RF098]  </w:t>
            </w:r>
            <w:r w:rsidDel="00000000" w:rsidR="00000000" w:rsidRPr="00000000">
              <w:rPr>
                <w:rtl w:val="0"/>
              </w:rPr>
              <w:t xml:space="preserve"> prover formulário de adicionamento de contato</w:t>
            </w:r>
            <w:r w:rsidDel="00000000" w:rsidR="00000000" w:rsidRPr="00000000">
              <w:rPr>
                <w:rtl w:val="0"/>
              </w:rPr>
            </w:r>
          </w:p>
        </w:tc>
        <w:tc>
          <w:tcPr>
            <w:vAlign w:val="center"/>
          </w:tcPr>
          <w:p w:rsidR="00000000" w:rsidDel="00000000" w:rsidP="00000000" w:rsidRDefault="00000000" w:rsidRPr="00000000" w14:paraId="00000A9F">
            <w:pPr>
              <w:spacing w:line="360" w:lineRule="auto"/>
              <w:rPr/>
            </w:pPr>
            <w:r w:rsidDel="00000000" w:rsidR="00000000" w:rsidRPr="00000000">
              <w:rPr/>
              <w:drawing>
                <wp:inline distB="0" distT="0" distL="0" distR="0">
                  <wp:extent cx="1906270" cy="619760"/>
                  <wp:effectExtent b="0" l="0" r="0" t="0"/>
                  <wp:docPr id="169" name="image150.png"/>
                  <a:graphic>
                    <a:graphicData uri="http://schemas.openxmlformats.org/drawingml/2006/picture">
                      <pic:pic>
                        <pic:nvPicPr>
                          <pic:cNvPr id="0" name="image150.png"/>
                          <pic:cNvPicPr preferRelativeResize="0"/>
                        </pic:nvPicPr>
                        <pic:blipFill>
                          <a:blip r:embed="rId182"/>
                          <a:srcRect b="0" l="0" r="0" t="0"/>
                          <a:stretch>
                            <a:fillRect/>
                          </a:stretch>
                        </pic:blipFill>
                        <pic:spPr>
                          <a:xfrm>
                            <a:off x="0" y="0"/>
                            <a:ext cx="1906270" cy="6197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A0">
            <w:pPr>
              <w:keepNext w:val="1"/>
              <w:rPr/>
            </w:pPr>
            <w:r w:rsidDel="00000000" w:rsidR="00000000" w:rsidRPr="00000000">
              <w:rPr/>
              <w:drawing>
                <wp:inline distB="0" distT="0" distL="0" distR="0">
                  <wp:extent cx="1685925" cy="713105"/>
                  <wp:effectExtent b="0" l="0" r="0" t="0"/>
                  <wp:docPr id="167" name="image162.png"/>
                  <a:graphic>
                    <a:graphicData uri="http://schemas.openxmlformats.org/drawingml/2006/picture">
                      <pic:pic>
                        <pic:nvPicPr>
                          <pic:cNvPr id="0" name="image162.png"/>
                          <pic:cNvPicPr preferRelativeResize="0"/>
                        </pic:nvPicPr>
                        <pic:blipFill>
                          <a:blip r:embed="rId183"/>
                          <a:srcRect b="0" l="0" r="0" t="0"/>
                          <a:stretch>
                            <a:fillRect/>
                          </a:stretch>
                        </pic:blipFill>
                        <pic:spPr>
                          <a:xfrm>
                            <a:off x="0" y="0"/>
                            <a:ext cx="1685925" cy="71310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A1">
            <w:pPr>
              <w:spacing w:line="360" w:lineRule="auto"/>
              <w:rPr>
                <w:color w:val="000000"/>
              </w:rPr>
            </w:pPr>
            <w:r w:rsidDel="00000000" w:rsidR="00000000" w:rsidRPr="00000000">
              <w:rPr>
                <w:color w:val="000000"/>
                <w:rtl w:val="0"/>
              </w:rPr>
              <w:t xml:space="preserve">[RF099]  </w:t>
            </w:r>
            <w:r w:rsidDel="00000000" w:rsidR="00000000" w:rsidRPr="00000000">
              <w:rPr>
                <w:rtl w:val="0"/>
              </w:rPr>
              <w:t xml:space="preserve">Prover Funcionalidade de adicionar contato</w:t>
            </w:r>
            <w:r w:rsidDel="00000000" w:rsidR="00000000" w:rsidRPr="00000000">
              <w:rPr>
                <w:rtl w:val="0"/>
              </w:rPr>
            </w:r>
          </w:p>
        </w:tc>
        <w:tc>
          <w:tcPr>
            <w:vAlign w:val="center"/>
          </w:tcPr>
          <w:p w:rsidR="00000000" w:rsidDel="00000000" w:rsidP="00000000" w:rsidRDefault="00000000" w:rsidRPr="00000000" w14:paraId="00000AA2">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A3">
            <w:pPr>
              <w:spacing w:line="276" w:lineRule="auto"/>
              <w:jc w:val="left"/>
              <w:rPr/>
            </w:pPr>
            <w:r w:rsidDel="00000000" w:rsidR="00000000" w:rsidRPr="00000000">
              <w:rPr/>
              <w:drawing>
                <wp:inline distB="0" distT="0" distL="0" distR="0">
                  <wp:extent cx="1685925" cy="617855"/>
                  <wp:effectExtent b="0" l="0" r="0" t="0"/>
                  <wp:docPr id="96" name="image80.png"/>
                  <a:graphic>
                    <a:graphicData uri="http://schemas.openxmlformats.org/drawingml/2006/picture">
                      <pic:pic>
                        <pic:nvPicPr>
                          <pic:cNvPr id="0" name="image80.png"/>
                          <pic:cNvPicPr preferRelativeResize="0"/>
                        </pic:nvPicPr>
                        <pic:blipFill>
                          <a:blip r:embed="rId184"/>
                          <a:srcRect b="0" l="0" r="0" t="0"/>
                          <a:stretch>
                            <a:fillRect/>
                          </a:stretch>
                        </pic:blipFill>
                        <pic:spPr>
                          <a:xfrm>
                            <a:off x="0" y="0"/>
                            <a:ext cx="1685925" cy="6178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A4">
            <w:pPr>
              <w:spacing w:line="360" w:lineRule="auto"/>
              <w:rPr>
                <w:color w:val="000000"/>
              </w:rPr>
            </w:pPr>
            <w:r w:rsidDel="00000000" w:rsidR="00000000" w:rsidRPr="00000000">
              <w:rPr>
                <w:color w:val="000000"/>
                <w:rtl w:val="0"/>
              </w:rPr>
              <w:t xml:space="preserve">[RF100]  </w:t>
            </w:r>
            <w:r w:rsidDel="00000000" w:rsidR="00000000" w:rsidRPr="00000000">
              <w:rPr>
                <w:rtl w:val="0"/>
              </w:rPr>
              <w:t xml:space="preserve">Prover Botão “Adicionar”, que aciona a funcionalidade de adicionar contato</w:t>
            </w:r>
            <w:r w:rsidDel="00000000" w:rsidR="00000000" w:rsidRPr="00000000">
              <w:rPr>
                <w:rtl w:val="0"/>
              </w:rPr>
            </w:r>
          </w:p>
        </w:tc>
        <w:tc>
          <w:tcPr>
            <w:vAlign w:val="center"/>
          </w:tcPr>
          <w:p w:rsidR="00000000" w:rsidDel="00000000" w:rsidP="00000000" w:rsidRDefault="00000000" w:rsidRPr="00000000" w14:paraId="00000AA5">
            <w:pPr>
              <w:spacing w:line="360" w:lineRule="auto"/>
              <w:rPr/>
            </w:pPr>
            <w:r w:rsidDel="00000000" w:rsidR="00000000" w:rsidRPr="00000000">
              <w:rPr/>
              <w:drawing>
                <wp:inline distB="0" distT="0" distL="0" distR="0">
                  <wp:extent cx="1906270" cy="357505"/>
                  <wp:effectExtent b="0" l="0" r="0" t="0"/>
                  <wp:docPr id="104" name="image84.png"/>
                  <a:graphic>
                    <a:graphicData uri="http://schemas.openxmlformats.org/drawingml/2006/picture">
                      <pic:pic>
                        <pic:nvPicPr>
                          <pic:cNvPr id="0" name="image84.png"/>
                          <pic:cNvPicPr preferRelativeResize="0"/>
                        </pic:nvPicPr>
                        <pic:blipFill>
                          <a:blip r:embed="rId185"/>
                          <a:srcRect b="0" l="0" r="0" t="0"/>
                          <a:stretch>
                            <a:fillRect/>
                          </a:stretch>
                        </pic:blipFill>
                        <pic:spPr>
                          <a:xfrm>
                            <a:off x="0" y="0"/>
                            <a:ext cx="1906270" cy="3575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A6">
            <w:pPr>
              <w:keepNext w:val="1"/>
              <w:rPr/>
            </w:pPr>
            <w:r w:rsidDel="00000000" w:rsidR="00000000" w:rsidRPr="00000000">
              <w:rPr>
                <w:rtl w:val="0"/>
              </w:rPr>
            </w:r>
          </w:p>
          <w:p w:rsidR="00000000" w:rsidDel="00000000" w:rsidP="00000000" w:rsidRDefault="00000000" w:rsidRPr="00000000" w14:paraId="00000AA7">
            <w:pPr>
              <w:keepNext w:val="1"/>
              <w:rPr/>
            </w:pPr>
            <w:r w:rsidDel="00000000" w:rsidR="00000000" w:rsidRPr="00000000">
              <w:rPr/>
              <w:drawing>
                <wp:inline distB="0" distT="0" distL="0" distR="0">
                  <wp:extent cx="1685925" cy="691515"/>
                  <wp:effectExtent b="0" l="0" r="0" t="0"/>
                  <wp:docPr id="101" name="image112.png"/>
                  <a:graphic>
                    <a:graphicData uri="http://schemas.openxmlformats.org/drawingml/2006/picture">
                      <pic:pic>
                        <pic:nvPicPr>
                          <pic:cNvPr id="0" name="image112.png"/>
                          <pic:cNvPicPr preferRelativeResize="0"/>
                        </pic:nvPicPr>
                        <pic:blipFill>
                          <a:blip r:embed="rId186"/>
                          <a:srcRect b="0" l="0" r="0" t="0"/>
                          <a:stretch>
                            <a:fillRect/>
                          </a:stretch>
                        </pic:blipFill>
                        <pic:spPr>
                          <a:xfrm>
                            <a:off x="0" y="0"/>
                            <a:ext cx="1685925" cy="6915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A8">
            <w:pPr>
              <w:spacing w:line="360" w:lineRule="auto"/>
              <w:rPr>
                <w:color w:val="000000"/>
              </w:rPr>
            </w:pPr>
            <w:r w:rsidDel="00000000" w:rsidR="00000000" w:rsidRPr="00000000">
              <w:rPr>
                <w:color w:val="000000"/>
                <w:rtl w:val="0"/>
              </w:rPr>
              <w:t xml:space="preserve">[RF101] Prover</w:t>
            </w:r>
            <w:r w:rsidDel="00000000" w:rsidR="00000000" w:rsidRPr="00000000">
              <w:rPr>
                <w:rtl w:val="0"/>
              </w:rPr>
              <w:t xml:space="preserve"> Botão “Configuração” de contatos</w:t>
            </w:r>
            <w:r w:rsidDel="00000000" w:rsidR="00000000" w:rsidRPr="00000000">
              <w:rPr>
                <w:rtl w:val="0"/>
              </w:rPr>
            </w:r>
          </w:p>
        </w:tc>
        <w:tc>
          <w:tcPr>
            <w:vAlign w:val="center"/>
          </w:tcPr>
          <w:p w:rsidR="00000000" w:rsidDel="00000000" w:rsidP="00000000" w:rsidRDefault="00000000" w:rsidRPr="00000000" w14:paraId="00000AA9">
            <w:pPr>
              <w:spacing w:line="360" w:lineRule="auto"/>
              <w:rPr/>
            </w:pPr>
            <w:r w:rsidDel="00000000" w:rsidR="00000000" w:rsidRPr="00000000">
              <w:rPr/>
              <w:drawing>
                <wp:inline distB="0" distT="0" distL="0" distR="0">
                  <wp:extent cx="523948" cy="695422"/>
                  <wp:effectExtent b="0" l="0" r="0" t="0"/>
                  <wp:docPr id="87" name="image76.png"/>
                  <a:graphic>
                    <a:graphicData uri="http://schemas.openxmlformats.org/drawingml/2006/picture">
                      <pic:pic>
                        <pic:nvPicPr>
                          <pic:cNvPr id="0" name="image76.png"/>
                          <pic:cNvPicPr preferRelativeResize="0"/>
                        </pic:nvPicPr>
                        <pic:blipFill>
                          <a:blip r:embed="rId187"/>
                          <a:srcRect b="0" l="0" r="0" t="0"/>
                          <a:stretch>
                            <a:fillRect/>
                          </a:stretch>
                        </pic:blipFill>
                        <pic:spPr>
                          <a:xfrm>
                            <a:off x="0" y="0"/>
                            <a:ext cx="523948" cy="69542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AA">
            <w:pPr>
              <w:keepNext w:val="1"/>
              <w:rPr/>
            </w:pPr>
            <w:r w:rsidDel="00000000" w:rsidR="00000000" w:rsidRPr="00000000">
              <w:rPr/>
              <w:drawing>
                <wp:inline distB="0" distT="0" distL="0" distR="0">
                  <wp:extent cx="1685925" cy="789940"/>
                  <wp:effectExtent b="0" l="0" r="0" t="0"/>
                  <wp:docPr id="84" name="image67.png"/>
                  <a:graphic>
                    <a:graphicData uri="http://schemas.openxmlformats.org/drawingml/2006/picture">
                      <pic:pic>
                        <pic:nvPicPr>
                          <pic:cNvPr id="0" name="image67.png"/>
                          <pic:cNvPicPr preferRelativeResize="0"/>
                        </pic:nvPicPr>
                        <pic:blipFill>
                          <a:blip r:embed="rId188"/>
                          <a:srcRect b="0" l="0" r="0" t="0"/>
                          <a:stretch>
                            <a:fillRect/>
                          </a:stretch>
                        </pic:blipFill>
                        <pic:spPr>
                          <a:xfrm>
                            <a:off x="0" y="0"/>
                            <a:ext cx="1685925" cy="78994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AB">
            <w:pPr>
              <w:spacing w:line="360" w:lineRule="auto"/>
              <w:rPr>
                <w:color w:val="000000"/>
              </w:rPr>
            </w:pPr>
            <w:r w:rsidDel="00000000" w:rsidR="00000000" w:rsidRPr="00000000">
              <w:rPr>
                <w:color w:val="000000"/>
                <w:rtl w:val="0"/>
              </w:rPr>
              <w:t xml:space="preserve">[RF102] Prover</w:t>
            </w:r>
            <w:r w:rsidDel="00000000" w:rsidR="00000000" w:rsidRPr="00000000">
              <w:rPr>
                <w:rtl w:val="0"/>
              </w:rPr>
              <w:t xml:space="preserve"> funcionalidade de ligação de voz;</w:t>
            </w:r>
            <w:r w:rsidDel="00000000" w:rsidR="00000000" w:rsidRPr="00000000">
              <w:rPr>
                <w:rtl w:val="0"/>
              </w:rPr>
            </w:r>
          </w:p>
        </w:tc>
        <w:tc>
          <w:tcPr>
            <w:vAlign w:val="center"/>
          </w:tcPr>
          <w:p w:rsidR="00000000" w:rsidDel="00000000" w:rsidP="00000000" w:rsidRDefault="00000000" w:rsidRPr="00000000" w14:paraId="00000AAC">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AD">
            <w:pPr>
              <w:keepNext w:val="1"/>
              <w:rPr/>
            </w:pPr>
            <w:r w:rsidDel="00000000" w:rsidR="00000000" w:rsidRPr="00000000">
              <w:rPr/>
              <w:drawing>
                <wp:inline distB="0" distT="0" distL="0" distR="0">
                  <wp:extent cx="1685925" cy="713105"/>
                  <wp:effectExtent b="0" l="0" r="0" t="0"/>
                  <wp:docPr id="93" name="image70.png"/>
                  <a:graphic>
                    <a:graphicData uri="http://schemas.openxmlformats.org/drawingml/2006/picture">
                      <pic:pic>
                        <pic:nvPicPr>
                          <pic:cNvPr id="0" name="image70.png"/>
                          <pic:cNvPicPr preferRelativeResize="0"/>
                        </pic:nvPicPr>
                        <pic:blipFill>
                          <a:blip r:embed="rId189"/>
                          <a:srcRect b="0" l="0" r="0" t="0"/>
                          <a:stretch>
                            <a:fillRect/>
                          </a:stretch>
                        </pic:blipFill>
                        <pic:spPr>
                          <a:xfrm>
                            <a:off x="0" y="0"/>
                            <a:ext cx="1685925" cy="71310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AE">
            <w:pPr>
              <w:spacing w:line="360" w:lineRule="auto"/>
              <w:rPr>
                <w:color w:val="000000"/>
              </w:rPr>
            </w:pPr>
            <w:r w:rsidDel="00000000" w:rsidR="00000000" w:rsidRPr="00000000">
              <w:rPr>
                <w:color w:val="000000"/>
                <w:rtl w:val="0"/>
              </w:rPr>
              <w:t xml:space="preserve">[RF103] Prover</w:t>
            </w:r>
            <w:r w:rsidDel="00000000" w:rsidR="00000000" w:rsidRPr="00000000">
              <w:rPr>
                <w:rtl w:val="0"/>
              </w:rPr>
              <w:t xml:space="preserve"> Botão de Adicionar pasta na página de favoritos</w:t>
            </w:r>
            <w:r w:rsidDel="00000000" w:rsidR="00000000" w:rsidRPr="00000000">
              <w:rPr>
                <w:rtl w:val="0"/>
              </w:rPr>
            </w:r>
          </w:p>
        </w:tc>
        <w:tc>
          <w:tcPr>
            <w:vAlign w:val="center"/>
          </w:tcPr>
          <w:p w:rsidR="00000000" w:rsidDel="00000000" w:rsidP="00000000" w:rsidRDefault="00000000" w:rsidRPr="00000000" w14:paraId="00000AAF">
            <w:pPr>
              <w:spacing w:line="360" w:lineRule="auto"/>
              <w:rPr/>
            </w:pPr>
            <w:r w:rsidDel="00000000" w:rsidR="00000000" w:rsidRPr="00000000">
              <w:rPr/>
              <w:drawing>
                <wp:inline distB="0" distT="0" distL="0" distR="0">
                  <wp:extent cx="1552792" cy="438211"/>
                  <wp:effectExtent b="0" l="0" r="0" t="0"/>
                  <wp:docPr id="90" name="image86.png"/>
                  <a:graphic>
                    <a:graphicData uri="http://schemas.openxmlformats.org/drawingml/2006/picture">
                      <pic:pic>
                        <pic:nvPicPr>
                          <pic:cNvPr id="0" name="image86.png"/>
                          <pic:cNvPicPr preferRelativeResize="0"/>
                        </pic:nvPicPr>
                        <pic:blipFill>
                          <a:blip r:embed="rId190"/>
                          <a:srcRect b="0" l="0" r="0" t="0"/>
                          <a:stretch>
                            <a:fillRect/>
                          </a:stretch>
                        </pic:blipFill>
                        <pic:spPr>
                          <a:xfrm>
                            <a:off x="0" y="0"/>
                            <a:ext cx="1552792" cy="4382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B0">
            <w:pPr>
              <w:keepNext w:val="1"/>
              <w:rPr/>
            </w:pPr>
            <w:r w:rsidDel="00000000" w:rsidR="00000000" w:rsidRPr="00000000">
              <w:rPr/>
              <w:drawing>
                <wp:inline distB="0" distT="0" distL="0" distR="0">
                  <wp:extent cx="1685925" cy="708025"/>
                  <wp:effectExtent b="0" l="0" r="0" t="0"/>
                  <wp:docPr id="77" name="image59.png"/>
                  <a:graphic>
                    <a:graphicData uri="http://schemas.openxmlformats.org/drawingml/2006/picture">
                      <pic:pic>
                        <pic:nvPicPr>
                          <pic:cNvPr id="0" name="image59.png"/>
                          <pic:cNvPicPr preferRelativeResize="0"/>
                        </pic:nvPicPr>
                        <pic:blipFill>
                          <a:blip r:embed="rId191"/>
                          <a:srcRect b="0" l="0" r="0" t="0"/>
                          <a:stretch>
                            <a:fillRect/>
                          </a:stretch>
                        </pic:blipFill>
                        <pic:spPr>
                          <a:xfrm>
                            <a:off x="0" y="0"/>
                            <a:ext cx="1685925" cy="7080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B1">
            <w:pPr>
              <w:spacing w:line="360" w:lineRule="auto"/>
              <w:rPr>
                <w:color w:val="000000"/>
              </w:rPr>
            </w:pPr>
            <w:r w:rsidDel="00000000" w:rsidR="00000000" w:rsidRPr="00000000">
              <w:rPr>
                <w:color w:val="000000"/>
                <w:rtl w:val="0"/>
              </w:rPr>
              <w:t xml:space="preserve">[RF104] Prover</w:t>
            </w:r>
            <w:r w:rsidDel="00000000" w:rsidR="00000000" w:rsidRPr="00000000">
              <w:rPr>
                <w:rtl w:val="0"/>
              </w:rPr>
              <w:t xml:space="preserve"> formulário a ser preenchido com dados para a criação da pasta</w:t>
            </w:r>
            <w:r w:rsidDel="00000000" w:rsidR="00000000" w:rsidRPr="00000000">
              <w:rPr>
                <w:rtl w:val="0"/>
              </w:rPr>
            </w:r>
          </w:p>
        </w:tc>
        <w:tc>
          <w:tcPr>
            <w:vAlign w:val="center"/>
          </w:tcPr>
          <w:p w:rsidR="00000000" w:rsidDel="00000000" w:rsidP="00000000" w:rsidRDefault="00000000" w:rsidRPr="00000000" w14:paraId="00000AB2">
            <w:pPr>
              <w:spacing w:line="360" w:lineRule="auto"/>
              <w:rPr/>
            </w:pPr>
            <w:r w:rsidDel="00000000" w:rsidR="00000000" w:rsidRPr="00000000">
              <w:rPr/>
              <w:drawing>
                <wp:inline distB="0" distT="0" distL="0" distR="0">
                  <wp:extent cx="1906270" cy="1409065"/>
                  <wp:effectExtent b="0" l="0" r="0" t="0"/>
                  <wp:docPr id="74" name="image66.png"/>
                  <a:graphic>
                    <a:graphicData uri="http://schemas.openxmlformats.org/drawingml/2006/picture">
                      <pic:pic>
                        <pic:nvPicPr>
                          <pic:cNvPr id="0" name="image66.png"/>
                          <pic:cNvPicPr preferRelativeResize="0"/>
                        </pic:nvPicPr>
                        <pic:blipFill>
                          <a:blip r:embed="rId192"/>
                          <a:srcRect b="0" l="0" r="0" t="0"/>
                          <a:stretch>
                            <a:fillRect/>
                          </a:stretch>
                        </pic:blipFill>
                        <pic:spPr>
                          <a:xfrm>
                            <a:off x="0" y="0"/>
                            <a:ext cx="1906270" cy="140906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B3">
            <w:pPr>
              <w:keepNext w:val="1"/>
              <w:rPr/>
            </w:pPr>
            <w:r w:rsidDel="00000000" w:rsidR="00000000" w:rsidRPr="00000000">
              <w:rPr>
                <w:rtl w:val="0"/>
              </w:rPr>
            </w:r>
          </w:p>
          <w:p w:rsidR="00000000" w:rsidDel="00000000" w:rsidP="00000000" w:rsidRDefault="00000000" w:rsidRPr="00000000" w14:paraId="00000AB4">
            <w:pPr>
              <w:keepNext w:val="1"/>
              <w:rPr/>
            </w:pPr>
            <w:r w:rsidDel="00000000" w:rsidR="00000000" w:rsidRPr="00000000">
              <w:rPr>
                <w:rtl w:val="0"/>
              </w:rPr>
            </w:r>
          </w:p>
          <w:p w:rsidR="00000000" w:rsidDel="00000000" w:rsidP="00000000" w:rsidRDefault="00000000" w:rsidRPr="00000000" w14:paraId="00000AB5">
            <w:pPr>
              <w:keepNext w:val="1"/>
              <w:rPr/>
            </w:pPr>
            <w:r w:rsidDel="00000000" w:rsidR="00000000" w:rsidRPr="00000000">
              <w:rPr/>
              <w:drawing>
                <wp:inline distB="0" distT="0" distL="0" distR="0">
                  <wp:extent cx="1685925" cy="701040"/>
                  <wp:effectExtent b="0" l="0" r="0" t="0"/>
                  <wp:docPr id="82" name="image57.png"/>
                  <a:graphic>
                    <a:graphicData uri="http://schemas.openxmlformats.org/drawingml/2006/picture">
                      <pic:pic>
                        <pic:nvPicPr>
                          <pic:cNvPr id="0" name="image57.png"/>
                          <pic:cNvPicPr preferRelativeResize="0"/>
                        </pic:nvPicPr>
                        <pic:blipFill>
                          <a:blip r:embed="rId193"/>
                          <a:srcRect b="0" l="0" r="0" t="0"/>
                          <a:stretch>
                            <a:fillRect/>
                          </a:stretch>
                        </pic:blipFill>
                        <pic:spPr>
                          <a:xfrm>
                            <a:off x="0" y="0"/>
                            <a:ext cx="1685925" cy="70104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B6">
            <w:pPr>
              <w:spacing w:line="360" w:lineRule="auto"/>
              <w:rPr>
                <w:color w:val="000000"/>
              </w:rPr>
            </w:pPr>
            <w:r w:rsidDel="00000000" w:rsidR="00000000" w:rsidRPr="00000000">
              <w:rPr>
                <w:color w:val="000000"/>
                <w:rtl w:val="0"/>
              </w:rPr>
              <w:t xml:space="preserve">[RF105]  </w:t>
            </w:r>
            <w:r w:rsidDel="00000000" w:rsidR="00000000" w:rsidRPr="00000000">
              <w:rPr>
                <w:rtl w:val="0"/>
              </w:rPr>
              <w:t xml:space="preserve">Pegar os dados do formulário de criação de pastas</w:t>
            </w:r>
            <w:r w:rsidDel="00000000" w:rsidR="00000000" w:rsidRPr="00000000">
              <w:rPr>
                <w:rtl w:val="0"/>
              </w:rPr>
            </w:r>
          </w:p>
        </w:tc>
        <w:tc>
          <w:tcPr>
            <w:vAlign w:val="center"/>
          </w:tcPr>
          <w:p w:rsidR="00000000" w:rsidDel="00000000" w:rsidP="00000000" w:rsidRDefault="00000000" w:rsidRPr="00000000" w14:paraId="00000AB7">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B8">
            <w:pPr>
              <w:keepNext w:val="1"/>
              <w:spacing w:line="360" w:lineRule="auto"/>
              <w:rPr/>
            </w:pPr>
            <w:r w:rsidDel="00000000" w:rsidR="00000000" w:rsidRPr="00000000">
              <w:rPr>
                <w:rtl w:val="0"/>
              </w:rPr>
            </w:r>
          </w:p>
          <w:p w:rsidR="00000000" w:rsidDel="00000000" w:rsidP="00000000" w:rsidRDefault="00000000" w:rsidRPr="00000000" w14:paraId="00000AB9">
            <w:pPr>
              <w:keepNext w:val="1"/>
              <w:spacing w:line="360" w:lineRule="auto"/>
              <w:rPr/>
            </w:pPr>
            <w:r w:rsidDel="00000000" w:rsidR="00000000" w:rsidRPr="00000000">
              <w:rPr>
                <w:rtl w:val="0"/>
              </w:rPr>
              <w:t xml:space="preserve">Não há casos de uso</w:t>
            </w:r>
          </w:p>
        </w:tc>
      </w:tr>
      <w:tr>
        <w:trPr>
          <w:cantSplit w:val="0"/>
          <w:tblHeader w:val="0"/>
        </w:trPr>
        <w:tc>
          <w:tcPr>
            <w:vAlign w:val="center"/>
          </w:tcPr>
          <w:p w:rsidR="00000000" w:rsidDel="00000000" w:rsidP="00000000" w:rsidRDefault="00000000" w:rsidRPr="00000000" w14:paraId="00000ABA">
            <w:pPr>
              <w:spacing w:line="360" w:lineRule="auto"/>
              <w:rPr>
                <w:color w:val="000000"/>
              </w:rPr>
            </w:pPr>
            <w:r w:rsidDel="00000000" w:rsidR="00000000" w:rsidRPr="00000000">
              <w:rPr>
                <w:color w:val="000000"/>
                <w:rtl w:val="0"/>
              </w:rPr>
              <w:t xml:space="preserve">[RF108]  </w:t>
            </w:r>
            <w:r w:rsidDel="00000000" w:rsidR="00000000" w:rsidRPr="00000000">
              <w:rPr>
                <w:rtl w:val="0"/>
              </w:rPr>
              <w:t xml:space="preserve">Prover Botão de Criar pasta</w:t>
            </w:r>
            <w:r w:rsidDel="00000000" w:rsidR="00000000" w:rsidRPr="00000000">
              <w:rPr>
                <w:rtl w:val="0"/>
              </w:rPr>
            </w:r>
          </w:p>
        </w:tc>
        <w:tc>
          <w:tcPr>
            <w:vAlign w:val="center"/>
          </w:tcPr>
          <w:p w:rsidR="00000000" w:rsidDel="00000000" w:rsidP="00000000" w:rsidRDefault="00000000" w:rsidRPr="00000000" w14:paraId="00000ABB">
            <w:pPr>
              <w:spacing w:line="360" w:lineRule="auto"/>
              <w:rPr/>
            </w:pPr>
            <w:r w:rsidDel="00000000" w:rsidR="00000000" w:rsidRPr="00000000">
              <w:rPr/>
              <w:drawing>
                <wp:inline distB="0" distT="0" distL="0" distR="0">
                  <wp:extent cx="1906270" cy="314960"/>
                  <wp:effectExtent b="0" l="0" r="0" t="0"/>
                  <wp:docPr id="121" name="image101.png"/>
                  <a:graphic>
                    <a:graphicData uri="http://schemas.openxmlformats.org/drawingml/2006/picture">
                      <pic:pic>
                        <pic:nvPicPr>
                          <pic:cNvPr id="0" name="image101.png"/>
                          <pic:cNvPicPr preferRelativeResize="0"/>
                        </pic:nvPicPr>
                        <pic:blipFill>
                          <a:blip r:embed="rId194"/>
                          <a:srcRect b="0" l="0" r="0" t="0"/>
                          <a:stretch>
                            <a:fillRect/>
                          </a:stretch>
                        </pic:blipFill>
                        <pic:spPr>
                          <a:xfrm>
                            <a:off x="0" y="0"/>
                            <a:ext cx="1906270" cy="3149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BC">
            <w:pPr>
              <w:keepNext w:val="1"/>
              <w:rPr/>
            </w:pPr>
            <w:r w:rsidDel="00000000" w:rsidR="00000000" w:rsidRPr="00000000">
              <w:rPr/>
              <w:drawing>
                <wp:inline distB="0" distT="0" distL="0" distR="0">
                  <wp:extent cx="1685925" cy="834390"/>
                  <wp:effectExtent b="0" l="0" r="0" t="0"/>
                  <wp:docPr id="119" name="image128.png"/>
                  <a:graphic>
                    <a:graphicData uri="http://schemas.openxmlformats.org/drawingml/2006/picture">
                      <pic:pic>
                        <pic:nvPicPr>
                          <pic:cNvPr id="0" name="image128.png"/>
                          <pic:cNvPicPr preferRelativeResize="0"/>
                        </pic:nvPicPr>
                        <pic:blipFill>
                          <a:blip r:embed="rId195"/>
                          <a:srcRect b="0" l="0" r="0" t="0"/>
                          <a:stretch>
                            <a:fillRect/>
                          </a:stretch>
                        </pic:blipFill>
                        <pic:spPr>
                          <a:xfrm>
                            <a:off x="0" y="0"/>
                            <a:ext cx="1685925" cy="8343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BD">
            <w:pPr>
              <w:spacing w:line="360" w:lineRule="auto"/>
              <w:rPr>
                <w:color w:val="000000"/>
              </w:rPr>
            </w:pPr>
            <w:r w:rsidDel="00000000" w:rsidR="00000000" w:rsidRPr="00000000">
              <w:rPr>
                <w:color w:val="000000"/>
                <w:rtl w:val="0"/>
              </w:rPr>
              <w:t xml:space="preserve">[RF109]  </w:t>
            </w:r>
            <w:r w:rsidDel="00000000" w:rsidR="00000000" w:rsidRPr="00000000">
              <w:rPr>
                <w:rtl w:val="0"/>
              </w:rPr>
              <w:t xml:space="preserve">Prover Botão de Pasta</w:t>
            </w:r>
            <w:r w:rsidDel="00000000" w:rsidR="00000000" w:rsidRPr="00000000">
              <w:rPr>
                <w:rtl w:val="0"/>
              </w:rPr>
            </w:r>
          </w:p>
        </w:tc>
        <w:tc>
          <w:tcPr>
            <w:vAlign w:val="center"/>
          </w:tcPr>
          <w:p w:rsidR="00000000" w:rsidDel="00000000" w:rsidP="00000000" w:rsidRDefault="00000000" w:rsidRPr="00000000" w14:paraId="00000ABE">
            <w:pPr>
              <w:spacing w:line="360" w:lineRule="auto"/>
              <w:rPr/>
            </w:pPr>
            <w:r w:rsidDel="00000000" w:rsidR="00000000" w:rsidRPr="00000000">
              <w:rPr/>
              <w:drawing>
                <wp:inline distB="0" distT="0" distL="0" distR="0">
                  <wp:extent cx="1906270" cy="773430"/>
                  <wp:effectExtent b="0" l="0" r="0" t="0"/>
                  <wp:docPr id="125" name="image102.png"/>
                  <a:graphic>
                    <a:graphicData uri="http://schemas.openxmlformats.org/drawingml/2006/picture">
                      <pic:pic>
                        <pic:nvPicPr>
                          <pic:cNvPr id="0" name="image102.png"/>
                          <pic:cNvPicPr preferRelativeResize="0"/>
                        </pic:nvPicPr>
                        <pic:blipFill>
                          <a:blip r:embed="rId196"/>
                          <a:srcRect b="0" l="0" r="0" t="0"/>
                          <a:stretch>
                            <a:fillRect/>
                          </a:stretch>
                        </pic:blipFill>
                        <pic:spPr>
                          <a:xfrm>
                            <a:off x="0" y="0"/>
                            <a:ext cx="1906270" cy="7734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BF">
            <w:pPr>
              <w:keepNext w:val="1"/>
              <w:rPr/>
            </w:pPr>
            <w:r w:rsidDel="00000000" w:rsidR="00000000" w:rsidRPr="00000000">
              <w:rPr/>
              <w:drawing>
                <wp:inline distB="0" distT="0" distL="0" distR="0">
                  <wp:extent cx="1685925" cy="683260"/>
                  <wp:effectExtent b="0" l="0" r="0" t="0"/>
                  <wp:docPr id="123" name="image110.png"/>
                  <a:graphic>
                    <a:graphicData uri="http://schemas.openxmlformats.org/drawingml/2006/picture">
                      <pic:pic>
                        <pic:nvPicPr>
                          <pic:cNvPr id="0" name="image110.png"/>
                          <pic:cNvPicPr preferRelativeResize="0"/>
                        </pic:nvPicPr>
                        <pic:blipFill>
                          <a:blip r:embed="rId197"/>
                          <a:srcRect b="0" l="0" r="0" t="0"/>
                          <a:stretch>
                            <a:fillRect/>
                          </a:stretch>
                        </pic:blipFill>
                        <pic:spPr>
                          <a:xfrm>
                            <a:off x="0" y="0"/>
                            <a:ext cx="1685925" cy="68326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C0">
            <w:pPr>
              <w:spacing w:line="360" w:lineRule="auto"/>
              <w:rPr>
                <w:color w:val="000000"/>
              </w:rPr>
            </w:pPr>
            <w:r w:rsidDel="00000000" w:rsidR="00000000" w:rsidRPr="00000000">
              <w:rPr>
                <w:color w:val="000000"/>
                <w:rtl w:val="0"/>
              </w:rPr>
              <w:t xml:space="preserve">[RF110]  </w:t>
            </w:r>
            <w:r w:rsidDel="00000000" w:rsidR="00000000" w:rsidRPr="00000000">
              <w:rPr>
                <w:rtl w:val="0"/>
              </w:rPr>
              <w:t xml:space="preserve">Prover Tela de Fórum</w:t>
            </w:r>
            <w:r w:rsidDel="00000000" w:rsidR="00000000" w:rsidRPr="00000000">
              <w:rPr>
                <w:rtl w:val="0"/>
              </w:rPr>
            </w:r>
          </w:p>
        </w:tc>
        <w:tc>
          <w:tcPr>
            <w:vAlign w:val="center"/>
          </w:tcPr>
          <w:p w:rsidR="00000000" w:rsidDel="00000000" w:rsidP="00000000" w:rsidRDefault="00000000" w:rsidRPr="00000000" w14:paraId="00000AC1">
            <w:pPr>
              <w:spacing w:line="360" w:lineRule="auto"/>
              <w:rPr/>
            </w:pPr>
            <w:r w:rsidDel="00000000" w:rsidR="00000000" w:rsidRPr="00000000">
              <w:rPr/>
              <w:drawing>
                <wp:inline distB="0" distT="0" distL="0" distR="0">
                  <wp:extent cx="1906270" cy="1072515"/>
                  <wp:effectExtent b="0" l="0" r="0" t="0"/>
                  <wp:docPr id="113" name="image107.png"/>
                  <a:graphic>
                    <a:graphicData uri="http://schemas.openxmlformats.org/drawingml/2006/picture">
                      <pic:pic>
                        <pic:nvPicPr>
                          <pic:cNvPr id="0" name="image107.png"/>
                          <pic:cNvPicPr preferRelativeResize="0"/>
                        </pic:nvPicPr>
                        <pic:blipFill>
                          <a:blip r:embed="rId198"/>
                          <a:srcRect b="0" l="0" r="0" t="0"/>
                          <a:stretch>
                            <a:fillRect/>
                          </a:stretch>
                        </pic:blipFill>
                        <pic:spPr>
                          <a:xfrm>
                            <a:off x="0" y="0"/>
                            <a:ext cx="1906270" cy="107251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C2">
            <w:pPr>
              <w:keepNext w:val="1"/>
              <w:spacing w:line="360" w:lineRule="auto"/>
              <w:rPr/>
            </w:pPr>
            <w:r w:rsidDel="00000000" w:rsidR="00000000" w:rsidRPr="00000000">
              <w:rPr>
                <w:rtl w:val="0"/>
              </w:rPr>
            </w:r>
          </w:p>
          <w:p w:rsidR="00000000" w:rsidDel="00000000" w:rsidP="00000000" w:rsidRDefault="00000000" w:rsidRPr="00000000" w14:paraId="00000AC3">
            <w:pPr>
              <w:keepNext w:val="1"/>
              <w:spacing w:line="360" w:lineRule="auto"/>
              <w:rPr/>
            </w:pPr>
            <w:r w:rsidDel="00000000" w:rsidR="00000000" w:rsidRPr="00000000">
              <w:rPr/>
              <w:drawing>
                <wp:inline distB="0" distT="0" distL="0" distR="0">
                  <wp:extent cx="1685925" cy="642620"/>
                  <wp:effectExtent b="0" l="0" r="0" t="0"/>
                  <wp:docPr id="111" name="image88.png"/>
                  <a:graphic>
                    <a:graphicData uri="http://schemas.openxmlformats.org/drawingml/2006/picture">
                      <pic:pic>
                        <pic:nvPicPr>
                          <pic:cNvPr id="0" name="image88.png"/>
                          <pic:cNvPicPr preferRelativeResize="0"/>
                        </pic:nvPicPr>
                        <pic:blipFill>
                          <a:blip r:embed="rId199"/>
                          <a:srcRect b="0" l="0" r="0" t="0"/>
                          <a:stretch>
                            <a:fillRect/>
                          </a:stretch>
                        </pic:blipFill>
                        <pic:spPr>
                          <a:xfrm>
                            <a:off x="0" y="0"/>
                            <a:ext cx="1685925" cy="64262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C4">
            <w:pPr>
              <w:spacing w:line="360" w:lineRule="auto"/>
              <w:rPr>
                <w:color w:val="000000"/>
              </w:rPr>
            </w:pPr>
            <w:r w:rsidDel="00000000" w:rsidR="00000000" w:rsidRPr="00000000">
              <w:rPr>
                <w:color w:val="000000"/>
                <w:rtl w:val="0"/>
              </w:rPr>
              <w:t xml:space="preserve">[RF111]  </w:t>
            </w:r>
            <w:r w:rsidDel="00000000" w:rsidR="00000000" w:rsidRPr="00000000">
              <w:rPr>
                <w:rtl w:val="0"/>
              </w:rPr>
              <w:t xml:space="preserve">Prover área de fórum</w:t>
            </w:r>
            <w:r w:rsidDel="00000000" w:rsidR="00000000" w:rsidRPr="00000000">
              <w:rPr>
                <w:rtl w:val="0"/>
              </w:rPr>
            </w:r>
          </w:p>
        </w:tc>
        <w:tc>
          <w:tcPr>
            <w:vAlign w:val="center"/>
          </w:tcPr>
          <w:p w:rsidR="00000000" w:rsidDel="00000000" w:rsidP="00000000" w:rsidRDefault="00000000" w:rsidRPr="00000000" w14:paraId="00000AC5">
            <w:pPr>
              <w:spacing w:line="360" w:lineRule="auto"/>
              <w:rPr/>
            </w:pPr>
            <w:r w:rsidDel="00000000" w:rsidR="00000000" w:rsidRPr="00000000">
              <w:rPr/>
              <w:drawing>
                <wp:inline distB="0" distT="0" distL="0" distR="0">
                  <wp:extent cx="1906270" cy="1101725"/>
                  <wp:effectExtent b="0" l="0" r="0" t="0"/>
                  <wp:docPr id="117" name="image130.png"/>
                  <a:graphic>
                    <a:graphicData uri="http://schemas.openxmlformats.org/drawingml/2006/picture">
                      <pic:pic>
                        <pic:nvPicPr>
                          <pic:cNvPr id="0" name="image130.png"/>
                          <pic:cNvPicPr preferRelativeResize="0"/>
                        </pic:nvPicPr>
                        <pic:blipFill>
                          <a:blip r:embed="rId200"/>
                          <a:srcRect b="0" l="0" r="0" t="0"/>
                          <a:stretch>
                            <a:fillRect/>
                          </a:stretch>
                        </pic:blipFill>
                        <pic:spPr>
                          <a:xfrm>
                            <a:off x="0" y="0"/>
                            <a:ext cx="1906270" cy="11017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C6">
            <w:pPr>
              <w:keepNext w:val="1"/>
              <w:spacing w:line="360" w:lineRule="auto"/>
              <w:rPr/>
            </w:pPr>
            <w:r w:rsidDel="00000000" w:rsidR="00000000" w:rsidRPr="00000000">
              <w:rPr>
                <w:rtl w:val="0"/>
              </w:rPr>
            </w:r>
          </w:p>
          <w:p w:rsidR="00000000" w:rsidDel="00000000" w:rsidP="00000000" w:rsidRDefault="00000000" w:rsidRPr="00000000" w14:paraId="00000AC7">
            <w:pPr>
              <w:keepNext w:val="1"/>
              <w:spacing w:line="360" w:lineRule="auto"/>
              <w:rPr/>
            </w:pPr>
            <w:r w:rsidDel="00000000" w:rsidR="00000000" w:rsidRPr="00000000">
              <w:rPr/>
              <w:drawing>
                <wp:inline distB="0" distT="0" distL="0" distR="0">
                  <wp:extent cx="1685925" cy="668655"/>
                  <wp:effectExtent b="0" l="0" r="0" t="0"/>
                  <wp:docPr id="115" name="image95.png"/>
                  <a:graphic>
                    <a:graphicData uri="http://schemas.openxmlformats.org/drawingml/2006/picture">
                      <pic:pic>
                        <pic:nvPicPr>
                          <pic:cNvPr id="0" name="image95.png"/>
                          <pic:cNvPicPr preferRelativeResize="0"/>
                        </pic:nvPicPr>
                        <pic:blipFill>
                          <a:blip r:embed="rId201"/>
                          <a:srcRect b="0" l="0" r="0" t="0"/>
                          <a:stretch>
                            <a:fillRect/>
                          </a:stretch>
                        </pic:blipFill>
                        <pic:spPr>
                          <a:xfrm>
                            <a:off x="0" y="0"/>
                            <a:ext cx="1685925" cy="6686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C8">
            <w:pPr>
              <w:spacing w:line="360" w:lineRule="auto"/>
              <w:rPr>
                <w:color w:val="000000"/>
              </w:rPr>
            </w:pPr>
            <w:r w:rsidDel="00000000" w:rsidR="00000000" w:rsidRPr="00000000">
              <w:rPr>
                <w:color w:val="000000"/>
                <w:rtl w:val="0"/>
              </w:rPr>
              <w:t xml:space="preserve">[RF112]  </w:t>
            </w:r>
            <w:r w:rsidDel="00000000" w:rsidR="00000000" w:rsidRPr="00000000">
              <w:rPr>
                <w:rtl w:val="0"/>
              </w:rPr>
              <w:t xml:space="preserve">Prover Barra de pesquisa de fórum</w:t>
            </w:r>
            <w:r w:rsidDel="00000000" w:rsidR="00000000" w:rsidRPr="00000000">
              <w:rPr>
                <w:rtl w:val="0"/>
              </w:rPr>
            </w:r>
          </w:p>
        </w:tc>
        <w:tc>
          <w:tcPr>
            <w:vAlign w:val="center"/>
          </w:tcPr>
          <w:p w:rsidR="00000000" w:rsidDel="00000000" w:rsidP="00000000" w:rsidRDefault="00000000" w:rsidRPr="00000000" w14:paraId="00000AC9">
            <w:pPr>
              <w:spacing w:line="360" w:lineRule="auto"/>
              <w:rPr/>
            </w:pPr>
            <w:r w:rsidDel="00000000" w:rsidR="00000000" w:rsidRPr="00000000">
              <w:rPr/>
              <w:drawing>
                <wp:inline distB="0" distT="0" distL="0" distR="0">
                  <wp:extent cx="1906270" cy="92710"/>
                  <wp:effectExtent b="0" l="0" r="0" t="0"/>
                  <wp:docPr id="108" name="image89.png"/>
                  <a:graphic>
                    <a:graphicData uri="http://schemas.openxmlformats.org/drawingml/2006/picture">
                      <pic:pic>
                        <pic:nvPicPr>
                          <pic:cNvPr id="0" name="image89.png"/>
                          <pic:cNvPicPr preferRelativeResize="0"/>
                        </pic:nvPicPr>
                        <pic:blipFill>
                          <a:blip r:embed="rId202"/>
                          <a:srcRect b="0" l="0" r="0" t="0"/>
                          <a:stretch>
                            <a:fillRect/>
                          </a:stretch>
                        </pic:blipFill>
                        <pic:spPr>
                          <a:xfrm>
                            <a:off x="0" y="0"/>
                            <a:ext cx="1906270" cy="9271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CA">
            <w:pPr>
              <w:keepNext w:val="1"/>
              <w:rPr/>
            </w:pPr>
            <w:r w:rsidDel="00000000" w:rsidR="00000000" w:rsidRPr="00000000">
              <w:rPr/>
              <w:drawing>
                <wp:inline distB="0" distT="0" distL="0" distR="0">
                  <wp:extent cx="1685925" cy="673100"/>
                  <wp:effectExtent b="0" l="0" r="0" t="0"/>
                  <wp:docPr id="107" name="image81.png"/>
                  <a:graphic>
                    <a:graphicData uri="http://schemas.openxmlformats.org/drawingml/2006/picture">
                      <pic:pic>
                        <pic:nvPicPr>
                          <pic:cNvPr id="0" name="image81.png"/>
                          <pic:cNvPicPr preferRelativeResize="0"/>
                        </pic:nvPicPr>
                        <pic:blipFill>
                          <a:blip r:embed="rId203"/>
                          <a:srcRect b="0" l="0" r="0" t="0"/>
                          <a:stretch>
                            <a:fillRect/>
                          </a:stretch>
                        </pic:blipFill>
                        <pic:spPr>
                          <a:xfrm>
                            <a:off x="0" y="0"/>
                            <a:ext cx="1685925" cy="6731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CB">
            <w:pPr>
              <w:spacing w:line="360" w:lineRule="auto"/>
              <w:rPr>
                <w:color w:val="000000"/>
              </w:rPr>
            </w:pPr>
            <w:r w:rsidDel="00000000" w:rsidR="00000000" w:rsidRPr="00000000">
              <w:rPr>
                <w:color w:val="000000"/>
                <w:rtl w:val="0"/>
              </w:rPr>
              <w:t xml:space="preserve">[RF113]  </w:t>
            </w:r>
            <w:r w:rsidDel="00000000" w:rsidR="00000000" w:rsidRPr="00000000">
              <w:rPr>
                <w:rtl w:val="0"/>
              </w:rPr>
              <w:t xml:space="preserve">Funcionalidade de Filtrar fóruns pelo botão de filtragem</w:t>
            </w:r>
            <w:r w:rsidDel="00000000" w:rsidR="00000000" w:rsidRPr="00000000">
              <w:rPr>
                <w:rtl w:val="0"/>
              </w:rPr>
            </w:r>
          </w:p>
        </w:tc>
        <w:tc>
          <w:tcPr>
            <w:vAlign w:val="center"/>
          </w:tcPr>
          <w:p w:rsidR="00000000" w:rsidDel="00000000" w:rsidP="00000000" w:rsidRDefault="00000000" w:rsidRPr="00000000" w14:paraId="00000ACC">
            <w:pPr>
              <w:spacing w:line="360" w:lineRule="auto"/>
              <w:rPr/>
            </w:pPr>
            <w:r w:rsidDel="00000000" w:rsidR="00000000" w:rsidRPr="00000000">
              <w:rPr>
                <w:rtl w:val="0"/>
              </w:rPr>
              <w:t xml:space="preserve">Não protótipado</w:t>
            </w:r>
          </w:p>
        </w:tc>
        <w:tc>
          <w:tcPr/>
          <w:p w:rsidR="00000000" w:rsidDel="00000000" w:rsidP="00000000" w:rsidRDefault="00000000" w:rsidRPr="00000000" w14:paraId="00000ACD">
            <w:pPr>
              <w:keepNext w:val="1"/>
              <w:rPr/>
            </w:pPr>
            <w:r w:rsidDel="00000000" w:rsidR="00000000" w:rsidRPr="00000000">
              <w:rPr/>
              <w:drawing>
                <wp:inline distB="0" distT="0" distL="0" distR="0">
                  <wp:extent cx="1685925" cy="768985"/>
                  <wp:effectExtent b="0" l="0" r="0" t="0"/>
                  <wp:docPr id="61" name="image28.png"/>
                  <a:graphic>
                    <a:graphicData uri="http://schemas.openxmlformats.org/drawingml/2006/picture">
                      <pic:pic>
                        <pic:nvPicPr>
                          <pic:cNvPr id="0" name="image28.png"/>
                          <pic:cNvPicPr preferRelativeResize="0"/>
                        </pic:nvPicPr>
                        <pic:blipFill>
                          <a:blip r:embed="rId204"/>
                          <a:srcRect b="0" l="0" r="0" t="0"/>
                          <a:stretch>
                            <a:fillRect/>
                          </a:stretch>
                        </pic:blipFill>
                        <pic:spPr>
                          <a:xfrm>
                            <a:off x="0" y="0"/>
                            <a:ext cx="1685925" cy="7689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CE">
            <w:pPr>
              <w:spacing w:line="360" w:lineRule="auto"/>
              <w:rPr/>
            </w:pPr>
            <w:r w:rsidDel="00000000" w:rsidR="00000000" w:rsidRPr="00000000">
              <w:rPr>
                <w:rtl w:val="0"/>
              </w:rPr>
              <w:t xml:space="preserve">[RF114] Prover botão de filtrar comentários de fóruns</w:t>
            </w:r>
          </w:p>
        </w:tc>
        <w:tc>
          <w:tcPr>
            <w:vAlign w:val="center"/>
          </w:tcPr>
          <w:p w:rsidR="00000000" w:rsidDel="00000000" w:rsidP="00000000" w:rsidRDefault="00000000" w:rsidRPr="00000000" w14:paraId="00000ACF">
            <w:pPr>
              <w:spacing w:line="360" w:lineRule="auto"/>
              <w:rPr/>
            </w:pPr>
            <w:r w:rsidDel="00000000" w:rsidR="00000000" w:rsidRPr="00000000">
              <w:rPr>
                <w:rtl w:val="0"/>
              </w:rPr>
              <w:t xml:space="preserve">Não protótipado</w:t>
            </w:r>
          </w:p>
        </w:tc>
        <w:tc>
          <w:tcPr/>
          <w:p w:rsidR="00000000" w:rsidDel="00000000" w:rsidP="00000000" w:rsidRDefault="00000000" w:rsidRPr="00000000" w14:paraId="00000AD0">
            <w:pPr>
              <w:keepNext w:val="1"/>
              <w:rPr/>
            </w:pPr>
            <w:r w:rsidDel="00000000" w:rsidR="00000000" w:rsidRPr="00000000">
              <w:rPr/>
              <w:drawing>
                <wp:inline distB="0" distT="0" distL="0" distR="0">
                  <wp:extent cx="1685925" cy="675640"/>
                  <wp:effectExtent b="0" l="0" r="0" t="0"/>
                  <wp:docPr id="54" name="image25.png"/>
                  <a:graphic>
                    <a:graphicData uri="http://schemas.openxmlformats.org/drawingml/2006/picture">
                      <pic:pic>
                        <pic:nvPicPr>
                          <pic:cNvPr id="0" name="image25.png"/>
                          <pic:cNvPicPr preferRelativeResize="0"/>
                        </pic:nvPicPr>
                        <pic:blipFill>
                          <a:blip r:embed="rId205"/>
                          <a:srcRect b="0" l="0" r="0" t="0"/>
                          <a:stretch>
                            <a:fillRect/>
                          </a:stretch>
                        </pic:blipFill>
                        <pic:spPr>
                          <a:xfrm>
                            <a:off x="0" y="0"/>
                            <a:ext cx="1685925" cy="67564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D1">
            <w:pPr>
              <w:spacing w:line="360" w:lineRule="auto"/>
              <w:rPr>
                <w:color w:val="000000"/>
              </w:rPr>
            </w:pPr>
            <w:r w:rsidDel="00000000" w:rsidR="00000000" w:rsidRPr="00000000">
              <w:rPr>
                <w:color w:val="000000"/>
                <w:rtl w:val="0"/>
              </w:rPr>
              <w:t xml:space="preserve">[RF115] Prover</w:t>
            </w:r>
            <w:r w:rsidDel="00000000" w:rsidR="00000000" w:rsidRPr="00000000">
              <w:rPr>
                <w:rtl w:val="0"/>
              </w:rPr>
              <w:t xml:space="preserve"> Funcionalidade de filtrar fóruns de acordo com a barra de pesquisa</w:t>
            </w:r>
            <w:r w:rsidDel="00000000" w:rsidR="00000000" w:rsidRPr="00000000">
              <w:rPr>
                <w:rtl w:val="0"/>
              </w:rPr>
            </w:r>
          </w:p>
        </w:tc>
        <w:tc>
          <w:tcPr>
            <w:vAlign w:val="center"/>
          </w:tcPr>
          <w:p w:rsidR="00000000" w:rsidDel="00000000" w:rsidP="00000000" w:rsidRDefault="00000000" w:rsidRPr="00000000" w14:paraId="00000AD2">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D3">
            <w:pPr>
              <w:keepNext w:val="1"/>
              <w:spacing w:line="276" w:lineRule="auto"/>
              <w:rPr/>
            </w:pPr>
            <w:r w:rsidDel="00000000" w:rsidR="00000000" w:rsidRPr="00000000">
              <w:rPr>
                <w:rtl w:val="0"/>
              </w:rPr>
            </w:r>
          </w:p>
          <w:p w:rsidR="00000000" w:rsidDel="00000000" w:rsidP="00000000" w:rsidRDefault="00000000" w:rsidRPr="00000000" w14:paraId="00000AD4">
            <w:pPr>
              <w:keepNext w:val="1"/>
              <w:spacing w:line="276" w:lineRule="auto"/>
              <w:rPr/>
            </w:pPr>
            <w:r w:rsidDel="00000000" w:rsidR="00000000" w:rsidRPr="00000000">
              <w:rPr/>
              <w:drawing>
                <wp:inline distB="0" distT="0" distL="0" distR="0">
                  <wp:extent cx="1685925" cy="768985"/>
                  <wp:effectExtent b="0" l="0" r="0" t="0"/>
                  <wp:docPr id="52" name="image28.png"/>
                  <a:graphic>
                    <a:graphicData uri="http://schemas.openxmlformats.org/drawingml/2006/picture">
                      <pic:pic>
                        <pic:nvPicPr>
                          <pic:cNvPr id="0" name="image28.png"/>
                          <pic:cNvPicPr preferRelativeResize="0"/>
                        </pic:nvPicPr>
                        <pic:blipFill>
                          <a:blip r:embed="rId204"/>
                          <a:srcRect b="0" l="0" r="0" t="0"/>
                          <a:stretch>
                            <a:fillRect/>
                          </a:stretch>
                        </pic:blipFill>
                        <pic:spPr>
                          <a:xfrm>
                            <a:off x="0" y="0"/>
                            <a:ext cx="1685925" cy="7689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D5">
            <w:pPr>
              <w:spacing w:line="360" w:lineRule="auto"/>
              <w:rPr>
                <w:color w:val="000000"/>
              </w:rPr>
            </w:pPr>
            <w:r w:rsidDel="00000000" w:rsidR="00000000" w:rsidRPr="00000000">
              <w:rPr>
                <w:color w:val="000000"/>
                <w:rtl w:val="0"/>
              </w:rPr>
              <w:t xml:space="preserve">[RF116] Prover</w:t>
            </w:r>
            <w:r w:rsidDel="00000000" w:rsidR="00000000" w:rsidRPr="00000000">
              <w:rPr>
                <w:rtl w:val="0"/>
              </w:rPr>
              <w:t xml:space="preserve"> Funcionalidade de carregar as Classes do usuário</w:t>
            </w:r>
            <w:r w:rsidDel="00000000" w:rsidR="00000000" w:rsidRPr="00000000">
              <w:rPr>
                <w:rtl w:val="0"/>
              </w:rPr>
            </w:r>
          </w:p>
        </w:tc>
        <w:tc>
          <w:tcPr>
            <w:vAlign w:val="center"/>
          </w:tcPr>
          <w:p w:rsidR="00000000" w:rsidDel="00000000" w:rsidP="00000000" w:rsidRDefault="00000000" w:rsidRPr="00000000" w14:paraId="00000AD6">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D7">
            <w:pPr>
              <w:keepNext w:val="1"/>
              <w:spacing w:line="360" w:lineRule="auto"/>
              <w:rPr/>
            </w:pPr>
            <w:r w:rsidDel="00000000" w:rsidR="00000000" w:rsidRPr="00000000">
              <w:rPr>
                <w:rtl w:val="0"/>
              </w:rPr>
            </w:r>
          </w:p>
          <w:p w:rsidR="00000000" w:rsidDel="00000000" w:rsidP="00000000" w:rsidRDefault="00000000" w:rsidRPr="00000000" w14:paraId="00000AD8">
            <w:pPr>
              <w:keepNext w:val="1"/>
              <w:spacing w:line="360" w:lineRule="auto"/>
              <w:rPr/>
            </w:pPr>
            <w:r w:rsidDel="00000000" w:rsidR="00000000" w:rsidRPr="00000000">
              <w:rPr/>
              <w:drawing>
                <wp:inline distB="0" distT="0" distL="0" distR="0">
                  <wp:extent cx="1685925" cy="624205"/>
                  <wp:effectExtent b="0" l="0" r="0" t="0"/>
                  <wp:docPr id="58" name="image20.png"/>
                  <a:graphic>
                    <a:graphicData uri="http://schemas.openxmlformats.org/drawingml/2006/picture">
                      <pic:pic>
                        <pic:nvPicPr>
                          <pic:cNvPr id="0" name="image20.png"/>
                          <pic:cNvPicPr preferRelativeResize="0"/>
                        </pic:nvPicPr>
                        <pic:blipFill>
                          <a:blip r:embed="rId206"/>
                          <a:srcRect b="0" l="0" r="0" t="0"/>
                          <a:stretch>
                            <a:fillRect/>
                          </a:stretch>
                        </pic:blipFill>
                        <pic:spPr>
                          <a:xfrm>
                            <a:off x="0" y="0"/>
                            <a:ext cx="1685925" cy="62420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D9">
            <w:pPr>
              <w:spacing w:line="360" w:lineRule="auto"/>
              <w:rPr>
                <w:color w:val="000000"/>
              </w:rPr>
            </w:pPr>
            <w:r w:rsidDel="00000000" w:rsidR="00000000" w:rsidRPr="00000000">
              <w:rPr>
                <w:color w:val="000000"/>
                <w:rtl w:val="0"/>
              </w:rPr>
              <w:t xml:space="preserve">[RF117] </w:t>
            </w:r>
            <w:r w:rsidDel="00000000" w:rsidR="00000000" w:rsidRPr="00000000">
              <w:rPr>
                <w:rtl w:val="0"/>
              </w:rPr>
              <w:t xml:space="preserve">Prover funcionalidade de carregar os fóruns</w:t>
            </w:r>
            <w:r w:rsidDel="00000000" w:rsidR="00000000" w:rsidRPr="00000000">
              <w:rPr>
                <w:rtl w:val="0"/>
              </w:rPr>
            </w:r>
          </w:p>
        </w:tc>
        <w:tc>
          <w:tcPr>
            <w:vAlign w:val="center"/>
          </w:tcPr>
          <w:p w:rsidR="00000000" w:rsidDel="00000000" w:rsidP="00000000" w:rsidRDefault="00000000" w:rsidRPr="00000000" w14:paraId="00000ADA">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DB">
            <w:pPr>
              <w:keepNext w:val="1"/>
              <w:rPr/>
            </w:pPr>
            <w:r w:rsidDel="00000000" w:rsidR="00000000" w:rsidRPr="00000000">
              <w:rPr/>
              <w:drawing>
                <wp:inline distB="0" distT="0" distL="0" distR="0">
                  <wp:extent cx="1685925" cy="699770"/>
                  <wp:effectExtent b="0" l="0" r="0" t="0"/>
                  <wp:docPr id="56" name="image44.png"/>
                  <a:graphic>
                    <a:graphicData uri="http://schemas.openxmlformats.org/drawingml/2006/picture">
                      <pic:pic>
                        <pic:nvPicPr>
                          <pic:cNvPr id="0" name="image44.png"/>
                          <pic:cNvPicPr preferRelativeResize="0"/>
                        </pic:nvPicPr>
                        <pic:blipFill>
                          <a:blip r:embed="rId207"/>
                          <a:srcRect b="0" l="0" r="0" t="0"/>
                          <a:stretch>
                            <a:fillRect/>
                          </a:stretch>
                        </pic:blipFill>
                        <pic:spPr>
                          <a:xfrm>
                            <a:off x="0" y="0"/>
                            <a:ext cx="1685925" cy="69977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DC">
            <w:pPr>
              <w:spacing w:line="360" w:lineRule="auto"/>
              <w:rPr>
                <w:color w:val="000000"/>
              </w:rPr>
            </w:pPr>
            <w:r w:rsidDel="00000000" w:rsidR="00000000" w:rsidRPr="00000000">
              <w:rPr>
                <w:color w:val="000000"/>
                <w:rtl w:val="0"/>
              </w:rPr>
              <w:t xml:space="preserve">[RF118] </w:t>
            </w:r>
            <w:r w:rsidDel="00000000" w:rsidR="00000000" w:rsidRPr="00000000">
              <w:rPr>
                <w:rtl w:val="0"/>
              </w:rPr>
              <w:t xml:space="preserve">Prover Funcionalidade de carregar Post</w:t>
            </w:r>
            <w:r w:rsidDel="00000000" w:rsidR="00000000" w:rsidRPr="00000000">
              <w:rPr>
                <w:rtl w:val="0"/>
              </w:rPr>
            </w:r>
          </w:p>
        </w:tc>
        <w:tc>
          <w:tcPr>
            <w:vAlign w:val="center"/>
          </w:tcPr>
          <w:p w:rsidR="00000000" w:rsidDel="00000000" w:rsidP="00000000" w:rsidRDefault="00000000" w:rsidRPr="00000000" w14:paraId="00000ADD">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DE">
            <w:pPr>
              <w:keepNext w:val="1"/>
              <w:rPr/>
            </w:pPr>
            <w:r w:rsidDel="00000000" w:rsidR="00000000" w:rsidRPr="00000000">
              <w:rPr/>
              <w:drawing>
                <wp:inline distB="0" distT="0" distL="0" distR="0">
                  <wp:extent cx="1685925" cy="660400"/>
                  <wp:effectExtent b="0" l="0" r="0" t="0"/>
                  <wp:docPr id="46" name="image11.png"/>
                  <a:graphic>
                    <a:graphicData uri="http://schemas.openxmlformats.org/drawingml/2006/picture">
                      <pic:pic>
                        <pic:nvPicPr>
                          <pic:cNvPr id="0" name="image11.png"/>
                          <pic:cNvPicPr preferRelativeResize="0"/>
                        </pic:nvPicPr>
                        <pic:blipFill>
                          <a:blip r:embed="rId208"/>
                          <a:srcRect b="0" l="0" r="0" t="0"/>
                          <a:stretch>
                            <a:fillRect/>
                          </a:stretch>
                        </pic:blipFill>
                        <pic:spPr>
                          <a:xfrm>
                            <a:off x="0" y="0"/>
                            <a:ext cx="1685925" cy="6604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DF">
            <w:pPr>
              <w:spacing w:line="360" w:lineRule="auto"/>
              <w:rPr>
                <w:color w:val="000000"/>
              </w:rPr>
            </w:pPr>
            <w:r w:rsidDel="00000000" w:rsidR="00000000" w:rsidRPr="00000000">
              <w:rPr>
                <w:color w:val="000000"/>
                <w:rtl w:val="0"/>
              </w:rPr>
              <w:t xml:space="preserve">[RF119] </w:t>
            </w:r>
            <w:r w:rsidDel="00000000" w:rsidR="00000000" w:rsidRPr="00000000">
              <w:rPr>
                <w:rtl w:val="0"/>
              </w:rPr>
              <w:t xml:space="preserve">Prover Formulário de criar Classe</w:t>
            </w:r>
            <w:r w:rsidDel="00000000" w:rsidR="00000000" w:rsidRPr="00000000">
              <w:rPr>
                <w:rtl w:val="0"/>
              </w:rPr>
            </w:r>
          </w:p>
        </w:tc>
        <w:tc>
          <w:tcPr>
            <w:vAlign w:val="center"/>
          </w:tcPr>
          <w:p w:rsidR="00000000" w:rsidDel="00000000" w:rsidP="00000000" w:rsidRDefault="00000000" w:rsidRPr="00000000" w14:paraId="00000AE0">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E1">
            <w:pPr>
              <w:keepNext w:val="1"/>
              <w:rPr/>
            </w:pPr>
            <w:r w:rsidDel="00000000" w:rsidR="00000000" w:rsidRPr="00000000">
              <w:rPr/>
              <w:drawing>
                <wp:inline distB="0" distT="0" distL="0" distR="0">
                  <wp:extent cx="1685925" cy="803275"/>
                  <wp:effectExtent b="0" l="0" r="0" t="0"/>
                  <wp:docPr id="44" name="image12.png"/>
                  <a:graphic>
                    <a:graphicData uri="http://schemas.openxmlformats.org/drawingml/2006/picture">
                      <pic:pic>
                        <pic:nvPicPr>
                          <pic:cNvPr id="0" name="image12.png"/>
                          <pic:cNvPicPr preferRelativeResize="0"/>
                        </pic:nvPicPr>
                        <pic:blipFill>
                          <a:blip r:embed="rId209"/>
                          <a:srcRect b="0" l="0" r="0" t="0"/>
                          <a:stretch>
                            <a:fillRect/>
                          </a:stretch>
                        </pic:blipFill>
                        <pic:spPr>
                          <a:xfrm>
                            <a:off x="0" y="0"/>
                            <a:ext cx="1685925" cy="80327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E2">
            <w:pPr>
              <w:spacing w:line="360" w:lineRule="auto"/>
              <w:rPr>
                <w:color w:val="000000"/>
              </w:rPr>
            </w:pPr>
            <w:r w:rsidDel="00000000" w:rsidR="00000000" w:rsidRPr="00000000">
              <w:rPr>
                <w:color w:val="000000"/>
                <w:rtl w:val="0"/>
              </w:rPr>
              <w:t xml:space="preserve">[RF120] </w:t>
            </w:r>
            <w:r w:rsidDel="00000000" w:rsidR="00000000" w:rsidRPr="00000000">
              <w:rPr>
                <w:rtl w:val="0"/>
              </w:rPr>
              <w:t xml:space="preserve">Pegar os dados fornecidos no formulário de criar Classe</w:t>
            </w:r>
            <w:r w:rsidDel="00000000" w:rsidR="00000000" w:rsidRPr="00000000">
              <w:rPr>
                <w:rtl w:val="0"/>
              </w:rPr>
            </w:r>
          </w:p>
        </w:tc>
        <w:tc>
          <w:tcPr>
            <w:vAlign w:val="center"/>
          </w:tcPr>
          <w:p w:rsidR="00000000" w:rsidDel="00000000" w:rsidP="00000000" w:rsidRDefault="00000000" w:rsidRPr="00000000" w14:paraId="00000AE3">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AE4">
            <w:pPr>
              <w:keepNext w:val="1"/>
              <w:spacing w:line="360" w:lineRule="auto"/>
              <w:rPr/>
            </w:pPr>
            <w:r w:rsidDel="00000000" w:rsidR="00000000" w:rsidRPr="00000000">
              <w:rPr>
                <w:rtl w:val="0"/>
              </w:rPr>
            </w:r>
          </w:p>
          <w:p w:rsidR="00000000" w:rsidDel="00000000" w:rsidP="00000000" w:rsidRDefault="00000000" w:rsidRPr="00000000" w14:paraId="00000AE5">
            <w:pPr>
              <w:keepNext w:val="1"/>
              <w:spacing w:line="360" w:lineRule="auto"/>
              <w:rPr/>
            </w:pPr>
            <w:r w:rsidDel="00000000" w:rsidR="00000000" w:rsidRPr="00000000">
              <w:rPr>
                <w:rtl w:val="0"/>
              </w:rPr>
              <w:t xml:space="preserve">Não há casos de uso</w:t>
            </w:r>
          </w:p>
        </w:tc>
      </w:tr>
      <w:tr>
        <w:trPr>
          <w:cantSplit w:val="0"/>
          <w:tblHeader w:val="0"/>
        </w:trPr>
        <w:tc>
          <w:tcPr>
            <w:vAlign w:val="center"/>
          </w:tcPr>
          <w:p w:rsidR="00000000" w:rsidDel="00000000" w:rsidP="00000000" w:rsidRDefault="00000000" w:rsidRPr="00000000" w14:paraId="00000AE6">
            <w:pPr>
              <w:spacing w:line="360" w:lineRule="auto"/>
              <w:rPr>
                <w:color w:val="000000"/>
              </w:rPr>
            </w:pPr>
            <w:r w:rsidDel="00000000" w:rsidR="00000000" w:rsidRPr="00000000">
              <w:rPr>
                <w:color w:val="000000"/>
                <w:rtl w:val="0"/>
              </w:rPr>
              <w:t xml:space="preserve">[RF121] </w:t>
            </w:r>
            <w:r w:rsidDel="00000000" w:rsidR="00000000" w:rsidRPr="00000000">
              <w:rPr>
                <w:rtl w:val="0"/>
              </w:rPr>
              <w:t xml:space="preserve">Prover botão de filtragem das classes</w:t>
            </w:r>
            <w:r w:rsidDel="00000000" w:rsidR="00000000" w:rsidRPr="00000000">
              <w:rPr>
                <w:rtl w:val="0"/>
              </w:rPr>
            </w:r>
          </w:p>
        </w:tc>
        <w:tc>
          <w:tcPr>
            <w:vAlign w:val="center"/>
          </w:tcPr>
          <w:p w:rsidR="00000000" w:rsidDel="00000000" w:rsidP="00000000" w:rsidRDefault="00000000" w:rsidRPr="00000000" w14:paraId="00000AE7">
            <w:pPr>
              <w:spacing w:line="360" w:lineRule="auto"/>
              <w:rPr/>
            </w:pPr>
            <w:r w:rsidDel="00000000" w:rsidR="00000000" w:rsidRPr="00000000">
              <w:rPr/>
              <w:drawing>
                <wp:inline distB="0" distT="0" distL="0" distR="0">
                  <wp:extent cx="562053" cy="400106"/>
                  <wp:effectExtent b="0" l="0" r="0" t="0"/>
                  <wp:docPr id="50" name="image18.png"/>
                  <a:graphic>
                    <a:graphicData uri="http://schemas.openxmlformats.org/drawingml/2006/picture">
                      <pic:pic>
                        <pic:nvPicPr>
                          <pic:cNvPr id="0" name="image18.png"/>
                          <pic:cNvPicPr preferRelativeResize="0"/>
                        </pic:nvPicPr>
                        <pic:blipFill>
                          <a:blip r:embed="rId210"/>
                          <a:srcRect b="0" l="0" r="0" t="0"/>
                          <a:stretch>
                            <a:fillRect/>
                          </a:stretch>
                        </pic:blipFill>
                        <pic:spPr>
                          <a:xfrm>
                            <a:off x="0" y="0"/>
                            <a:ext cx="562053" cy="40010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E8">
            <w:pPr>
              <w:keepNext w:val="1"/>
              <w:rPr/>
            </w:pPr>
            <w:r w:rsidDel="00000000" w:rsidR="00000000" w:rsidRPr="00000000">
              <w:rPr/>
              <w:drawing>
                <wp:inline distB="0" distT="0" distL="0" distR="0">
                  <wp:extent cx="1685925" cy="765810"/>
                  <wp:effectExtent b="0" l="0" r="0" t="0"/>
                  <wp:docPr id="48" name="image14.png"/>
                  <a:graphic>
                    <a:graphicData uri="http://schemas.openxmlformats.org/drawingml/2006/picture">
                      <pic:pic>
                        <pic:nvPicPr>
                          <pic:cNvPr id="0" name="image14.png"/>
                          <pic:cNvPicPr preferRelativeResize="0"/>
                        </pic:nvPicPr>
                        <pic:blipFill>
                          <a:blip r:embed="rId211"/>
                          <a:srcRect b="0" l="0" r="0" t="0"/>
                          <a:stretch>
                            <a:fillRect/>
                          </a:stretch>
                        </pic:blipFill>
                        <pic:spPr>
                          <a:xfrm>
                            <a:off x="0" y="0"/>
                            <a:ext cx="1685925" cy="76581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E9">
            <w:pPr>
              <w:spacing w:line="360" w:lineRule="auto"/>
              <w:rPr>
                <w:color w:val="000000"/>
              </w:rPr>
            </w:pPr>
            <w:r w:rsidDel="00000000" w:rsidR="00000000" w:rsidRPr="00000000">
              <w:rPr>
                <w:color w:val="000000"/>
                <w:rtl w:val="0"/>
              </w:rPr>
              <w:t xml:space="preserve">[RF122] </w:t>
            </w:r>
            <w:r w:rsidDel="00000000" w:rsidR="00000000" w:rsidRPr="00000000">
              <w:rPr>
                <w:rtl w:val="0"/>
              </w:rPr>
              <w:t xml:space="preserve">Prover botão de redirecionamento para a página de Fóruns</w:t>
            </w:r>
            <w:r w:rsidDel="00000000" w:rsidR="00000000" w:rsidRPr="00000000">
              <w:rPr>
                <w:rtl w:val="0"/>
              </w:rPr>
            </w:r>
          </w:p>
        </w:tc>
        <w:tc>
          <w:tcPr>
            <w:vAlign w:val="center"/>
          </w:tcPr>
          <w:p w:rsidR="00000000" w:rsidDel="00000000" w:rsidP="00000000" w:rsidRDefault="00000000" w:rsidRPr="00000000" w14:paraId="00000AEA">
            <w:pPr>
              <w:spacing w:line="360" w:lineRule="auto"/>
              <w:rPr/>
            </w:pPr>
            <w:r w:rsidDel="00000000" w:rsidR="00000000" w:rsidRPr="00000000">
              <w:rPr/>
              <w:drawing>
                <wp:inline distB="0" distT="0" distL="0" distR="0">
                  <wp:extent cx="752580" cy="419158"/>
                  <wp:effectExtent b="0" l="0" r="0" t="0"/>
                  <wp:docPr id="42" name="image21.png"/>
                  <a:graphic>
                    <a:graphicData uri="http://schemas.openxmlformats.org/drawingml/2006/picture">
                      <pic:pic>
                        <pic:nvPicPr>
                          <pic:cNvPr id="0" name="image21.png"/>
                          <pic:cNvPicPr preferRelativeResize="0"/>
                        </pic:nvPicPr>
                        <pic:blipFill>
                          <a:blip r:embed="rId212"/>
                          <a:srcRect b="0" l="0" r="0" t="0"/>
                          <a:stretch>
                            <a:fillRect/>
                          </a:stretch>
                        </pic:blipFill>
                        <pic:spPr>
                          <a:xfrm>
                            <a:off x="0" y="0"/>
                            <a:ext cx="752580" cy="419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EB">
            <w:pPr>
              <w:keepNext w:val="1"/>
              <w:rPr/>
            </w:pPr>
            <w:r w:rsidDel="00000000" w:rsidR="00000000" w:rsidRPr="00000000">
              <w:rPr/>
              <w:drawing>
                <wp:inline distB="0" distT="0" distL="0" distR="0">
                  <wp:extent cx="1685925" cy="626745"/>
                  <wp:effectExtent b="0" l="0" r="0" t="0"/>
                  <wp:docPr id="359" name="image321.png"/>
                  <a:graphic>
                    <a:graphicData uri="http://schemas.openxmlformats.org/drawingml/2006/picture">
                      <pic:pic>
                        <pic:nvPicPr>
                          <pic:cNvPr id="0" name="image321.png"/>
                          <pic:cNvPicPr preferRelativeResize="0"/>
                        </pic:nvPicPr>
                        <pic:blipFill>
                          <a:blip r:embed="rId213"/>
                          <a:srcRect b="0" l="0" r="0" t="0"/>
                          <a:stretch>
                            <a:fillRect/>
                          </a:stretch>
                        </pic:blipFill>
                        <pic:spPr>
                          <a:xfrm>
                            <a:off x="0" y="0"/>
                            <a:ext cx="1685925" cy="62674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EC">
            <w:pPr>
              <w:spacing w:line="360" w:lineRule="auto"/>
              <w:rPr>
                <w:color w:val="000000"/>
              </w:rPr>
            </w:pPr>
            <w:r w:rsidDel="00000000" w:rsidR="00000000" w:rsidRPr="00000000">
              <w:rPr>
                <w:color w:val="000000"/>
                <w:rtl w:val="0"/>
              </w:rPr>
              <w:t xml:space="preserve">[RF123]  </w:t>
            </w:r>
            <w:r w:rsidDel="00000000" w:rsidR="00000000" w:rsidRPr="00000000">
              <w:rPr>
                <w:rtl w:val="0"/>
              </w:rPr>
              <w:t xml:space="preserve">Prover botão de Filtragem de A-Z nas Classes</w:t>
            </w:r>
            <w:r w:rsidDel="00000000" w:rsidR="00000000" w:rsidRPr="00000000">
              <w:rPr>
                <w:rtl w:val="0"/>
              </w:rPr>
            </w:r>
          </w:p>
        </w:tc>
        <w:tc>
          <w:tcPr>
            <w:vAlign w:val="center"/>
          </w:tcPr>
          <w:p w:rsidR="00000000" w:rsidDel="00000000" w:rsidP="00000000" w:rsidRDefault="00000000" w:rsidRPr="00000000" w14:paraId="00000AED">
            <w:pPr>
              <w:spacing w:line="360" w:lineRule="auto"/>
              <w:rPr/>
            </w:pPr>
            <w:r w:rsidDel="00000000" w:rsidR="00000000" w:rsidRPr="00000000">
              <w:rPr/>
              <w:drawing>
                <wp:inline distB="0" distT="0" distL="0" distR="0">
                  <wp:extent cx="1047896" cy="352474"/>
                  <wp:effectExtent b="0" l="0" r="0" t="0"/>
                  <wp:docPr id="364" name="image138.png"/>
                  <a:graphic>
                    <a:graphicData uri="http://schemas.openxmlformats.org/drawingml/2006/picture">
                      <pic:pic>
                        <pic:nvPicPr>
                          <pic:cNvPr id="0" name="image138.png"/>
                          <pic:cNvPicPr preferRelativeResize="0"/>
                        </pic:nvPicPr>
                        <pic:blipFill>
                          <a:blip r:embed="rId214"/>
                          <a:srcRect b="0" l="0" r="0" t="0"/>
                          <a:stretch>
                            <a:fillRect/>
                          </a:stretch>
                        </pic:blipFill>
                        <pic:spPr>
                          <a:xfrm>
                            <a:off x="0" y="0"/>
                            <a:ext cx="1047896" cy="3524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EE">
            <w:pPr>
              <w:keepNext w:val="1"/>
              <w:rPr/>
            </w:pPr>
            <w:r w:rsidDel="00000000" w:rsidR="00000000" w:rsidRPr="00000000">
              <w:rPr/>
              <w:drawing>
                <wp:inline distB="0" distT="0" distL="0" distR="0">
                  <wp:extent cx="1685925" cy="653415"/>
                  <wp:effectExtent b="0" l="0" r="0" t="0"/>
                  <wp:docPr id="362" name="image271.png"/>
                  <a:graphic>
                    <a:graphicData uri="http://schemas.openxmlformats.org/drawingml/2006/picture">
                      <pic:pic>
                        <pic:nvPicPr>
                          <pic:cNvPr id="0" name="image271.png"/>
                          <pic:cNvPicPr preferRelativeResize="0"/>
                        </pic:nvPicPr>
                        <pic:blipFill>
                          <a:blip r:embed="rId215"/>
                          <a:srcRect b="0" l="0" r="0" t="0"/>
                          <a:stretch>
                            <a:fillRect/>
                          </a:stretch>
                        </pic:blipFill>
                        <pic:spPr>
                          <a:xfrm>
                            <a:off x="0" y="0"/>
                            <a:ext cx="1685925" cy="6534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EF">
            <w:pPr>
              <w:spacing w:line="360" w:lineRule="auto"/>
              <w:rPr>
                <w:color w:val="000000"/>
              </w:rPr>
            </w:pPr>
            <w:r w:rsidDel="00000000" w:rsidR="00000000" w:rsidRPr="00000000">
              <w:rPr>
                <w:color w:val="000000"/>
                <w:rtl w:val="0"/>
              </w:rPr>
              <w:t xml:space="preserve">[RF124]  </w:t>
            </w:r>
            <w:r w:rsidDel="00000000" w:rsidR="00000000" w:rsidRPr="00000000">
              <w:rPr>
                <w:rtl w:val="0"/>
              </w:rPr>
              <w:t xml:space="preserve">Prover botão de Filtragem de Z-A nas Classes</w:t>
            </w:r>
            <w:r w:rsidDel="00000000" w:rsidR="00000000" w:rsidRPr="00000000">
              <w:rPr>
                <w:rtl w:val="0"/>
              </w:rPr>
            </w:r>
          </w:p>
        </w:tc>
        <w:tc>
          <w:tcPr>
            <w:vAlign w:val="center"/>
          </w:tcPr>
          <w:p w:rsidR="00000000" w:rsidDel="00000000" w:rsidP="00000000" w:rsidRDefault="00000000" w:rsidRPr="00000000" w14:paraId="00000AF0">
            <w:pPr>
              <w:spacing w:line="360" w:lineRule="auto"/>
              <w:rPr/>
            </w:pPr>
            <w:r w:rsidDel="00000000" w:rsidR="00000000" w:rsidRPr="00000000">
              <w:rPr/>
              <w:drawing>
                <wp:inline distB="0" distT="0" distL="0" distR="0">
                  <wp:extent cx="1238423" cy="419158"/>
                  <wp:effectExtent b="0" l="0" r="0" t="0"/>
                  <wp:docPr id="353" name="image125.png"/>
                  <a:graphic>
                    <a:graphicData uri="http://schemas.openxmlformats.org/drawingml/2006/picture">
                      <pic:pic>
                        <pic:nvPicPr>
                          <pic:cNvPr id="0" name="image125.png"/>
                          <pic:cNvPicPr preferRelativeResize="0"/>
                        </pic:nvPicPr>
                        <pic:blipFill>
                          <a:blip r:embed="rId216"/>
                          <a:srcRect b="0" l="0" r="0" t="0"/>
                          <a:stretch>
                            <a:fillRect/>
                          </a:stretch>
                        </pic:blipFill>
                        <pic:spPr>
                          <a:xfrm>
                            <a:off x="0" y="0"/>
                            <a:ext cx="1238423" cy="419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F1">
            <w:pPr>
              <w:keepNext w:val="1"/>
              <w:rPr/>
            </w:pPr>
            <w:r w:rsidDel="00000000" w:rsidR="00000000" w:rsidRPr="00000000">
              <w:rPr/>
              <w:drawing>
                <wp:inline distB="0" distT="0" distL="0" distR="0">
                  <wp:extent cx="1685925" cy="655955"/>
                  <wp:effectExtent b="0" l="0" r="0" t="0"/>
                  <wp:docPr id="351" name="image287.png"/>
                  <a:graphic>
                    <a:graphicData uri="http://schemas.openxmlformats.org/drawingml/2006/picture">
                      <pic:pic>
                        <pic:nvPicPr>
                          <pic:cNvPr id="0" name="image287.png"/>
                          <pic:cNvPicPr preferRelativeResize="0"/>
                        </pic:nvPicPr>
                        <pic:blipFill>
                          <a:blip r:embed="rId217"/>
                          <a:srcRect b="0" l="0" r="0" t="0"/>
                          <a:stretch>
                            <a:fillRect/>
                          </a:stretch>
                        </pic:blipFill>
                        <pic:spPr>
                          <a:xfrm>
                            <a:off x="0" y="0"/>
                            <a:ext cx="1685925" cy="6559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F2">
            <w:pPr>
              <w:spacing w:line="360" w:lineRule="auto"/>
              <w:rPr>
                <w:color w:val="000000"/>
              </w:rPr>
            </w:pPr>
            <w:r w:rsidDel="00000000" w:rsidR="00000000" w:rsidRPr="00000000">
              <w:rPr>
                <w:rtl w:val="0"/>
              </w:rPr>
              <w:t xml:space="preserve">[RF125] Prover botão de Filtragem de recentes para antigas nas classes</w:t>
            </w:r>
            <w:r w:rsidDel="00000000" w:rsidR="00000000" w:rsidRPr="00000000">
              <w:rPr>
                <w:rtl w:val="0"/>
              </w:rPr>
            </w:r>
          </w:p>
        </w:tc>
        <w:tc>
          <w:tcPr>
            <w:vAlign w:val="center"/>
          </w:tcPr>
          <w:p w:rsidR="00000000" w:rsidDel="00000000" w:rsidP="00000000" w:rsidRDefault="00000000" w:rsidRPr="00000000" w14:paraId="00000AF3">
            <w:pPr>
              <w:spacing w:line="360" w:lineRule="auto"/>
              <w:rPr/>
            </w:pPr>
            <w:r w:rsidDel="00000000" w:rsidR="00000000" w:rsidRPr="00000000">
              <w:rPr/>
              <w:drawing>
                <wp:inline distB="0" distT="0" distL="0" distR="0">
                  <wp:extent cx="1352739" cy="247685"/>
                  <wp:effectExtent b="0" l="0" r="0" t="0"/>
                  <wp:docPr id="357" name="image129.png"/>
                  <a:graphic>
                    <a:graphicData uri="http://schemas.openxmlformats.org/drawingml/2006/picture">
                      <pic:pic>
                        <pic:nvPicPr>
                          <pic:cNvPr id="0" name="image129.png"/>
                          <pic:cNvPicPr preferRelativeResize="0"/>
                        </pic:nvPicPr>
                        <pic:blipFill>
                          <a:blip r:embed="rId218"/>
                          <a:srcRect b="0" l="0" r="0" t="0"/>
                          <a:stretch>
                            <a:fillRect/>
                          </a:stretch>
                        </pic:blipFill>
                        <pic:spPr>
                          <a:xfrm>
                            <a:off x="0" y="0"/>
                            <a:ext cx="1352739" cy="2476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F4">
            <w:pPr>
              <w:keepNext w:val="1"/>
              <w:rPr/>
            </w:pPr>
            <w:r w:rsidDel="00000000" w:rsidR="00000000" w:rsidRPr="00000000">
              <w:rPr/>
              <w:drawing>
                <wp:inline distB="0" distT="0" distL="0" distR="0">
                  <wp:extent cx="1685925" cy="800735"/>
                  <wp:effectExtent b="0" l="0" r="0" t="0"/>
                  <wp:docPr id="355" name="image267.png"/>
                  <a:graphic>
                    <a:graphicData uri="http://schemas.openxmlformats.org/drawingml/2006/picture">
                      <pic:pic>
                        <pic:nvPicPr>
                          <pic:cNvPr id="0" name="image267.png"/>
                          <pic:cNvPicPr preferRelativeResize="0"/>
                        </pic:nvPicPr>
                        <pic:blipFill>
                          <a:blip r:embed="rId219"/>
                          <a:srcRect b="0" l="0" r="0" t="0"/>
                          <a:stretch>
                            <a:fillRect/>
                          </a:stretch>
                        </pic:blipFill>
                        <pic:spPr>
                          <a:xfrm>
                            <a:off x="0" y="0"/>
                            <a:ext cx="1685925" cy="80073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F5">
            <w:pPr>
              <w:spacing w:line="360" w:lineRule="auto"/>
              <w:rPr/>
            </w:pPr>
            <w:r w:rsidDel="00000000" w:rsidR="00000000" w:rsidRPr="00000000">
              <w:rPr>
                <w:rtl w:val="0"/>
              </w:rPr>
              <w:t xml:space="preserve">[RF126] Prover botão de Filtragem de antigas para as recentes nas classes</w:t>
            </w:r>
          </w:p>
        </w:tc>
        <w:tc>
          <w:tcPr>
            <w:vAlign w:val="center"/>
          </w:tcPr>
          <w:p w:rsidR="00000000" w:rsidDel="00000000" w:rsidP="00000000" w:rsidRDefault="00000000" w:rsidRPr="00000000" w14:paraId="00000AF6">
            <w:pPr>
              <w:spacing w:line="360" w:lineRule="auto"/>
              <w:rPr/>
            </w:pPr>
            <w:r w:rsidDel="00000000" w:rsidR="00000000" w:rsidRPr="00000000">
              <w:rPr/>
              <w:drawing>
                <wp:inline distB="0" distT="0" distL="0" distR="0">
                  <wp:extent cx="1143160" cy="285790"/>
                  <wp:effectExtent b="0" l="0" r="0" t="0"/>
                  <wp:docPr id="348" name="image212.png"/>
                  <a:graphic>
                    <a:graphicData uri="http://schemas.openxmlformats.org/drawingml/2006/picture">
                      <pic:pic>
                        <pic:nvPicPr>
                          <pic:cNvPr id="0" name="image212.png"/>
                          <pic:cNvPicPr preferRelativeResize="0"/>
                        </pic:nvPicPr>
                        <pic:blipFill>
                          <a:blip r:embed="rId220"/>
                          <a:srcRect b="0" l="0" r="0" t="0"/>
                          <a:stretch>
                            <a:fillRect/>
                          </a:stretch>
                        </pic:blipFill>
                        <pic:spPr>
                          <a:xfrm>
                            <a:off x="0" y="0"/>
                            <a:ext cx="1143160" cy="2857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F7">
            <w:pPr>
              <w:keepNext w:val="1"/>
              <w:rPr/>
            </w:pPr>
            <w:r w:rsidDel="00000000" w:rsidR="00000000" w:rsidRPr="00000000">
              <w:rPr/>
              <w:drawing>
                <wp:inline distB="0" distT="0" distL="0" distR="0">
                  <wp:extent cx="1685925" cy="631825"/>
                  <wp:effectExtent b="0" l="0" r="0" t="0"/>
                  <wp:docPr id="346" name="image221.png"/>
                  <a:graphic>
                    <a:graphicData uri="http://schemas.openxmlformats.org/drawingml/2006/picture">
                      <pic:pic>
                        <pic:nvPicPr>
                          <pic:cNvPr id="0" name="image221.png"/>
                          <pic:cNvPicPr preferRelativeResize="0"/>
                        </pic:nvPicPr>
                        <pic:blipFill>
                          <a:blip r:embed="rId221"/>
                          <a:srcRect b="0" l="0" r="0" t="0"/>
                          <a:stretch>
                            <a:fillRect/>
                          </a:stretch>
                        </pic:blipFill>
                        <pic:spPr>
                          <a:xfrm>
                            <a:off x="0" y="0"/>
                            <a:ext cx="1685925" cy="6318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F8">
            <w:pPr>
              <w:spacing w:line="360" w:lineRule="auto"/>
              <w:rPr/>
            </w:pPr>
            <w:r w:rsidDel="00000000" w:rsidR="00000000" w:rsidRPr="00000000">
              <w:rPr>
                <w:rtl w:val="0"/>
              </w:rPr>
              <w:t xml:space="preserve">[RF127] Prover funcionalidade de filtração de A-Z nas classes</w:t>
            </w:r>
          </w:p>
        </w:tc>
        <w:tc>
          <w:tcPr>
            <w:vAlign w:val="center"/>
          </w:tcPr>
          <w:p w:rsidR="00000000" w:rsidDel="00000000" w:rsidP="00000000" w:rsidRDefault="00000000" w:rsidRPr="00000000" w14:paraId="00000AF9">
            <w:pPr>
              <w:spacing w:line="360" w:lineRule="auto"/>
              <w:rPr/>
            </w:pPr>
            <w:r w:rsidDel="00000000" w:rsidR="00000000" w:rsidRPr="00000000">
              <w:rPr/>
              <w:drawing>
                <wp:inline distB="0" distT="0" distL="0" distR="0">
                  <wp:extent cx="1047896" cy="352474"/>
                  <wp:effectExtent b="0" l="0" r="0" t="0"/>
                  <wp:docPr id="350" name="image138.png"/>
                  <a:graphic>
                    <a:graphicData uri="http://schemas.openxmlformats.org/drawingml/2006/picture">
                      <pic:pic>
                        <pic:nvPicPr>
                          <pic:cNvPr id="0" name="image138.png"/>
                          <pic:cNvPicPr preferRelativeResize="0"/>
                        </pic:nvPicPr>
                        <pic:blipFill>
                          <a:blip r:embed="rId214"/>
                          <a:srcRect b="0" l="0" r="0" t="0"/>
                          <a:stretch>
                            <a:fillRect/>
                          </a:stretch>
                        </pic:blipFill>
                        <pic:spPr>
                          <a:xfrm>
                            <a:off x="0" y="0"/>
                            <a:ext cx="1047896" cy="3524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FA">
            <w:pPr>
              <w:keepNext w:val="1"/>
              <w:rPr/>
            </w:pPr>
            <w:r w:rsidDel="00000000" w:rsidR="00000000" w:rsidRPr="00000000">
              <w:rPr/>
              <w:drawing>
                <wp:inline distB="0" distT="0" distL="0" distR="0">
                  <wp:extent cx="1685925" cy="653415"/>
                  <wp:effectExtent b="0" l="0" r="0" t="0"/>
                  <wp:docPr id="310" name="image271.png"/>
                  <a:graphic>
                    <a:graphicData uri="http://schemas.openxmlformats.org/drawingml/2006/picture">
                      <pic:pic>
                        <pic:nvPicPr>
                          <pic:cNvPr id="0" name="image271.png"/>
                          <pic:cNvPicPr preferRelativeResize="0"/>
                        </pic:nvPicPr>
                        <pic:blipFill>
                          <a:blip r:embed="rId215"/>
                          <a:srcRect b="0" l="0" r="0" t="0"/>
                          <a:stretch>
                            <a:fillRect/>
                          </a:stretch>
                        </pic:blipFill>
                        <pic:spPr>
                          <a:xfrm>
                            <a:off x="0" y="0"/>
                            <a:ext cx="1685925" cy="6534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FB">
            <w:pPr>
              <w:spacing w:line="360" w:lineRule="auto"/>
              <w:rPr/>
            </w:pPr>
            <w:r w:rsidDel="00000000" w:rsidR="00000000" w:rsidRPr="00000000">
              <w:rPr>
                <w:rtl w:val="0"/>
              </w:rPr>
              <w:t xml:space="preserve">[RF128] Prover funcionalidade de filtração de Z-A nas classes</w:t>
            </w:r>
          </w:p>
        </w:tc>
        <w:tc>
          <w:tcPr>
            <w:vAlign w:val="center"/>
          </w:tcPr>
          <w:p w:rsidR="00000000" w:rsidDel="00000000" w:rsidP="00000000" w:rsidRDefault="00000000" w:rsidRPr="00000000" w14:paraId="00000AFC">
            <w:pPr>
              <w:spacing w:line="360" w:lineRule="auto"/>
              <w:rPr/>
            </w:pPr>
            <w:r w:rsidDel="00000000" w:rsidR="00000000" w:rsidRPr="00000000">
              <w:rPr/>
              <w:drawing>
                <wp:inline distB="0" distT="0" distL="0" distR="0">
                  <wp:extent cx="1238423" cy="419158"/>
                  <wp:effectExtent b="0" l="0" r="0" t="0"/>
                  <wp:docPr id="309" name="image125.png"/>
                  <a:graphic>
                    <a:graphicData uri="http://schemas.openxmlformats.org/drawingml/2006/picture">
                      <pic:pic>
                        <pic:nvPicPr>
                          <pic:cNvPr id="0" name="image125.png"/>
                          <pic:cNvPicPr preferRelativeResize="0"/>
                        </pic:nvPicPr>
                        <pic:blipFill>
                          <a:blip r:embed="rId216"/>
                          <a:srcRect b="0" l="0" r="0" t="0"/>
                          <a:stretch>
                            <a:fillRect/>
                          </a:stretch>
                        </pic:blipFill>
                        <pic:spPr>
                          <a:xfrm>
                            <a:off x="0" y="0"/>
                            <a:ext cx="1238423" cy="419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AFD">
            <w:pPr>
              <w:keepNext w:val="1"/>
              <w:rPr/>
            </w:pPr>
            <w:r w:rsidDel="00000000" w:rsidR="00000000" w:rsidRPr="00000000">
              <w:rPr/>
              <w:drawing>
                <wp:inline distB="0" distT="0" distL="0" distR="0">
                  <wp:extent cx="1685925" cy="655955"/>
                  <wp:effectExtent b="0" l="0" r="0" t="0"/>
                  <wp:docPr id="313" name="image287.png"/>
                  <a:graphic>
                    <a:graphicData uri="http://schemas.openxmlformats.org/drawingml/2006/picture">
                      <pic:pic>
                        <pic:nvPicPr>
                          <pic:cNvPr id="0" name="image287.png"/>
                          <pic:cNvPicPr preferRelativeResize="0"/>
                        </pic:nvPicPr>
                        <pic:blipFill>
                          <a:blip r:embed="rId217"/>
                          <a:srcRect b="0" l="0" r="0" t="0"/>
                          <a:stretch>
                            <a:fillRect/>
                          </a:stretch>
                        </pic:blipFill>
                        <pic:spPr>
                          <a:xfrm>
                            <a:off x="0" y="0"/>
                            <a:ext cx="1685925" cy="6559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FE">
            <w:pPr>
              <w:spacing w:line="360" w:lineRule="auto"/>
              <w:rPr/>
            </w:pPr>
            <w:r w:rsidDel="00000000" w:rsidR="00000000" w:rsidRPr="00000000">
              <w:rPr>
                <w:rtl w:val="0"/>
              </w:rPr>
              <w:t xml:space="preserve">[RF129] - Prover funcionalidade de filtração pela mais recentes nas Classes</w:t>
            </w:r>
          </w:p>
        </w:tc>
        <w:tc>
          <w:tcPr>
            <w:vAlign w:val="center"/>
          </w:tcPr>
          <w:p w:rsidR="00000000" w:rsidDel="00000000" w:rsidP="00000000" w:rsidRDefault="00000000" w:rsidRPr="00000000" w14:paraId="00000AFF">
            <w:pPr>
              <w:spacing w:line="360" w:lineRule="auto"/>
              <w:rPr/>
            </w:pPr>
            <w:r w:rsidDel="00000000" w:rsidR="00000000" w:rsidRPr="00000000">
              <w:rPr/>
              <w:drawing>
                <wp:inline distB="0" distT="0" distL="0" distR="0">
                  <wp:extent cx="1352739" cy="247685"/>
                  <wp:effectExtent b="0" l="0" r="0" t="0"/>
                  <wp:docPr id="312" name="image129.png"/>
                  <a:graphic>
                    <a:graphicData uri="http://schemas.openxmlformats.org/drawingml/2006/picture">
                      <pic:pic>
                        <pic:nvPicPr>
                          <pic:cNvPr id="0" name="image129.png"/>
                          <pic:cNvPicPr preferRelativeResize="0"/>
                        </pic:nvPicPr>
                        <pic:blipFill>
                          <a:blip r:embed="rId218"/>
                          <a:srcRect b="0" l="0" r="0" t="0"/>
                          <a:stretch>
                            <a:fillRect/>
                          </a:stretch>
                        </pic:blipFill>
                        <pic:spPr>
                          <a:xfrm>
                            <a:off x="0" y="0"/>
                            <a:ext cx="1352739" cy="2476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00">
            <w:pPr>
              <w:keepNext w:val="1"/>
              <w:rPr/>
            </w:pPr>
            <w:r w:rsidDel="00000000" w:rsidR="00000000" w:rsidRPr="00000000">
              <w:rPr/>
              <w:drawing>
                <wp:inline distB="0" distT="0" distL="0" distR="0">
                  <wp:extent cx="1685925" cy="800735"/>
                  <wp:effectExtent b="0" l="0" r="0" t="0"/>
                  <wp:docPr id="306" name="image267.png"/>
                  <a:graphic>
                    <a:graphicData uri="http://schemas.openxmlformats.org/drawingml/2006/picture">
                      <pic:pic>
                        <pic:nvPicPr>
                          <pic:cNvPr id="0" name="image267.png"/>
                          <pic:cNvPicPr preferRelativeResize="0"/>
                        </pic:nvPicPr>
                        <pic:blipFill>
                          <a:blip r:embed="rId219"/>
                          <a:srcRect b="0" l="0" r="0" t="0"/>
                          <a:stretch>
                            <a:fillRect/>
                          </a:stretch>
                        </pic:blipFill>
                        <pic:spPr>
                          <a:xfrm>
                            <a:off x="0" y="0"/>
                            <a:ext cx="1685925" cy="80073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01">
            <w:pPr>
              <w:spacing w:line="360" w:lineRule="auto"/>
              <w:rPr/>
            </w:pPr>
            <w:r w:rsidDel="00000000" w:rsidR="00000000" w:rsidRPr="00000000">
              <w:rPr>
                <w:rtl w:val="0"/>
              </w:rPr>
              <w:t xml:space="preserve">[RF130] - Prover funcionalidade de filtração pela mais Antigas nas Classes</w:t>
            </w:r>
          </w:p>
        </w:tc>
        <w:tc>
          <w:tcPr>
            <w:vAlign w:val="center"/>
          </w:tcPr>
          <w:p w:rsidR="00000000" w:rsidDel="00000000" w:rsidP="00000000" w:rsidRDefault="00000000" w:rsidRPr="00000000" w14:paraId="00000B02">
            <w:pPr>
              <w:spacing w:line="360" w:lineRule="auto"/>
              <w:rPr/>
            </w:pPr>
            <w:r w:rsidDel="00000000" w:rsidR="00000000" w:rsidRPr="00000000">
              <w:rPr/>
              <w:drawing>
                <wp:inline distB="0" distT="0" distL="0" distR="0">
                  <wp:extent cx="1143160" cy="285790"/>
                  <wp:effectExtent b="0" l="0" r="0" t="0"/>
                  <wp:docPr id="304" name="image212.png"/>
                  <a:graphic>
                    <a:graphicData uri="http://schemas.openxmlformats.org/drawingml/2006/picture">
                      <pic:pic>
                        <pic:nvPicPr>
                          <pic:cNvPr id="0" name="image212.png"/>
                          <pic:cNvPicPr preferRelativeResize="0"/>
                        </pic:nvPicPr>
                        <pic:blipFill>
                          <a:blip r:embed="rId220"/>
                          <a:srcRect b="0" l="0" r="0" t="0"/>
                          <a:stretch>
                            <a:fillRect/>
                          </a:stretch>
                        </pic:blipFill>
                        <pic:spPr>
                          <a:xfrm>
                            <a:off x="0" y="0"/>
                            <a:ext cx="1143160" cy="2857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03">
            <w:pPr>
              <w:keepNext w:val="1"/>
              <w:rPr/>
            </w:pPr>
            <w:r w:rsidDel="00000000" w:rsidR="00000000" w:rsidRPr="00000000">
              <w:rPr/>
              <w:drawing>
                <wp:inline distB="0" distT="0" distL="0" distR="0">
                  <wp:extent cx="1685925" cy="631825"/>
                  <wp:effectExtent b="0" l="0" r="0" t="0"/>
                  <wp:docPr id="308" name="image221.png"/>
                  <a:graphic>
                    <a:graphicData uri="http://schemas.openxmlformats.org/drawingml/2006/picture">
                      <pic:pic>
                        <pic:nvPicPr>
                          <pic:cNvPr id="0" name="image221.png"/>
                          <pic:cNvPicPr preferRelativeResize="0"/>
                        </pic:nvPicPr>
                        <pic:blipFill>
                          <a:blip r:embed="rId221"/>
                          <a:srcRect b="0" l="0" r="0" t="0"/>
                          <a:stretch>
                            <a:fillRect/>
                          </a:stretch>
                        </pic:blipFill>
                        <pic:spPr>
                          <a:xfrm>
                            <a:off x="0" y="0"/>
                            <a:ext cx="1685925" cy="6318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04">
            <w:pPr>
              <w:spacing w:line="360" w:lineRule="auto"/>
              <w:rPr/>
            </w:pPr>
            <w:r w:rsidDel="00000000" w:rsidR="00000000" w:rsidRPr="00000000">
              <w:rPr>
                <w:rtl w:val="0"/>
              </w:rPr>
              <w:t xml:space="preserve">[RF131] - Prover botão de opções no componente “classe”</w:t>
            </w:r>
          </w:p>
        </w:tc>
        <w:tc>
          <w:tcPr>
            <w:vAlign w:val="center"/>
          </w:tcPr>
          <w:p w:rsidR="00000000" w:rsidDel="00000000" w:rsidP="00000000" w:rsidRDefault="00000000" w:rsidRPr="00000000" w14:paraId="00000B05">
            <w:pPr>
              <w:spacing w:line="360" w:lineRule="auto"/>
              <w:rPr/>
            </w:pPr>
            <w:r w:rsidDel="00000000" w:rsidR="00000000" w:rsidRPr="00000000">
              <w:rPr/>
              <w:drawing>
                <wp:inline distB="0" distT="0" distL="0" distR="0">
                  <wp:extent cx="419158" cy="247685"/>
                  <wp:effectExtent b="0" l="0" r="0" t="0"/>
                  <wp:docPr id="307" name="image276.png"/>
                  <a:graphic>
                    <a:graphicData uri="http://schemas.openxmlformats.org/drawingml/2006/picture">
                      <pic:pic>
                        <pic:nvPicPr>
                          <pic:cNvPr id="0" name="image276.png"/>
                          <pic:cNvPicPr preferRelativeResize="0"/>
                        </pic:nvPicPr>
                        <pic:blipFill>
                          <a:blip r:embed="rId222"/>
                          <a:srcRect b="0" l="0" r="0" t="0"/>
                          <a:stretch>
                            <a:fillRect/>
                          </a:stretch>
                        </pic:blipFill>
                        <pic:spPr>
                          <a:xfrm>
                            <a:off x="0" y="0"/>
                            <a:ext cx="419158" cy="2476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06">
            <w:pPr>
              <w:keepNext w:val="1"/>
              <w:rPr/>
            </w:pPr>
            <w:r w:rsidDel="00000000" w:rsidR="00000000" w:rsidRPr="00000000">
              <w:rPr/>
              <w:drawing>
                <wp:inline distB="0" distT="0" distL="0" distR="0">
                  <wp:extent cx="1685925" cy="666750"/>
                  <wp:effectExtent b="0" l="0" r="0" t="0"/>
                  <wp:docPr id="303" name="image261.png"/>
                  <a:graphic>
                    <a:graphicData uri="http://schemas.openxmlformats.org/drawingml/2006/picture">
                      <pic:pic>
                        <pic:nvPicPr>
                          <pic:cNvPr id="0" name="image261.png"/>
                          <pic:cNvPicPr preferRelativeResize="0"/>
                        </pic:nvPicPr>
                        <pic:blipFill>
                          <a:blip r:embed="rId223"/>
                          <a:srcRect b="0" l="0" r="0" t="0"/>
                          <a:stretch>
                            <a:fillRect/>
                          </a:stretch>
                        </pic:blipFill>
                        <pic:spPr>
                          <a:xfrm>
                            <a:off x="0" y="0"/>
                            <a:ext cx="1685925" cy="66675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07">
            <w:pPr>
              <w:spacing w:line="360" w:lineRule="auto"/>
              <w:rPr/>
            </w:pPr>
            <w:r w:rsidDel="00000000" w:rsidR="00000000" w:rsidRPr="00000000">
              <w:rPr>
                <w:rtl w:val="0"/>
              </w:rPr>
              <w:t xml:space="preserve">[RF132] - Prover Botão de “Exibir membros” no menu de opções da classe</w:t>
            </w:r>
          </w:p>
        </w:tc>
        <w:tc>
          <w:tcPr>
            <w:vAlign w:val="center"/>
          </w:tcPr>
          <w:p w:rsidR="00000000" w:rsidDel="00000000" w:rsidP="00000000" w:rsidRDefault="00000000" w:rsidRPr="00000000" w14:paraId="00000B08">
            <w:pPr>
              <w:spacing w:line="360" w:lineRule="auto"/>
              <w:rPr/>
            </w:pPr>
            <w:r w:rsidDel="00000000" w:rsidR="00000000" w:rsidRPr="00000000">
              <w:rPr/>
              <w:drawing>
                <wp:inline distB="0" distT="0" distL="0" distR="0">
                  <wp:extent cx="1629002" cy="342948"/>
                  <wp:effectExtent b="0" l="0" r="0" t="0"/>
                  <wp:docPr id="302" name="image296.png"/>
                  <a:graphic>
                    <a:graphicData uri="http://schemas.openxmlformats.org/drawingml/2006/picture">
                      <pic:pic>
                        <pic:nvPicPr>
                          <pic:cNvPr id="0" name="image296.png"/>
                          <pic:cNvPicPr preferRelativeResize="0"/>
                        </pic:nvPicPr>
                        <pic:blipFill>
                          <a:blip r:embed="rId224"/>
                          <a:srcRect b="0" l="0" r="0" t="0"/>
                          <a:stretch>
                            <a:fillRect/>
                          </a:stretch>
                        </pic:blipFill>
                        <pic:spPr>
                          <a:xfrm>
                            <a:off x="0" y="0"/>
                            <a:ext cx="1629002" cy="34294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09">
            <w:pPr>
              <w:keepNext w:val="1"/>
              <w:rPr/>
            </w:pPr>
            <w:r w:rsidDel="00000000" w:rsidR="00000000" w:rsidRPr="00000000">
              <w:rPr>
                <w:rtl w:val="0"/>
              </w:rPr>
            </w:r>
          </w:p>
          <w:p w:rsidR="00000000" w:rsidDel="00000000" w:rsidP="00000000" w:rsidRDefault="00000000" w:rsidRPr="00000000" w14:paraId="00000B0A">
            <w:pPr>
              <w:keepNext w:val="1"/>
              <w:rPr/>
            </w:pPr>
            <w:r w:rsidDel="00000000" w:rsidR="00000000" w:rsidRPr="00000000">
              <w:rPr/>
              <w:drawing>
                <wp:inline distB="0" distT="0" distL="0" distR="0">
                  <wp:extent cx="1685925" cy="668020"/>
                  <wp:effectExtent b="0" l="0" r="0" t="0"/>
                  <wp:docPr id="335" name="image315.png"/>
                  <a:graphic>
                    <a:graphicData uri="http://schemas.openxmlformats.org/drawingml/2006/picture">
                      <pic:pic>
                        <pic:nvPicPr>
                          <pic:cNvPr id="0" name="image315.png"/>
                          <pic:cNvPicPr preferRelativeResize="0"/>
                        </pic:nvPicPr>
                        <pic:blipFill>
                          <a:blip r:embed="rId225"/>
                          <a:srcRect b="0" l="0" r="0" t="0"/>
                          <a:stretch>
                            <a:fillRect/>
                          </a:stretch>
                        </pic:blipFill>
                        <pic:spPr>
                          <a:xfrm>
                            <a:off x="0" y="0"/>
                            <a:ext cx="1685925" cy="66802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0B">
            <w:pPr>
              <w:spacing w:line="360" w:lineRule="auto"/>
              <w:rPr/>
            </w:pPr>
            <w:r w:rsidDel="00000000" w:rsidR="00000000" w:rsidRPr="00000000">
              <w:rPr>
                <w:rtl w:val="0"/>
              </w:rPr>
              <w:t xml:space="preserve">[RF133] - Prover função de “Exibir membros” de uma classe</w:t>
            </w:r>
          </w:p>
        </w:tc>
        <w:tc>
          <w:tcPr>
            <w:vAlign w:val="center"/>
          </w:tcPr>
          <w:p w:rsidR="00000000" w:rsidDel="00000000" w:rsidP="00000000" w:rsidRDefault="00000000" w:rsidRPr="00000000" w14:paraId="00000B0C">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0D">
            <w:pPr>
              <w:keepNext w:val="1"/>
              <w:rPr/>
            </w:pPr>
            <w:r w:rsidDel="00000000" w:rsidR="00000000" w:rsidRPr="00000000">
              <w:rPr/>
              <w:drawing>
                <wp:inline distB="0" distT="0" distL="0" distR="0">
                  <wp:extent cx="1685925" cy="614680"/>
                  <wp:effectExtent b="0" l="0" r="0" t="0"/>
                  <wp:docPr id="330" name="image325.png"/>
                  <a:graphic>
                    <a:graphicData uri="http://schemas.openxmlformats.org/drawingml/2006/picture">
                      <pic:pic>
                        <pic:nvPicPr>
                          <pic:cNvPr id="0" name="image325.png"/>
                          <pic:cNvPicPr preferRelativeResize="0"/>
                        </pic:nvPicPr>
                        <pic:blipFill>
                          <a:blip r:embed="rId226"/>
                          <a:srcRect b="0" l="0" r="0" t="0"/>
                          <a:stretch>
                            <a:fillRect/>
                          </a:stretch>
                        </pic:blipFill>
                        <pic:spPr>
                          <a:xfrm>
                            <a:off x="0" y="0"/>
                            <a:ext cx="1685925" cy="61468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0E">
            <w:pPr>
              <w:spacing w:line="360" w:lineRule="auto"/>
              <w:rPr/>
            </w:pPr>
            <w:r w:rsidDel="00000000" w:rsidR="00000000" w:rsidRPr="00000000">
              <w:rPr>
                <w:rtl w:val="0"/>
              </w:rPr>
              <w:t xml:space="preserve">[RF134] - Prover Botão de “Gerenciar Equipe” no menu de opções da classe</w:t>
            </w:r>
          </w:p>
        </w:tc>
        <w:tc>
          <w:tcPr>
            <w:vAlign w:val="center"/>
          </w:tcPr>
          <w:p w:rsidR="00000000" w:rsidDel="00000000" w:rsidP="00000000" w:rsidRDefault="00000000" w:rsidRPr="00000000" w14:paraId="00000B0F">
            <w:pPr>
              <w:spacing w:line="360" w:lineRule="auto"/>
              <w:rPr/>
            </w:pPr>
            <w:r w:rsidDel="00000000" w:rsidR="00000000" w:rsidRPr="00000000">
              <w:rPr/>
              <w:drawing>
                <wp:inline distB="0" distT="0" distL="0" distR="0">
                  <wp:extent cx="1486107" cy="314369"/>
                  <wp:effectExtent b="0" l="0" r="0" t="0"/>
                  <wp:docPr id="328" name="image295.png"/>
                  <a:graphic>
                    <a:graphicData uri="http://schemas.openxmlformats.org/drawingml/2006/picture">
                      <pic:pic>
                        <pic:nvPicPr>
                          <pic:cNvPr id="0" name="image295.png"/>
                          <pic:cNvPicPr preferRelativeResize="0"/>
                        </pic:nvPicPr>
                        <pic:blipFill>
                          <a:blip r:embed="rId227"/>
                          <a:srcRect b="0" l="0" r="0" t="0"/>
                          <a:stretch>
                            <a:fillRect/>
                          </a:stretch>
                        </pic:blipFill>
                        <pic:spPr>
                          <a:xfrm>
                            <a:off x="0" y="0"/>
                            <a:ext cx="1486107" cy="3143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10">
            <w:pPr>
              <w:keepNext w:val="1"/>
              <w:rPr/>
            </w:pPr>
            <w:r w:rsidDel="00000000" w:rsidR="00000000" w:rsidRPr="00000000">
              <w:rPr>
                <w:rtl w:val="0"/>
              </w:rPr>
            </w:r>
          </w:p>
          <w:p w:rsidR="00000000" w:rsidDel="00000000" w:rsidP="00000000" w:rsidRDefault="00000000" w:rsidRPr="00000000" w14:paraId="00000B11">
            <w:pPr>
              <w:keepNext w:val="1"/>
              <w:rPr/>
            </w:pPr>
            <w:r w:rsidDel="00000000" w:rsidR="00000000" w:rsidRPr="00000000">
              <w:rPr/>
              <w:drawing>
                <wp:inline distB="0" distT="0" distL="0" distR="0">
                  <wp:extent cx="1685925" cy="633730"/>
                  <wp:effectExtent b="0" l="0" r="0" t="0"/>
                  <wp:docPr id="334" name="image299.png"/>
                  <a:graphic>
                    <a:graphicData uri="http://schemas.openxmlformats.org/drawingml/2006/picture">
                      <pic:pic>
                        <pic:nvPicPr>
                          <pic:cNvPr id="0" name="image299.png"/>
                          <pic:cNvPicPr preferRelativeResize="0"/>
                        </pic:nvPicPr>
                        <pic:blipFill>
                          <a:blip r:embed="rId228"/>
                          <a:srcRect b="0" l="0" r="0" t="0"/>
                          <a:stretch>
                            <a:fillRect/>
                          </a:stretch>
                        </pic:blipFill>
                        <pic:spPr>
                          <a:xfrm>
                            <a:off x="0" y="0"/>
                            <a:ext cx="1685925" cy="63373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12">
            <w:pPr>
              <w:spacing w:line="360" w:lineRule="auto"/>
              <w:rPr/>
            </w:pPr>
            <w:r w:rsidDel="00000000" w:rsidR="00000000" w:rsidRPr="00000000">
              <w:rPr>
                <w:rtl w:val="0"/>
              </w:rPr>
              <w:t xml:space="preserve">[RF135] - Prover menu de “Gerenciar Equipe” de uma classe</w:t>
            </w:r>
          </w:p>
        </w:tc>
        <w:tc>
          <w:tcPr>
            <w:vAlign w:val="center"/>
          </w:tcPr>
          <w:p w:rsidR="00000000" w:rsidDel="00000000" w:rsidP="00000000" w:rsidRDefault="00000000" w:rsidRPr="00000000" w14:paraId="00000B13">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14">
            <w:pPr>
              <w:keepNext w:val="1"/>
              <w:rPr/>
            </w:pPr>
            <w:r w:rsidDel="00000000" w:rsidR="00000000" w:rsidRPr="00000000">
              <w:rPr/>
              <w:drawing>
                <wp:inline distB="0" distT="0" distL="0" distR="0">
                  <wp:extent cx="1685925" cy="684530"/>
                  <wp:effectExtent b="0" l="0" r="0" t="0"/>
                  <wp:docPr id="332" name="image297.png"/>
                  <a:graphic>
                    <a:graphicData uri="http://schemas.openxmlformats.org/drawingml/2006/picture">
                      <pic:pic>
                        <pic:nvPicPr>
                          <pic:cNvPr id="0" name="image297.png"/>
                          <pic:cNvPicPr preferRelativeResize="0"/>
                        </pic:nvPicPr>
                        <pic:blipFill>
                          <a:blip r:embed="rId229"/>
                          <a:srcRect b="0" l="0" r="0" t="0"/>
                          <a:stretch>
                            <a:fillRect/>
                          </a:stretch>
                        </pic:blipFill>
                        <pic:spPr>
                          <a:xfrm>
                            <a:off x="0" y="0"/>
                            <a:ext cx="1685925" cy="68453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15">
            <w:pPr>
              <w:spacing w:line="360" w:lineRule="auto"/>
              <w:rPr/>
            </w:pPr>
            <w:r w:rsidDel="00000000" w:rsidR="00000000" w:rsidRPr="00000000">
              <w:rPr>
                <w:rtl w:val="0"/>
              </w:rPr>
              <w:t xml:space="preserve">[RF136] - Prover Botão de “Adicionar Membro” no menu de opções da classe</w:t>
            </w:r>
          </w:p>
        </w:tc>
        <w:tc>
          <w:tcPr>
            <w:vAlign w:val="center"/>
          </w:tcPr>
          <w:p w:rsidR="00000000" w:rsidDel="00000000" w:rsidP="00000000" w:rsidRDefault="00000000" w:rsidRPr="00000000" w14:paraId="00000B16">
            <w:pPr>
              <w:spacing w:line="360" w:lineRule="auto"/>
              <w:rPr/>
            </w:pPr>
            <w:r w:rsidDel="00000000" w:rsidR="00000000" w:rsidRPr="00000000">
              <w:rPr/>
              <w:drawing>
                <wp:inline distB="0" distT="0" distL="0" distR="0">
                  <wp:extent cx="1638529" cy="276264"/>
                  <wp:effectExtent b="0" l="0" r="0" t="0"/>
                  <wp:docPr id="322" name="image284.png"/>
                  <a:graphic>
                    <a:graphicData uri="http://schemas.openxmlformats.org/drawingml/2006/picture">
                      <pic:pic>
                        <pic:nvPicPr>
                          <pic:cNvPr id="0" name="image284.png"/>
                          <pic:cNvPicPr preferRelativeResize="0"/>
                        </pic:nvPicPr>
                        <pic:blipFill>
                          <a:blip r:embed="rId230"/>
                          <a:srcRect b="0" l="0" r="0" t="0"/>
                          <a:stretch>
                            <a:fillRect/>
                          </a:stretch>
                        </pic:blipFill>
                        <pic:spPr>
                          <a:xfrm>
                            <a:off x="0" y="0"/>
                            <a:ext cx="1638529" cy="27626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17">
            <w:pPr>
              <w:keepNext w:val="1"/>
              <w:rPr/>
            </w:pPr>
            <w:r w:rsidDel="00000000" w:rsidR="00000000" w:rsidRPr="00000000">
              <w:rPr>
                <w:rtl w:val="0"/>
              </w:rPr>
            </w:r>
          </w:p>
          <w:p w:rsidR="00000000" w:rsidDel="00000000" w:rsidP="00000000" w:rsidRDefault="00000000" w:rsidRPr="00000000" w14:paraId="00000B18">
            <w:pPr>
              <w:keepNext w:val="1"/>
              <w:rPr/>
            </w:pPr>
            <w:r w:rsidDel="00000000" w:rsidR="00000000" w:rsidRPr="00000000">
              <w:rPr/>
              <w:drawing>
                <wp:inline distB="0" distT="0" distL="0" distR="0">
                  <wp:extent cx="1685925" cy="650875"/>
                  <wp:effectExtent b="0" l="0" r="0" t="0"/>
                  <wp:docPr id="320" name="image281.png"/>
                  <a:graphic>
                    <a:graphicData uri="http://schemas.openxmlformats.org/drawingml/2006/picture">
                      <pic:pic>
                        <pic:nvPicPr>
                          <pic:cNvPr id="0" name="image281.png"/>
                          <pic:cNvPicPr preferRelativeResize="0"/>
                        </pic:nvPicPr>
                        <pic:blipFill>
                          <a:blip r:embed="rId231"/>
                          <a:srcRect b="0" l="0" r="0" t="0"/>
                          <a:stretch>
                            <a:fillRect/>
                          </a:stretch>
                        </pic:blipFill>
                        <pic:spPr>
                          <a:xfrm>
                            <a:off x="0" y="0"/>
                            <a:ext cx="1685925" cy="65087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19">
            <w:pPr>
              <w:spacing w:line="360" w:lineRule="auto"/>
              <w:rPr/>
            </w:pPr>
            <w:r w:rsidDel="00000000" w:rsidR="00000000" w:rsidRPr="00000000">
              <w:rPr>
                <w:rtl w:val="0"/>
              </w:rPr>
              <w:t xml:space="preserve">[RF137] - Prover Funcionalidade de “Adicionar membro</w:t>
            </w:r>
          </w:p>
        </w:tc>
        <w:tc>
          <w:tcPr>
            <w:vAlign w:val="center"/>
          </w:tcPr>
          <w:p w:rsidR="00000000" w:rsidDel="00000000" w:rsidP="00000000" w:rsidRDefault="00000000" w:rsidRPr="00000000" w14:paraId="00000B1A">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1B">
            <w:pPr>
              <w:keepNext w:val="1"/>
              <w:rPr/>
            </w:pPr>
            <w:r w:rsidDel="00000000" w:rsidR="00000000" w:rsidRPr="00000000">
              <w:rPr/>
              <w:drawing>
                <wp:inline distB="0" distT="0" distL="0" distR="0">
                  <wp:extent cx="1685925" cy="660400"/>
                  <wp:effectExtent b="0" l="0" r="0" t="0"/>
                  <wp:docPr id="326" name="image291.png"/>
                  <a:graphic>
                    <a:graphicData uri="http://schemas.openxmlformats.org/drawingml/2006/picture">
                      <pic:pic>
                        <pic:nvPicPr>
                          <pic:cNvPr id="0" name="image291.png"/>
                          <pic:cNvPicPr preferRelativeResize="0"/>
                        </pic:nvPicPr>
                        <pic:blipFill>
                          <a:blip r:embed="rId232"/>
                          <a:srcRect b="0" l="0" r="0" t="0"/>
                          <a:stretch>
                            <a:fillRect/>
                          </a:stretch>
                        </pic:blipFill>
                        <pic:spPr>
                          <a:xfrm>
                            <a:off x="0" y="0"/>
                            <a:ext cx="1685925" cy="6604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1C">
            <w:pPr>
              <w:spacing w:line="360" w:lineRule="auto"/>
              <w:rPr/>
            </w:pPr>
            <w:r w:rsidDel="00000000" w:rsidR="00000000" w:rsidRPr="00000000">
              <w:rPr>
                <w:rtl w:val="0"/>
              </w:rPr>
              <w:t xml:space="preserve">[RF138] - Prover Formulário de “Adicionar membro” em uma Classe</w:t>
            </w:r>
          </w:p>
        </w:tc>
        <w:tc>
          <w:tcPr>
            <w:vAlign w:val="center"/>
          </w:tcPr>
          <w:p w:rsidR="00000000" w:rsidDel="00000000" w:rsidP="00000000" w:rsidRDefault="00000000" w:rsidRPr="00000000" w14:paraId="00000B1D">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1E">
            <w:pPr>
              <w:keepNext w:val="1"/>
              <w:rPr/>
            </w:pPr>
            <w:r w:rsidDel="00000000" w:rsidR="00000000" w:rsidRPr="00000000">
              <w:rPr/>
              <w:drawing>
                <wp:inline distB="0" distT="0" distL="0" distR="0">
                  <wp:extent cx="1685925" cy="655955"/>
                  <wp:effectExtent b="0" l="0" r="0" t="0"/>
                  <wp:docPr id="324" name="image285.png"/>
                  <a:graphic>
                    <a:graphicData uri="http://schemas.openxmlformats.org/drawingml/2006/picture">
                      <pic:pic>
                        <pic:nvPicPr>
                          <pic:cNvPr id="0" name="image285.png"/>
                          <pic:cNvPicPr preferRelativeResize="0"/>
                        </pic:nvPicPr>
                        <pic:blipFill>
                          <a:blip r:embed="rId233"/>
                          <a:srcRect b="0" l="0" r="0" t="0"/>
                          <a:stretch>
                            <a:fillRect/>
                          </a:stretch>
                        </pic:blipFill>
                        <pic:spPr>
                          <a:xfrm>
                            <a:off x="0" y="0"/>
                            <a:ext cx="1685925" cy="6559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1F">
            <w:pPr>
              <w:spacing w:line="360" w:lineRule="auto"/>
              <w:rPr/>
            </w:pPr>
            <w:r w:rsidDel="00000000" w:rsidR="00000000" w:rsidRPr="00000000">
              <w:rPr>
                <w:rtl w:val="0"/>
              </w:rPr>
              <w:t xml:space="preserve">[RF139] - Prover Botão de “Ocultar” no menu de opções da classe</w:t>
            </w:r>
          </w:p>
        </w:tc>
        <w:tc>
          <w:tcPr>
            <w:vAlign w:val="center"/>
          </w:tcPr>
          <w:p w:rsidR="00000000" w:rsidDel="00000000" w:rsidP="00000000" w:rsidRDefault="00000000" w:rsidRPr="00000000" w14:paraId="00000B20">
            <w:pPr>
              <w:spacing w:line="360" w:lineRule="auto"/>
              <w:rPr/>
            </w:pPr>
            <w:r w:rsidDel="00000000" w:rsidR="00000000" w:rsidRPr="00000000">
              <w:rPr/>
              <w:drawing>
                <wp:inline distB="0" distT="0" distL="0" distR="0">
                  <wp:extent cx="1505160" cy="333422"/>
                  <wp:effectExtent b="0" l="0" r="0" t="0"/>
                  <wp:docPr id="317" name="image300.png"/>
                  <a:graphic>
                    <a:graphicData uri="http://schemas.openxmlformats.org/drawingml/2006/picture">
                      <pic:pic>
                        <pic:nvPicPr>
                          <pic:cNvPr id="0" name="image300.png"/>
                          <pic:cNvPicPr preferRelativeResize="0"/>
                        </pic:nvPicPr>
                        <pic:blipFill>
                          <a:blip r:embed="rId234"/>
                          <a:srcRect b="0" l="0" r="0" t="0"/>
                          <a:stretch>
                            <a:fillRect/>
                          </a:stretch>
                        </pic:blipFill>
                        <pic:spPr>
                          <a:xfrm>
                            <a:off x="0" y="0"/>
                            <a:ext cx="1505160" cy="33342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21">
            <w:pPr>
              <w:keepNext w:val="1"/>
              <w:rPr/>
            </w:pPr>
            <w:r w:rsidDel="00000000" w:rsidR="00000000" w:rsidRPr="00000000">
              <w:rPr/>
              <w:drawing>
                <wp:inline distB="0" distT="0" distL="0" distR="0">
                  <wp:extent cx="1685925" cy="631190"/>
                  <wp:effectExtent b="0" l="0" r="0" t="0"/>
                  <wp:docPr id="275" name="image245.png"/>
                  <a:graphic>
                    <a:graphicData uri="http://schemas.openxmlformats.org/drawingml/2006/picture">
                      <pic:pic>
                        <pic:nvPicPr>
                          <pic:cNvPr id="0" name="image245.png"/>
                          <pic:cNvPicPr preferRelativeResize="0"/>
                        </pic:nvPicPr>
                        <pic:blipFill>
                          <a:blip r:embed="rId235"/>
                          <a:srcRect b="0" l="0" r="0" t="0"/>
                          <a:stretch>
                            <a:fillRect/>
                          </a:stretch>
                        </pic:blipFill>
                        <pic:spPr>
                          <a:xfrm>
                            <a:off x="0" y="0"/>
                            <a:ext cx="1685925" cy="6311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22">
            <w:pPr>
              <w:spacing w:line="360" w:lineRule="auto"/>
              <w:rPr/>
            </w:pPr>
            <w:r w:rsidDel="00000000" w:rsidR="00000000" w:rsidRPr="00000000">
              <w:rPr>
                <w:rtl w:val="0"/>
              </w:rPr>
              <w:t xml:space="preserve">[RF140] - Prover funcionalidade de ocultar classe</w:t>
            </w:r>
          </w:p>
        </w:tc>
        <w:tc>
          <w:tcPr>
            <w:vAlign w:val="center"/>
          </w:tcPr>
          <w:p w:rsidR="00000000" w:rsidDel="00000000" w:rsidP="00000000" w:rsidRDefault="00000000" w:rsidRPr="00000000" w14:paraId="00000B23">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24">
            <w:pPr>
              <w:keepNext w:val="1"/>
              <w:rPr/>
            </w:pPr>
            <w:r w:rsidDel="00000000" w:rsidR="00000000" w:rsidRPr="00000000">
              <w:rPr/>
              <w:drawing>
                <wp:inline distB="0" distT="0" distL="0" distR="0">
                  <wp:extent cx="1685925" cy="692785"/>
                  <wp:effectExtent b="0" l="0" r="0" t="0"/>
                  <wp:docPr id="274" name="image248.png"/>
                  <a:graphic>
                    <a:graphicData uri="http://schemas.openxmlformats.org/drawingml/2006/picture">
                      <pic:pic>
                        <pic:nvPicPr>
                          <pic:cNvPr id="0" name="image248.png"/>
                          <pic:cNvPicPr preferRelativeResize="0"/>
                        </pic:nvPicPr>
                        <pic:blipFill>
                          <a:blip r:embed="rId236"/>
                          <a:srcRect b="0" l="0" r="0" t="0"/>
                          <a:stretch>
                            <a:fillRect/>
                          </a:stretch>
                        </pic:blipFill>
                        <pic:spPr>
                          <a:xfrm>
                            <a:off x="0" y="0"/>
                            <a:ext cx="1685925" cy="6927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25">
            <w:pPr>
              <w:spacing w:line="360" w:lineRule="auto"/>
              <w:rPr/>
            </w:pPr>
            <w:r w:rsidDel="00000000" w:rsidR="00000000" w:rsidRPr="00000000">
              <w:rPr>
                <w:rtl w:val="0"/>
              </w:rPr>
              <w:t xml:space="preserve">[RF141] - Prover funcionalidade de carregar “material” do usuário</w:t>
            </w:r>
          </w:p>
        </w:tc>
        <w:tc>
          <w:tcPr>
            <w:vAlign w:val="center"/>
          </w:tcPr>
          <w:p w:rsidR="00000000" w:rsidDel="00000000" w:rsidP="00000000" w:rsidRDefault="00000000" w:rsidRPr="00000000" w14:paraId="00000B26">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27">
            <w:pPr>
              <w:keepNext w:val="1"/>
              <w:rPr/>
            </w:pPr>
            <w:r w:rsidDel="00000000" w:rsidR="00000000" w:rsidRPr="00000000">
              <w:rPr>
                <w:rtl w:val="0"/>
              </w:rPr>
            </w:r>
          </w:p>
          <w:p w:rsidR="00000000" w:rsidDel="00000000" w:rsidP="00000000" w:rsidRDefault="00000000" w:rsidRPr="00000000" w14:paraId="00000B28">
            <w:pPr>
              <w:keepNext w:val="1"/>
              <w:rPr/>
            </w:pPr>
            <w:r w:rsidDel="00000000" w:rsidR="00000000" w:rsidRPr="00000000">
              <w:rPr/>
              <w:drawing>
                <wp:inline distB="0" distT="0" distL="0" distR="0">
                  <wp:extent cx="1685925" cy="689610"/>
                  <wp:effectExtent b="0" l="0" r="0" t="0"/>
                  <wp:docPr id="268" name="image233.png"/>
                  <a:graphic>
                    <a:graphicData uri="http://schemas.openxmlformats.org/drawingml/2006/picture">
                      <pic:pic>
                        <pic:nvPicPr>
                          <pic:cNvPr id="0" name="image233.png"/>
                          <pic:cNvPicPr preferRelativeResize="0"/>
                        </pic:nvPicPr>
                        <pic:blipFill>
                          <a:blip r:embed="rId237"/>
                          <a:srcRect b="0" l="0" r="0" t="0"/>
                          <a:stretch>
                            <a:fillRect/>
                          </a:stretch>
                        </pic:blipFill>
                        <pic:spPr>
                          <a:xfrm>
                            <a:off x="0" y="0"/>
                            <a:ext cx="1685925" cy="68961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29">
            <w:pPr>
              <w:spacing w:line="360" w:lineRule="auto"/>
              <w:rPr/>
            </w:pPr>
            <w:r w:rsidDel="00000000" w:rsidR="00000000" w:rsidRPr="00000000">
              <w:rPr>
                <w:rtl w:val="0"/>
              </w:rPr>
              <w:t xml:space="preserve">[RF142] - Prover funcionalidade de carregar “Arquivos” do usuário</w:t>
            </w:r>
          </w:p>
        </w:tc>
        <w:tc>
          <w:tcPr>
            <w:vAlign w:val="center"/>
          </w:tcPr>
          <w:p w:rsidR="00000000" w:rsidDel="00000000" w:rsidP="00000000" w:rsidRDefault="00000000" w:rsidRPr="00000000" w14:paraId="00000B2A">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2B">
            <w:pPr>
              <w:keepNext w:val="1"/>
              <w:rPr/>
            </w:pPr>
            <w:r w:rsidDel="00000000" w:rsidR="00000000" w:rsidRPr="00000000">
              <w:rPr>
                <w:rtl w:val="0"/>
              </w:rPr>
            </w:r>
          </w:p>
          <w:p w:rsidR="00000000" w:rsidDel="00000000" w:rsidP="00000000" w:rsidRDefault="00000000" w:rsidRPr="00000000" w14:paraId="00000B2C">
            <w:pPr>
              <w:keepNext w:val="1"/>
              <w:rPr/>
            </w:pPr>
            <w:r w:rsidDel="00000000" w:rsidR="00000000" w:rsidRPr="00000000">
              <w:rPr/>
              <w:drawing>
                <wp:inline distB="0" distT="0" distL="0" distR="0">
                  <wp:extent cx="1685925" cy="676275"/>
                  <wp:effectExtent b="0" l="0" r="0" t="0"/>
                  <wp:docPr id="266" name="image244.png"/>
                  <a:graphic>
                    <a:graphicData uri="http://schemas.openxmlformats.org/drawingml/2006/picture">
                      <pic:pic>
                        <pic:nvPicPr>
                          <pic:cNvPr id="0" name="image244.png"/>
                          <pic:cNvPicPr preferRelativeResize="0"/>
                        </pic:nvPicPr>
                        <pic:blipFill>
                          <a:blip r:embed="rId238"/>
                          <a:srcRect b="0" l="0" r="0" t="0"/>
                          <a:stretch>
                            <a:fillRect/>
                          </a:stretch>
                        </pic:blipFill>
                        <pic:spPr>
                          <a:xfrm>
                            <a:off x="0" y="0"/>
                            <a:ext cx="1685925" cy="67627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2D">
            <w:pPr>
              <w:spacing w:line="360" w:lineRule="auto"/>
              <w:rPr/>
            </w:pPr>
            <w:r w:rsidDel="00000000" w:rsidR="00000000" w:rsidRPr="00000000">
              <w:rPr>
                <w:rtl w:val="0"/>
              </w:rPr>
              <w:t xml:space="preserve">[RF143] - Prover botão menu de opções dos materiais</w:t>
            </w:r>
          </w:p>
        </w:tc>
        <w:tc>
          <w:tcPr>
            <w:vAlign w:val="center"/>
          </w:tcPr>
          <w:p w:rsidR="00000000" w:rsidDel="00000000" w:rsidP="00000000" w:rsidRDefault="00000000" w:rsidRPr="00000000" w14:paraId="00000B2E">
            <w:pPr>
              <w:spacing w:line="360" w:lineRule="auto"/>
              <w:rPr/>
            </w:pPr>
            <w:r w:rsidDel="00000000" w:rsidR="00000000" w:rsidRPr="00000000">
              <w:rPr/>
              <w:drawing>
                <wp:inline distB="0" distT="0" distL="0" distR="0">
                  <wp:extent cx="476316" cy="381053"/>
                  <wp:effectExtent b="0" l="0" r="0" t="0"/>
                  <wp:docPr id="272" name="image263.png"/>
                  <a:graphic>
                    <a:graphicData uri="http://schemas.openxmlformats.org/drawingml/2006/picture">
                      <pic:pic>
                        <pic:nvPicPr>
                          <pic:cNvPr id="0" name="image263.png"/>
                          <pic:cNvPicPr preferRelativeResize="0"/>
                        </pic:nvPicPr>
                        <pic:blipFill>
                          <a:blip r:embed="rId239"/>
                          <a:srcRect b="0" l="0" r="0" t="0"/>
                          <a:stretch>
                            <a:fillRect/>
                          </a:stretch>
                        </pic:blipFill>
                        <pic:spPr>
                          <a:xfrm>
                            <a:off x="0" y="0"/>
                            <a:ext cx="476316" cy="38105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2F">
            <w:pPr>
              <w:keepNext w:val="1"/>
              <w:rPr/>
            </w:pPr>
            <w:r w:rsidDel="00000000" w:rsidR="00000000" w:rsidRPr="00000000">
              <w:rPr/>
              <w:drawing>
                <wp:inline distB="0" distT="0" distL="0" distR="0">
                  <wp:extent cx="1685925" cy="587375"/>
                  <wp:effectExtent b="0" l="0" r="0" t="0"/>
                  <wp:docPr id="270" name="image227.png"/>
                  <a:graphic>
                    <a:graphicData uri="http://schemas.openxmlformats.org/drawingml/2006/picture">
                      <pic:pic>
                        <pic:nvPicPr>
                          <pic:cNvPr id="0" name="image227.png"/>
                          <pic:cNvPicPr preferRelativeResize="0"/>
                        </pic:nvPicPr>
                        <pic:blipFill>
                          <a:blip r:embed="rId240"/>
                          <a:srcRect b="0" l="0" r="0" t="0"/>
                          <a:stretch>
                            <a:fillRect/>
                          </a:stretch>
                        </pic:blipFill>
                        <pic:spPr>
                          <a:xfrm>
                            <a:off x="0" y="0"/>
                            <a:ext cx="1685925" cy="58737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0">
            <w:pPr>
              <w:spacing w:line="360" w:lineRule="auto"/>
              <w:rPr/>
            </w:pPr>
            <w:r w:rsidDel="00000000" w:rsidR="00000000" w:rsidRPr="00000000">
              <w:rPr>
                <w:rtl w:val="0"/>
              </w:rPr>
              <w:t xml:space="preserve">[RF144] - Prover funcionalidade “Baixar” materiais;</w:t>
            </w:r>
          </w:p>
        </w:tc>
        <w:tc>
          <w:tcPr>
            <w:vAlign w:val="center"/>
          </w:tcPr>
          <w:p w:rsidR="00000000" w:rsidDel="00000000" w:rsidP="00000000" w:rsidRDefault="00000000" w:rsidRPr="00000000" w14:paraId="00000B31">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32">
            <w:pPr>
              <w:keepNext w:val="1"/>
              <w:rPr/>
            </w:pPr>
            <w:r w:rsidDel="00000000" w:rsidR="00000000" w:rsidRPr="00000000">
              <w:rPr/>
              <w:drawing>
                <wp:inline distB="0" distT="0" distL="0" distR="0">
                  <wp:extent cx="1685925" cy="684530"/>
                  <wp:effectExtent b="0" l="0" r="0" t="0"/>
                  <wp:docPr id="260" name="image220.png"/>
                  <a:graphic>
                    <a:graphicData uri="http://schemas.openxmlformats.org/drawingml/2006/picture">
                      <pic:pic>
                        <pic:nvPicPr>
                          <pic:cNvPr id="0" name="image220.png"/>
                          <pic:cNvPicPr preferRelativeResize="0"/>
                        </pic:nvPicPr>
                        <pic:blipFill>
                          <a:blip r:embed="rId241"/>
                          <a:srcRect b="0" l="0" r="0" t="0"/>
                          <a:stretch>
                            <a:fillRect/>
                          </a:stretch>
                        </pic:blipFill>
                        <pic:spPr>
                          <a:xfrm>
                            <a:off x="0" y="0"/>
                            <a:ext cx="1685925" cy="68453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3">
            <w:pPr>
              <w:spacing w:line="360" w:lineRule="auto"/>
              <w:rPr/>
            </w:pPr>
            <w:r w:rsidDel="00000000" w:rsidR="00000000" w:rsidRPr="00000000">
              <w:rPr>
                <w:rtl w:val="0"/>
              </w:rPr>
              <w:t xml:space="preserve">[RF145] - Prover botão “Baixar” no menu de materiais</w:t>
            </w:r>
          </w:p>
        </w:tc>
        <w:tc>
          <w:tcPr>
            <w:vAlign w:val="center"/>
          </w:tcPr>
          <w:p w:rsidR="00000000" w:rsidDel="00000000" w:rsidP="00000000" w:rsidRDefault="00000000" w:rsidRPr="00000000" w14:paraId="00000B34">
            <w:pPr>
              <w:spacing w:line="360" w:lineRule="auto"/>
              <w:rPr/>
            </w:pPr>
            <w:r w:rsidDel="00000000" w:rsidR="00000000" w:rsidRPr="00000000">
              <w:rPr/>
              <w:drawing>
                <wp:inline distB="0" distT="0" distL="0" distR="0">
                  <wp:extent cx="1076475" cy="323895"/>
                  <wp:effectExtent b="0" l="0" r="0" t="0"/>
                  <wp:docPr id="258" name="image225.png"/>
                  <a:graphic>
                    <a:graphicData uri="http://schemas.openxmlformats.org/drawingml/2006/picture">
                      <pic:pic>
                        <pic:nvPicPr>
                          <pic:cNvPr id="0" name="image225.png"/>
                          <pic:cNvPicPr preferRelativeResize="0"/>
                        </pic:nvPicPr>
                        <pic:blipFill>
                          <a:blip r:embed="rId242"/>
                          <a:srcRect b="0" l="0" r="0" t="0"/>
                          <a:stretch>
                            <a:fillRect/>
                          </a:stretch>
                        </pic:blipFill>
                        <pic:spPr>
                          <a:xfrm>
                            <a:off x="0" y="0"/>
                            <a:ext cx="1076475" cy="3238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35">
            <w:pPr>
              <w:keepNext w:val="1"/>
              <w:rPr/>
            </w:pPr>
            <w:r w:rsidDel="00000000" w:rsidR="00000000" w:rsidRPr="00000000">
              <w:rPr/>
              <w:drawing>
                <wp:inline distB="0" distT="0" distL="0" distR="0">
                  <wp:extent cx="1685925" cy="716915"/>
                  <wp:effectExtent b="0" l="0" r="0" t="0"/>
                  <wp:docPr id="264" name="image232.png"/>
                  <a:graphic>
                    <a:graphicData uri="http://schemas.openxmlformats.org/drawingml/2006/picture">
                      <pic:pic>
                        <pic:nvPicPr>
                          <pic:cNvPr id="0" name="image232.png"/>
                          <pic:cNvPicPr preferRelativeResize="0"/>
                        </pic:nvPicPr>
                        <pic:blipFill>
                          <a:blip r:embed="rId243"/>
                          <a:srcRect b="0" l="0" r="0" t="0"/>
                          <a:stretch>
                            <a:fillRect/>
                          </a:stretch>
                        </pic:blipFill>
                        <pic:spPr>
                          <a:xfrm>
                            <a:off x="0" y="0"/>
                            <a:ext cx="1685925" cy="7169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6">
            <w:pPr>
              <w:spacing w:line="360" w:lineRule="auto"/>
              <w:rPr/>
            </w:pPr>
            <w:r w:rsidDel="00000000" w:rsidR="00000000" w:rsidRPr="00000000">
              <w:rPr>
                <w:rtl w:val="0"/>
              </w:rPr>
              <w:t xml:space="preserve">[RF146] - Prover funcionalidade “Compartilhar” material</w:t>
            </w:r>
          </w:p>
        </w:tc>
        <w:tc>
          <w:tcPr>
            <w:vAlign w:val="center"/>
          </w:tcPr>
          <w:p w:rsidR="00000000" w:rsidDel="00000000" w:rsidP="00000000" w:rsidRDefault="00000000" w:rsidRPr="00000000" w14:paraId="00000B37">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38">
            <w:pPr>
              <w:keepNext w:val="1"/>
              <w:rPr/>
            </w:pPr>
            <w:r w:rsidDel="00000000" w:rsidR="00000000" w:rsidRPr="00000000">
              <w:rPr/>
              <w:drawing>
                <wp:inline distB="0" distT="0" distL="0" distR="0">
                  <wp:extent cx="1685925" cy="677545"/>
                  <wp:effectExtent b="0" l="0" r="0" t="0"/>
                  <wp:docPr id="262" name="image231.png"/>
                  <a:graphic>
                    <a:graphicData uri="http://schemas.openxmlformats.org/drawingml/2006/picture">
                      <pic:pic>
                        <pic:nvPicPr>
                          <pic:cNvPr id="0" name="image231.png"/>
                          <pic:cNvPicPr preferRelativeResize="0"/>
                        </pic:nvPicPr>
                        <pic:blipFill>
                          <a:blip r:embed="rId244"/>
                          <a:srcRect b="0" l="0" r="0" t="0"/>
                          <a:stretch>
                            <a:fillRect/>
                          </a:stretch>
                        </pic:blipFill>
                        <pic:spPr>
                          <a:xfrm>
                            <a:off x="0" y="0"/>
                            <a:ext cx="1685925" cy="67754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9">
            <w:pPr>
              <w:spacing w:line="360" w:lineRule="auto"/>
              <w:rPr/>
            </w:pPr>
            <w:r w:rsidDel="00000000" w:rsidR="00000000" w:rsidRPr="00000000">
              <w:rPr>
                <w:rtl w:val="0"/>
              </w:rPr>
              <w:t xml:space="preserve">[RF147] - Prover botão “Compartilhar” no menu de materiais;</w:t>
            </w:r>
          </w:p>
        </w:tc>
        <w:tc>
          <w:tcPr>
            <w:vAlign w:val="center"/>
          </w:tcPr>
          <w:p w:rsidR="00000000" w:rsidDel="00000000" w:rsidP="00000000" w:rsidRDefault="00000000" w:rsidRPr="00000000" w14:paraId="00000B3A">
            <w:pPr>
              <w:spacing w:line="360" w:lineRule="auto"/>
              <w:rPr/>
            </w:pPr>
            <w:r w:rsidDel="00000000" w:rsidR="00000000" w:rsidRPr="00000000">
              <w:rPr/>
              <w:drawing>
                <wp:inline distB="0" distT="0" distL="0" distR="0">
                  <wp:extent cx="1200318" cy="238158"/>
                  <wp:effectExtent b="0" l="0" r="0" t="0"/>
                  <wp:docPr id="295" name="image269.png"/>
                  <a:graphic>
                    <a:graphicData uri="http://schemas.openxmlformats.org/drawingml/2006/picture">
                      <pic:pic>
                        <pic:nvPicPr>
                          <pic:cNvPr id="0" name="image269.png"/>
                          <pic:cNvPicPr preferRelativeResize="0"/>
                        </pic:nvPicPr>
                        <pic:blipFill>
                          <a:blip r:embed="rId245"/>
                          <a:srcRect b="0" l="0" r="0" t="0"/>
                          <a:stretch>
                            <a:fillRect/>
                          </a:stretch>
                        </pic:blipFill>
                        <pic:spPr>
                          <a:xfrm>
                            <a:off x="0" y="0"/>
                            <a:ext cx="1200318" cy="238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3B">
            <w:pPr>
              <w:keepNext w:val="1"/>
              <w:rPr/>
            </w:pPr>
            <w:r w:rsidDel="00000000" w:rsidR="00000000" w:rsidRPr="00000000">
              <w:rPr/>
              <w:drawing>
                <wp:inline distB="0" distT="0" distL="0" distR="0">
                  <wp:extent cx="1685925" cy="659130"/>
                  <wp:effectExtent b="0" l="0" r="0" t="0"/>
                  <wp:docPr id="301" name="image268.png"/>
                  <a:graphic>
                    <a:graphicData uri="http://schemas.openxmlformats.org/drawingml/2006/picture">
                      <pic:pic>
                        <pic:nvPicPr>
                          <pic:cNvPr id="0" name="image268.png"/>
                          <pic:cNvPicPr preferRelativeResize="0"/>
                        </pic:nvPicPr>
                        <pic:blipFill>
                          <a:blip r:embed="rId246"/>
                          <a:srcRect b="0" l="0" r="0" t="0"/>
                          <a:stretch>
                            <a:fillRect/>
                          </a:stretch>
                        </pic:blipFill>
                        <pic:spPr>
                          <a:xfrm>
                            <a:off x="0" y="0"/>
                            <a:ext cx="1685925" cy="65913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C">
            <w:pPr>
              <w:spacing w:line="360" w:lineRule="auto"/>
              <w:rPr/>
            </w:pPr>
            <w:r w:rsidDel="00000000" w:rsidR="00000000" w:rsidRPr="00000000">
              <w:rPr>
                <w:rtl w:val="0"/>
              </w:rPr>
              <w:t xml:space="preserve">[RF148] - Prover menu de compartilhamento de material</w:t>
            </w:r>
          </w:p>
        </w:tc>
        <w:tc>
          <w:tcPr>
            <w:vAlign w:val="center"/>
          </w:tcPr>
          <w:p w:rsidR="00000000" w:rsidDel="00000000" w:rsidP="00000000" w:rsidRDefault="00000000" w:rsidRPr="00000000" w14:paraId="00000B3D">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3E">
            <w:pPr>
              <w:keepNext w:val="1"/>
              <w:rPr/>
            </w:pPr>
            <w:r w:rsidDel="00000000" w:rsidR="00000000" w:rsidRPr="00000000">
              <w:rPr/>
              <w:drawing>
                <wp:inline distB="0" distT="0" distL="0" distR="0">
                  <wp:extent cx="1685925" cy="713740"/>
                  <wp:effectExtent b="0" l="0" r="0" t="0"/>
                  <wp:docPr id="299" name="image274.png"/>
                  <a:graphic>
                    <a:graphicData uri="http://schemas.openxmlformats.org/drawingml/2006/picture">
                      <pic:pic>
                        <pic:nvPicPr>
                          <pic:cNvPr id="0" name="image274.png"/>
                          <pic:cNvPicPr preferRelativeResize="0"/>
                        </pic:nvPicPr>
                        <pic:blipFill>
                          <a:blip r:embed="rId247"/>
                          <a:srcRect b="0" l="0" r="0" t="0"/>
                          <a:stretch>
                            <a:fillRect/>
                          </a:stretch>
                        </pic:blipFill>
                        <pic:spPr>
                          <a:xfrm>
                            <a:off x="0" y="0"/>
                            <a:ext cx="1685925" cy="71374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F">
            <w:pPr>
              <w:spacing w:line="360" w:lineRule="auto"/>
              <w:rPr/>
            </w:pPr>
            <w:r w:rsidDel="00000000" w:rsidR="00000000" w:rsidRPr="00000000">
              <w:rPr>
                <w:rtl w:val="0"/>
              </w:rPr>
              <w:t xml:space="preserve">[RF149] - Prover funcionalidade “Favoritar” materiais</w:t>
            </w:r>
          </w:p>
        </w:tc>
        <w:tc>
          <w:tcPr>
            <w:vAlign w:val="center"/>
          </w:tcPr>
          <w:p w:rsidR="00000000" w:rsidDel="00000000" w:rsidP="00000000" w:rsidRDefault="00000000" w:rsidRPr="00000000" w14:paraId="00000B40">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41">
            <w:pPr>
              <w:keepNext w:val="1"/>
              <w:rPr/>
            </w:pPr>
            <w:r w:rsidDel="00000000" w:rsidR="00000000" w:rsidRPr="00000000">
              <w:rPr/>
              <w:drawing>
                <wp:inline distB="0" distT="0" distL="0" distR="0">
                  <wp:extent cx="1685925" cy="615950"/>
                  <wp:effectExtent b="0" l="0" r="0" t="0"/>
                  <wp:docPr id="287" name="image253.png"/>
                  <a:graphic>
                    <a:graphicData uri="http://schemas.openxmlformats.org/drawingml/2006/picture">
                      <pic:pic>
                        <pic:nvPicPr>
                          <pic:cNvPr id="0" name="image253.png"/>
                          <pic:cNvPicPr preferRelativeResize="0"/>
                        </pic:nvPicPr>
                        <pic:blipFill>
                          <a:blip r:embed="rId248"/>
                          <a:srcRect b="0" l="0" r="0" t="0"/>
                          <a:stretch>
                            <a:fillRect/>
                          </a:stretch>
                        </pic:blipFill>
                        <pic:spPr>
                          <a:xfrm>
                            <a:off x="0" y="0"/>
                            <a:ext cx="1685925" cy="61595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42">
            <w:pPr>
              <w:spacing w:line="360" w:lineRule="auto"/>
              <w:rPr/>
            </w:pPr>
            <w:r w:rsidDel="00000000" w:rsidR="00000000" w:rsidRPr="00000000">
              <w:rPr>
                <w:rtl w:val="0"/>
              </w:rPr>
              <w:t xml:space="preserve">[RF150] - Prover botão “Favoritar” no menu de materiais</w:t>
            </w:r>
          </w:p>
        </w:tc>
        <w:tc>
          <w:tcPr>
            <w:vAlign w:val="center"/>
          </w:tcPr>
          <w:p w:rsidR="00000000" w:rsidDel="00000000" w:rsidP="00000000" w:rsidRDefault="00000000" w:rsidRPr="00000000" w14:paraId="00000B43">
            <w:pPr>
              <w:spacing w:line="360" w:lineRule="auto"/>
              <w:rPr/>
            </w:pPr>
            <w:r w:rsidDel="00000000" w:rsidR="00000000" w:rsidRPr="00000000">
              <w:rPr/>
              <w:drawing>
                <wp:inline distB="0" distT="0" distL="0" distR="0">
                  <wp:extent cx="952633" cy="362001"/>
                  <wp:effectExtent b="0" l="0" r="0" t="0"/>
                  <wp:docPr id="284" name="image252.png"/>
                  <a:graphic>
                    <a:graphicData uri="http://schemas.openxmlformats.org/drawingml/2006/picture">
                      <pic:pic>
                        <pic:nvPicPr>
                          <pic:cNvPr id="0" name="image252.png"/>
                          <pic:cNvPicPr preferRelativeResize="0"/>
                        </pic:nvPicPr>
                        <pic:blipFill>
                          <a:blip r:embed="rId249"/>
                          <a:srcRect b="0" l="0" r="0" t="0"/>
                          <a:stretch>
                            <a:fillRect/>
                          </a:stretch>
                        </pic:blipFill>
                        <pic:spPr>
                          <a:xfrm>
                            <a:off x="0" y="0"/>
                            <a:ext cx="952633" cy="36200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44">
            <w:pPr>
              <w:keepNext w:val="1"/>
              <w:rPr/>
            </w:pPr>
            <w:r w:rsidDel="00000000" w:rsidR="00000000" w:rsidRPr="00000000">
              <w:rPr/>
              <w:drawing>
                <wp:inline distB="0" distT="0" distL="0" distR="0">
                  <wp:extent cx="1685925" cy="652780"/>
                  <wp:effectExtent b="0" l="0" r="0" t="0"/>
                  <wp:docPr id="293" name="image259.png"/>
                  <a:graphic>
                    <a:graphicData uri="http://schemas.openxmlformats.org/drawingml/2006/picture">
                      <pic:pic>
                        <pic:nvPicPr>
                          <pic:cNvPr id="0" name="image259.png"/>
                          <pic:cNvPicPr preferRelativeResize="0"/>
                        </pic:nvPicPr>
                        <pic:blipFill>
                          <a:blip r:embed="rId250"/>
                          <a:srcRect b="0" l="0" r="0" t="0"/>
                          <a:stretch>
                            <a:fillRect/>
                          </a:stretch>
                        </pic:blipFill>
                        <pic:spPr>
                          <a:xfrm>
                            <a:off x="0" y="0"/>
                            <a:ext cx="1685925" cy="65278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45">
            <w:pPr>
              <w:spacing w:line="360" w:lineRule="auto"/>
              <w:rPr/>
            </w:pPr>
            <w:r w:rsidDel="00000000" w:rsidR="00000000" w:rsidRPr="00000000">
              <w:rPr>
                <w:rtl w:val="0"/>
              </w:rPr>
              <w:t xml:space="preserve">[RF151] - Prover funcionalidade “Renomear” material</w:t>
            </w:r>
          </w:p>
        </w:tc>
        <w:tc>
          <w:tcPr>
            <w:vAlign w:val="center"/>
          </w:tcPr>
          <w:p w:rsidR="00000000" w:rsidDel="00000000" w:rsidP="00000000" w:rsidRDefault="00000000" w:rsidRPr="00000000" w14:paraId="00000B46">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47">
            <w:pPr>
              <w:keepNext w:val="1"/>
              <w:rPr/>
            </w:pPr>
            <w:r w:rsidDel="00000000" w:rsidR="00000000" w:rsidRPr="00000000">
              <w:rPr/>
              <w:drawing>
                <wp:inline distB="0" distT="0" distL="0" distR="0">
                  <wp:extent cx="1685925" cy="661670"/>
                  <wp:effectExtent b="0" l="0" r="0" t="0"/>
                  <wp:docPr id="290" name="image246.png"/>
                  <a:graphic>
                    <a:graphicData uri="http://schemas.openxmlformats.org/drawingml/2006/picture">
                      <pic:pic>
                        <pic:nvPicPr>
                          <pic:cNvPr id="0" name="image246.png"/>
                          <pic:cNvPicPr preferRelativeResize="0"/>
                        </pic:nvPicPr>
                        <pic:blipFill>
                          <a:blip r:embed="rId251"/>
                          <a:srcRect b="0" l="0" r="0" t="0"/>
                          <a:stretch>
                            <a:fillRect/>
                          </a:stretch>
                        </pic:blipFill>
                        <pic:spPr>
                          <a:xfrm>
                            <a:off x="0" y="0"/>
                            <a:ext cx="1685925" cy="66167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48">
            <w:pPr>
              <w:spacing w:line="360" w:lineRule="auto"/>
              <w:rPr/>
            </w:pPr>
            <w:r w:rsidDel="00000000" w:rsidR="00000000" w:rsidRPr="00000000">
              <w:rPr>
                <w:rtl w:val="0"/>
              </w:rPr>
              <w:t xml:space="preserve">[RF152] - Prover botão “Renomear” no menu de materiais</w:t>
            </w:r>
          </w:p>
        </w:tc>
        <w:tc>
          <w:tcPr>
            <w:vAlign w:val="center"/>
          </w:tcPr>
          <w:p w:rsidR="00000000" w:rsidDel="00000000" w:rsidP="00000000" w:rsidRDefault="00000000" w:rsidRPr="00000000" w14:paraId="00000B49">
            <w:pPr>
              <w:spacing w:line="360" w:lineRule="auto"/>
              <w:rPr/>
            </w:pPr>
            <w:r w:rsidDel="00000000" w:rsidR="00000000" w:rsidRPr="00000000">
              <w:rPr/>
              <w:drawing>
                <wp:inline distB="0" distT="0" distL="0" distR="0">
                  <wp:extent cx="905001" cy="238158"/>
                  <wp:effectExtent b="0" l="0" r="0" t="0"/>
                  <wp:docPr id="279" name="image249.png"/>
                  <a:graphic>
                    <a:graphicData uri="http://schemas.openxmlformats.org/drawingml/2006/picture">
                      <pic:pic>
                        <pic:nvPicPr>
                          <pic:cNvPr id="0" name="image249.png"/>
                          <pic:cNvPicPr preferRelativeResize="0"/>
                        </pic:nvPicPr>
                        <pic:blipFill>
                          <a:blip r:embed="rId252"/>
                          <a:srcRect b="0" l="0" r="0" t="0"/>
                          <a:stretch>
                            <a:fillRect/>
                          </a:stretch>
                        </pic:blipFill>
                        <pic:spPr>
                          <a:xfrm>
                            <a:off x="0" y="0"/>
                            <a:ext cx="905001" cy="238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4A">
            <w:pPr>
              <w:keepNext w:val="1"/>
              <w:rPr/>
            </w:pPr>
            <w:r w:rsidDel="00000000" w:rsidR="00000000" w:rsidRPr="00000000">
              <w:rPr/>
              <w:drawing>
                <wp:inline distB="0" distT="0" distL="0" distR="0">
                  <wp:extent cx="1685925" cy="640080"/>
                  <wp:effectExtent b="0" l="0" r="0" t="0"/>
                  <wp:docPr id="277" name="image238.png"/>
                  <a:graphic>
                    <a:graphicData uri="http://schemas.openxmlformats.org/drawingml/2006/picture">
                      <pic:pic>
                        <pic:nvPicPr>
                          <pic:cNvPr id="0" name="image238.png"/>
                          <pic:cNvPicPr preferRelativeResize="0"/>
                        </pic:nvPicPr>
                        <pic:blipFill>
                          <a:blip r:embed="rId253"/>
                          <a:srcRect b="0" l="0" r="0" t="0"/>
                          <a:stretch>
                            <a:fillRect/>
                          </a:stretch>
                        </pic:blipFill>
                        <pic:spPr>
                          <a:xfrm>
                            <a:off x="0" y="0"/>
                            <a:ext cx="1685925" cy="64008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4B">
            <w:pPr>
              <w:spacing w:line="360" w:lineRule="auto"/>
              <w:rPr/>
            </w:pPr>
            <w:r w:rsidDel="00000000" w:rsidR="00000000" w:rsidRPr="00000000">
              <w:rPr>
                <w:rtl w:val="0"/>
              </w:rPr>
              <w:t xml:space="preserve">[RF153] Prover formulário para alteração de nome do material</w:t>
            </w:r>
          </w:p>
        </w:tc>
        <w:tc>
          <w:tcPr>
            <w:vAlign w:val="center"/>
          </w:tcPr>
          <w:p w:rsidR="00000000" w:rsidDel="00000000" w:rsidP="00000000" w:rsidRDefault="00000000" w:rsidRPr="00000000" w14:paraId="00000B4C">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4D">
            <w:pPr>
              <w:keepNext w:val="1"/>
              <w:rPr/>
            </w:pPr>
            <w:r w:rsidDel="00000000" w:rsidR="00000000" w:rsidRPr="00000000">
              <w:rPr/>
              <w:drawing>
                <wp:inline distB="0" distT="0" distL="0" distR="0">
                  <wp:extent cx="1685925" cy="646430"/>
                  <wp:effectExtent b="0" l="0" r="0" t="0"/>
                  <wp:docPr id="282" name="image240.png"/>
                  <a:graphic>
                    <a:graphicData uri="http://schemas.openxmlformats.org/drawingml/2006/picture">
                      <pic:pic>
                        <pic:nvPicPr>
                          <pic:cNvPr id="0" name="image240.png"/>
                          <pic:cNvPicPr preferRelativeResize="0"/>
                        </pic:nvPicPr>
                        <pic:blipFill>
                          <a:blip r:embed="rId254"/>
                          <a:srcRect b="0" l="0" r="0" t="0"/>
                          <a:stretch>
                            <a:fillRect/>
                          </a:stretch>
                        </pic:blipFill>
                        <pic:spPr>
                          <a:xfrm>
                            <a:off x="0" y="0"/>
                            <a:ext cx="1685925" cy="64643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4E">
            <w:pPr>
              <w:spacing w:line="360" w:lineRule="auto"/>
              <w:rPr/>
            </w:pPr>
            <w:r w:rsidDel="00000000" w:rsidR="00000000" w:rsidRPr="00000000">
              <w:rPr>
                <w:rtl w:val="0"/>
              </w:rPr>
              <w:t xml:space="preserve">[RF154] Prover funcionalidade “Excluir” materiais</w:t>
            </w:r>
          </w:p>
        </w:tc>
        <w:tc>
          <w:tcPr>
            <w:vAlign w:val="center"/>
          </w:tcPr>
          <w:p w:rsidR="00000000" w:rsidDel="00000000" w:rsidP="00000000" w:rsidRDefault="00000000" w:rsidRPr="00000000" w14:paraId="00000B4F">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50">
            <w:pPr>
              <w:keepNext w:val="1"/>
              <w:rPr/>
            </w:pPr>
            <w:r w:rsidDel="00000000" w:rsidR="00000000" w:rsidRPr="00000000">
              <w:rPr/>
              <w:drawing>
                <wp:inline distB="0" distT="0" distL="0" distR="0">
                  <wp:extent cx="1685925" cy="640715"/>
                  <wp:effectExtent b="0" l="0" r="0" t="0"/>
                  <wp:docPr id="218" name="image187.png"/>
                  <a:graphic>
                    <a:graphicData uri="http://schemas.openxmlformats.org/drawingml/2006/picture">
                      <pic:pic>
                        <pic:nvPicPr>
                          <pic:cNvPr id="0" name="image187.png"/>
                          <pic:cNvPicPr preferRelativeResize="0"/>
                        </pic:nvPicPr>
                        <pic:blipFill>
                          <a:blip r:embed="rId255"/>
                          <a:srcRect b="0" l="0" r="0" t="0"/>
                          <a:stretch>
                            <a:fillRect/>
                          </a:stretch>
                        </pic:blipFill>
                        <pic:spPr>
                          <a:xfrm>
                            <a:off x="0" y="0"/>
                            <a:ext cx="1685925" cy="6407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51">
            <w:pPr>
              <w:spacing w:line="360" w:lineRule="auto"/>
              <w:rPr/>
            </w:pPr>
            <w:r w:rsidDel="00000000" w:rsidR="00000000" w:rsidRPr="00000000">
              <w:rPr>
                <w:rtl w:val="0"/>
              </w:rPr>
              <w:t xml:space="preserve">[RF155] Prover botão “Excluir” no menu de materiais</w:t>
            </w:r>
          </w:p>
        </w:tc>
        <w:tc>
          <w:tcPr>
            <w:vAlign w:val="center"/>
          </w:tcPr>
          <w:p w:rsidR="00000000" w:rsidDel="00000000" w:rsidP="00000000" w:rsidRDefault="00000000" w:rsidRPr="00000000" w14:paraId="00000B52">
            <w:pPr>
              <w:spacing w:line="360" w:lineRule="auto"/>
              <w:rPr/>
            </w:pPr>
            <w:r w:rsidDel="00000000" w:rsidR="00000000" w:rsidRPr="00000000">
              <w:rPr/>
              <w:drawing>
                <wp:inline distB="0" distT="0" distL="0" distR="0">
                  <wp:extent cx="838317" cy="342948"/>
                  <wp:effectExtent b="0" l="0" r="0" t="0"/>
                  <wp:docPr id="216" name="image203.png"/>
                  <a:graphic>
                    <a:graphicData uri="http://schemas.openxmlformats.org/drawingml/2006/picture">
                      <pic:pic>
                        <pic:nvPicPr>
                          <pic:cNvPr id="0" name="image203.png"/>
                          <pic:cNvPicPr preferRelativeResize="0"/>
                        </pic:nvPicPr>
                        <pic:blipFill>
                          <a:blip r:embed="rId256"/>
                          <a:srcRect b="0" l="0" r="0" t="0"/>
                          <a:stretch>
                            <a:fillRect/>
                          </a:stretch>
                        </pic:blipFill>
                        <pic:spPr>
                          <a:xfrm>
                            <a:off x="0" y="0"/>
                            <a:ext cx="838317" cy="34294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53">
            <w:pPr>
              <w:keepNext w:val="1"/>
              <w:rPr/>
            </w:pPr>
            <w:r w:rsidDel="00000000" w:rsidR="00000000" w:rsidRPr="00000000">
              <w:rPr/>
              <w:drawing>
                <wp:inline distB="0" distT="0" distL="0" distR="0">
                  <wp:extent cx="1685925" cy="659130"/>
                  <wp:effectExtent b="0" l="0" r="0" t="0"/>
                  <wp:docPr id="224" name="image214.png"/>
                  <a:graphic>
                    <a:graphicData uri="http://schemas.openxmlformats.org/drawingml/2006/picture">
                      <pic:pic>
                        <pic:nvPicPr>
                          <pic:cNvPr id="0" name="image214.png"/>
                          <pic:cNvPicPr preferRelativeResize="0"/>
                        </pic:nvPicPr>
                        <pic:blipFill>
                          <a:blip r:embed="rId257"/>
                          <a:srcRect b="0" l="0" r="0" t="0"/>
                          <a:stretch>
                            <a:fillRect/>
                          </a:stretch>
                        </pic:blipFill>
                        <pic:spPr>
                          <a:xfrm>
                            <a:off x="0" y="0"/>
                            <a:ext cx="1685925" cy="65913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54">
            <w:pPr>
              <w:spacing w:line="360" w:lineRule="auto"/>
              <w:rPr/>
            </w:pPr>
            <w:r w:rsidDel="00000000" w:rsidR="00000000" w:rsidRPr="00000000">
              <w:rPr>
                <w:rtl w:val="0"/>
              </w:rPr>
              <w:t xml:space="preserve">[RF156] Prover botão “arquivo”</w:t>
            </w:r>
          </w:p>
        </w:tc>
        <w:tc>
          <w:tcPr>
            <w:vAlign w:val="center"/>
          </w:tcPr>
          <w:p w:rsidR="00000000" w:rsidDel="00000000" w:rsidP="00000000" w:rsidRDefault="00000000" w:rsidRPr="00000000" w14:paraId="00000B55">
            <w:pPr>
              <w:spacing w:line="360" w:lineRule="auto"/>
              <w:rPr/>
            </w:pPr>
            <w:r w:rsidDel="00000000" w:rsidR="00000000" w:rsidRPr="00000000">
              <w:rPr/>
              <w:drawing>
                <wp:inline distB="0" distT="0" distL="0" distR="0">
                  <wp:extent cx="1906270" cy="385445"/>
                  <wp:effectExtent b="0" l="0" r="0" t="0"/>
                  <wp:docPr id="221" name="image207.png"/>
                  <a:graphic>
                    <a:graphicData uri="http://schemas.openxmlformats.org/drawingml/2006/picture">
                      <pic:pic>
                        <pic:nvPicPr>
                          <pic:cNvPr id="0" name="image207.png"/>
                          <pic:cNvPicPr preferRelativeResize="0"/>
                        </pic:nvPicPr>
                        <pic:blipFill>
                          <a:blip r:embed="rId258"/>
                          <a:srcRect b="0" l="0" r="0" t="0"/>
                          <a:stretch>
                            <a:fillRect/>
                          </a:stretch>
                        </pic:blipFill>
                        <pic:spPr>
                          <a:xfrm>
                            <a:off x="0" y="0"/>
                            <a:ext cx="1906270" cy="38544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56">
            <w:pPr>
              <w:keepNext w:val="1"/>
              <w:rPr/>
            </w:pPr>
            <w:r w:rsidDel="00000000" w:rsidR="00000000" w:rsidRPr="00000000">
              <w:rPr/>
              <w:drawing>
                <wp:inline distB="0" distT="0" distL="0" distR="0">
                  <wp:extent cx="1685925" cy="666115"/>
                  <wp:effectExtent b="0" l="0" r="0" t="0"/>
                  <wp:docPr id="206" name="image183.png"/>
                  <a:graphic>
                    <a:graphicData uri="http://schemas.openxmlformats.org/drawingml/2006/picture">
                      <pic:pic>
                        <pic:nvPicPr>
                          <pic:cNvPr id="0" name="image183.png"/>
                          <pic:cNvPicPr preferRelativeResize="0"/>
                        </pic:nvPicPr>
                        <pic:blipFill>
                          <a:blip r:embed="rId259"/>
                          <a:srcRect b="0" l="0" r="0" t="0"/>
                          <a:stretch>
                            <a:fillRect/>
                          </a:stretch>
                        </pic:blipFill>
                        <pic:spPr>
                          <a:xfrm>
                            <a:off x="0" y="0"/>
                            <a:ext cx="1685925" cy="6661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57">
            <w:pPr>
              <w:spacing w:line="360" w:lineRule="auto"/>
              <w:rPr/>
            </w:pPr>
            <w:r w:rsidDel="00000000" w:rsidR="00000000" w:rsidRPr="00000000">
              <w:rPr>
                <w:rtl w:val="0"/>
              </w:rPr>
              <w:t xml:space="preserve">[RF157] Prover formulário de criação de pasta da página materiais</w:t>
            </w:r>
          </w:p>
        </w:tc>
        <w:tc>
          <w:tcPr>
            <w:vAlign w:val="center"/>
          </w:tcPr>
          <w:p w:rsidR="00000000" w:rsidDel="00000000" w:rsidP="00000000" w:rsidRDefault="00000000" w:rsidRPr="00000000" w14:paraId="00000B58">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59">
            <w:pPr>
              <w:keepNext w:val="1"/>
              <w:rPr/>
            </w:pPr>
            <w:r w:rsidDel="00000000" w:rsidR="00000000" w:rsidRPr="00000000">
              <w:rPr/>
              <w:drawing>
                <wp:inline distB="0" distT="0" distL="0" distR="0">
                  <wp:extent cx="1685925" cy="640080"/>
                  <wp:effectExtent b="0" l="0" r="0" t="0"/>
                  <wp:docPr id="203" name="image193.png"/>
                  <a:graphic>
                    <a:graphicData uri="http://schemas.openxmlformats.org/drawingml/2006/picture">
                      <pic:pic>
                        <pic:nvPicPr>
                          <pic:cNvPr id="0" name="image193.png"/>
                          <pic:cNvPicPr preferRelativeResize="0"/>
                        </pic:nvPicPr>
                        <pic:blipFill>
                          <a:blip r:embed="rId260"/>
                          <a:srcRect b="0" l="0" r="0" t="0"/>
                          <a:stretch>
                            <a:fillRect/>
                          </a:stretch>
                        </pic:blipFill>
                        <pic:spPr>
                          <a:xfrm>
                            <a:off x="0" y="0"/>
                            <a:ext cx="1685925" cy="64008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5A">
            <w:pPr>
              <w:spacing w:line="360" w:lineRule="auto"/>
              <w:rPr/>
            </w:pPr>
            <w:r w:rsidDel="00000000" w:rsidR="00000000" w:rsidRPr="00000000">
              <w:rPr>
                <w:rtl w:val="0"/>
              </w:rPr>
              <w:t xml:space="preserve">[RF158] Pegar dados fornecidos no formulário de criação de pasta na tela de favoritos</w:t>
            </w:r>
          </w:p>
        </w:tc>
        <w:tc>
          <w:tcPr>
            <w:vAlign w:val="center"/>
          </w:tcPr>
          <w:p w:rsidR="00000000" w:rsidDel="00000000" w:rsidP="00000000" w:rsidRDefault="00000000" w:rsidRPr="00000000" w14:paraId="00000B5B">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5C">
            <w:pPr>
              <w:keepNext w:val="1"/>
              <w:spacing w:line="480" w:lineRule="auto"/>
              <w:rPr/>
            </w:pPr>
            <w:r w:rsidDel="00000000" w:rsidR="00000000" w:rsidRPr="00000000">
              <w:rPr>
                <w:rtl w:val="0"/>
              </w:rPr>
            </w:r>
          </w:p>
          <w:p w:rsidR="00000000" w:rsidDel="00000000" w:rsidP="00000000" w:rsidRDefault="00000000" w:rsidRPr="00000000" w14:paraId="00000B5D">
            <w:pPr>
              <w:keepNext w:val="1"/>
              <w:spacing w:line="480" w:lineRule="auto"/>
              <w:rPr/>
            </w:pPr>
            <w:r w:rsidDel="00000000" w:rsidR="00000000" w:rsidRPr="00000000">
              <w:rPr>
                <w:rtl w:val="0"/>
              </w:rPr>
              <w:t xml:space="preserve">Não há casos de uso</w:t>
            </w:r>
          </w:p>
        </w:tc>
      </w:tr>
      <w:tr>
        <w:trPr>
          <w:cantSplit w:val="0"/>
          <w:tblHeader w:val="0"/>
        </w:trPr>
        <w:tc>
          <w:tcPr>
            <w:vAlign w:val="center"/>
          </w:tcPr>
          <w:p w:rsidR="00000000" w:rsidDel="00000000" w:rsidP="00000000" w:rsidRDefault="00000000" w:rsidRPr="00000000" w14:paraId="00000B5E">
            <w:pPr>
              <w:spacing w:line="360" w:lineRule="auto"/>
              <w:rPr/>
            </w:pPr>
            <w:r w:rsidDel="00000000" w:rsidR="00000000" w:rsidRPr="00000000">
              <w:rPr>
                <w:rtl w:val="0"/>
              </w:rPr>
              <w:t xml:space="preserve">[RF159] Prover botão de Criar pasta no formulário de “Criar pasta” na página de materiais</w:t>
            </w:r>
          </w:p>
        </w:tc>
        <w:tc>
          <w:tcPr>
            <w:vAlign w:val="center"/>
          </w:tcPr>
          <w:p w:rsidR="00000000" w:rsidDel="00000000" w:rsidP="00000000" w:rsidRDefault="00000000" w:rsidRPr="00000000" w14:paraId="00000B5F">
            <w:pPr>
              <w:spacing w:line="360" w:lineRule="auto"/>
              <w:rPr/>
            </w:pPr>
            <w:r w:rsidDel="00000000" w:rsidR="00000000" w:rsidRPr="00000000">
              <w:rPr/>
              <w:drawing>
                <wp:inline distB="0" distT="0" distL="0" distR="0">
                  <wp:extent cx="1906270" cy="330200"/>
                  <wp:effectExtent b="0" l="0" r="0" t="0"/>
                  <wp:docPr id="212" name="image190.png"/>
                  <a:graphic>
                    <a:graphicData uri="http://schemas.openxmlformats.org/drawingml/2006/picture">
                      <pic:pic>
                        <pic:nvPicPr>
                          <pic:cNvPr id="0" name="image190.png"/>
                          <pic:cNvPicPr preferRelativeResize="0"/>
                        </pic:nvPicPr>
                        <pic:blipFill>
                          <a:blip r:embed="rId261"/>
                          <a:srcRect b="0" l="0" r="0" t="0"/>
                          <a:stretch>
                            <a:fillRect/>
                          </a:stretch>
                        </pic:blipFill>
                        <pic:spPr>
                          <a:xfrm>
                            <a:off x="0" y="0"/>
                            <a:ext cx="1906270" cy="330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60">
            <w:pPr>
              <w:keepNext w:val="1"/>
              <w:rPr/>
            </w:pPr>
            <w:r w:rsidDel="00000000" w:rsidR="00000000" w:rsidRPr="00000000">
              <w:rPr>
                <w:rtl w:val="0"/>
              </w:rPr>
            </w:r>
          </w:p>
          <w:p w:rsidR="00000000" w:rsidDel="00000000" w:rsidP="00000000" w:rsidRDefault="00000000" w:rsidRPr="00000000" w14:paraId="00000B61">
            <w:pPr>
              <w:keepNext w:val="1"/>
              <w:rPr/>
            </w:pPr>
            <w:r w:rsidDel="00000000" w:rsidR="00000000" w:rsidRPr="00000000">
              <w:rPr/>
              <w:drawing>
                <wp:inline distB="0" distT="0" distL="0" distR="0">
                  <wp:extent cx="1685925" cy="666750"/>
                  <wp:effectExtent b="0" l="0" r="0" t="0"/>
                  <wp:docPr id="209" name="image177.png"/>
                  <a:graphic>
                    <a:graphicData uri="http://schemas.openxmlformats.org/drawingml/2006/picture">
                      <pic:pic>
                        <pic:nvPicPr>
                          <pic:cNvPr id="0" name="image177.png"/>
                          <pic:cNvPicPr preferRelativeResize="0"/>
                        </pic:nvPicPr>
                        <pic:blipFill>
                          <a:blip r:embed="rId262"/>
                          <a:srcRect b="0" l="0" r="0" t="0"/>
                          <a:stretch>
                            <a:fillRect/>
                          </a:stretch>
                        </pic:blipFill>
                        <pic:spPr>
                          <a:xfrm>
                            <a:off x="0" y="0"/>
                            <a:ext cx="1685925" cy="66675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62">
            <w:pPr>
              <w:spacing w:line="360" w:lineRule="auto"/>
              <w:rPr/>
            </w:pPr>
            <w:r w:rsidDel="00000000" w:rsidR="00000000" w:rsidRPr="00000000">
              <w:rPr>
                <w:rtl w:val="0"/>
              </w:rPr>
              <w:t xml:space="preserve">[RF160] Prover botão de filtragem dos materiais;</w:t>
            </w:r>
          </w:p>
        </w:tc>
        <w:tc>
          <w:tcPr>
            <w:vAlign w:val="center"/>
          </w:tcPr>
          <w:p w:rsidR="00000000" w:rsidDel="00000000" w:rsidP="00000000" w:rsidRDefault="00000000" w:rsidRPr="00000000" w14:paraId="00000B63">
            <w:pPr>
              <w:spacing w:line="360" w:lineRule="auto"/>
              <w:rPr/>
            </w:pPr>
            <w:r w:rsidDel="00000000" w:rsidR="00000000" w:rsidRPr="00000000">
              <w:rPr/>
              <w:drawing>
                <wp:inline distB="0" distT="0" distL="0" distR="0">
                  <wp:extent cx="657317" cy="571580"/>
                  <wp:effectExtent b="0" l="0" r="0" t="0"/>
                  <wp:docPr id="197" name="image186.png"/>
                  <a:graphic>
                    <a:graphicData uri="http://schemas.openxmlformats.org/drawingml/2006/picture">
                      <pic:pic>
                        <pic:nvPicPr>
                          <pic:cNvPr id="0" name="image186.png"/>
                          <pic:cNvPicPr preferRelativeResize="0"/>
                        </pic:nvPicPr>
                        <pic:blipFill>
                          <a:blip r:embed="rId263"/>
                          <a:srcRect b="0" l="0" r="0" t="0"/>
                          <a:stretch>
                            <a:fillRect/>
                          </a:stretch>
                        </pic:blipFill>
                        <pic:spPr>
                          <a:xfrm>
                            <a:off x="0" y="0"/>
                            <a:ext cx="657317" cy="57158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64">
            <w:pPr>
              <w:keepNext w:val="1"/>
              <w:rPr/>
            </w:pPr>
            <w:r w:rsidDel="00000000" w:rsidR="00000000" w:rsidRPr="00000000">
              <w:rPr/>
              <w:drawing>
                <wp:inline distB="0" distT="0" distL="0" distR="0">
                  <wp:extent cx="1685925" cy="793115"/>
                  <wp:effectExtent b="0" l="0" r="0" t="0"/>
                  <wp:docPr id="194" name="image209.png"/>
                  <a:graphic>
                    <a:graphicData uri="http://schemas.openxmlformats.org/drawingml/2006/picture">
                      <pic:pic>
                        <pic:nvPicPr>
                          <pic:cNvPr id="0" name="image209.png"/>
                          <pic:cNvPicPr preferRelativeResize="0"/>
                        </pic:nvPicPr>
                        <pic:blipFill>
                          <a:blip r:embed="rId264"/>
                          <a:srcRect b="0" l="0" r="0" t="0"/>
                          <a:stretch>
                            <a:fillRect/>
                          </a:stretch>
                        </pic:blipFill>
                        <pic:spPr>
                          <a:xfrm>
                            <a:off x="0" y="0"/>
                            <a:ext cx="1685925" cy="7931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65">
            <w:pPr>
              <w:spacing w:line="360" w:lineRule="auto"/>
              <w:rPr/>
            </w:pPr>
            <w:r w:rsidDel="00000000" w:rsidR="00000000" w:rsidRPr="00000000">
              <w:rPr>
                <w:rtl w:val="0"/>
              </w:rPr>
              <w:t xml:space="preserve">[RF161] Prover funcionalidade de filtração pela mais Antigas nos Materiais</w:t>
            </w:r>
          </w:p>
        </w:tc>
        <w:tc>
          <w:tcPr>
            <w:vAlign w:val="center"/>
          </w:tcPr>
          <w:p w:rsidR="00000000" w:rsidDel="00000000" w:rsidP="00000000" w:rsidRDefault="00000000" w:rsidRPr="00000000" w14:paraId="00000B66">
            <w:pPr>
              <w:spacing w:line="360" w:lineRule="auto"/>
              <w:rPr/>
            </w:pPr>
            <w:r w:rsidDel="00000000" w:rsidR="00000000" w:rsidRPr="00000000">
              <w:rPr/>
              <w:drawing>
                <wp:inline distB="0" distT="0" distL="0" distR="0">
                  <wp:extent cx="1143160" cy="285790"/>
                  <wp:effectExtent b="0" l="0" r="0" t="0"/>
                  <wp:docPr id="255" name="image212.png"/>
                  <a:graphic>
                    <a:graphicData uri="http://schemas.openxmlformats.org/drawingml/2006/picture">
                      <pic:pic>
                        <pic:nvPicPr>
                          <pic:cNvPr id="0" name="image212.png"/>
                          <pic:cNvPicPr preferRelativeResize="0"/>
                        </pic:nvPicPr>
                        <pic:blipFill>
                          <a:blip r:embed="rId220"/>
                          <a:srcRect b="0" l="0" r="0" t="0"/>
                          <a:stretch>
                            <a:fillRect/>
                          </a:stretch>
                        </pic:blipFill>
                        <pic:spPr>
                          <a:xfrm>
                            <a:off x="0" y="0"/>
                            <a:ext cx="1143160" cy="2857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67">
            <w:pPr>
              <w:keepNext w:val="1"/>
              <w:rPr/>
            </w:pPr>
            <w:r w:rsidDel="00000000" w:rsidR="00000000" w:rsidRPr="00000000">
              <w:rPr>
                <w:rtl w:val="0"/>
              </w:rPr>
            </w:r>
          </w:p>
          <w:p w:rsidR="00000000" w:rsidDel="00000000" w:rsidP="00000000" w:rsidRDefault="00000000" w:rsidRPr="00000000" w14:paraId="00000B68">
            <w:pPr>
              <w:keepNext w:val="1"/>
              <w:rPr/>
            </w:pPr>
            <w:r w:rsidDel="00000000" w:rsidR="00000000" w:rsidRPr="00000000">
              <w:rPr/>
              <w:drawing>
                <wp:inline distB="0" distT="0" distL="0" distR="0">
                  <wp:extent cx="1685925" cy="631825"/>
                  <wp:effectExtent b="0" l="0" r="0" t="0"/>
                  <wp:docPr id="247" name="image221.png"/>
                  <a:graphic>
                    <a:graphicData uri="http://schemas.openxmlformats.org/drawingml/2006/picture">
                      <pic:pic>
                        <pic:nvPicPr>
                          <pic:cNvPr id="0" name="image221.png"/>
                          <pic:cNvPicPr preferRelativeResize="0"/>
                        </pic:nvPicPr>
                        <pic:blipFill>
                          <a:blip r:embed="rId221"/>
                          <a:srcRect b="0" l="0" r="0" t="0"/>
                          <a:stretch>
                            <a:fillRect/>
                          </a:stretch>
                        </pic:blipFill>
                        <pic:spPr>
                          <a:xfrm>
                            <a:off x="0" y="0"/>
                            <a:ext cx="1685925" cy="6318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69">
            <w:pPr>
              <w:spacing w:line="360" w:lineRule="auto"/>
              <w:rPr/>
            </w:pPr>
            <w:r w:rsidDel="00000000" w:rsidR="00000000" w:rsidRPr="00000000">
              <w:rPr>
                <w:rtl w:val="0"/>
              </w:rPr>
              <w:t xml:space="preserve">[RF162] Prover botão de Filtragem de A-Z nos materiais</w:t>
            </w:r>
          </w:p>
        </w:tc>
        <w:tc>
          <w:tcPr>
            <w:vAlign w:val="center"/>
          </w:tcPr>
          <w:p w:rsidR="00000000" w:rsidDel="00000000" w:rsidP="00000000" w:rsidRDefault="00000000" w:rsidRPr="00000000" w14:paraId="00000B6A">
            <w:pPr>
              <w:spacing w:line="360" w:lineRule="auto"/>
              <w:rPr/>
            </w:pPr>
            <w:r w:rsidDel="00000000" w:rsidR="00000000" w:rsidRPr="00000000">
              <w:rPr/>
              <w:drawing>
                <wp:inline distB="0" distT="0" distL="0" distR="0">
                  <wp:extent cx="1047896" cy="352474"/>
                  <wp:effectExtent b="0" l="0" r="0" t="0"/>
                  <wp:docPr id="244" name="image138.png"/>
                  <a:graphic>
                    <a:graphicData uri="http://schemas.openxmlformats.org/drawingml/2006/picture">
                      <pic:pic>
                        <pic:nvPicPr>
                          <pic:cNvPr id="0" name="image138.png"/>
                          <pic:cNvPicPr preferRelativeResize="0"/>
                        </pic:nvPicPr>
                        <pic:blipFill>
                          <a:blip r:embed="rId214"/>
                          <a:srcRect b="0" l="0" r="0" t="0"/>
                          <a:stretch>
                            <a:fillRect/>
                          </a:stretch>
                        </pic:blipFill>
                        <pic:spPr>
                          <a:xfrm>
                            <a:off x="0" y="0"/>
                            <a:ext cx="1047896" cy="3524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6B">
            <w:pPr>
              <w:keepNext w:val="1"/>
              <w:rPr/>
            </w:pPr>
            <w:r w:rsidDel="00000000" w:rsidR="00000000" w:rsidRPr="00000000">
              <w:rPr/>
              <w:drawing>
                <wp:inline distB="0" distT="0" distL="0" distR="0">
                  <wp:extent cx="1685714" cy="657143"/>
                  <wp:effectExtent b="0" l="0" r="0" t="0"/>
                  <wp:docPr id="253" name="image143.png"/>
                  <a:graphic>
                    <a:graphicData uri="http://schemas.openxmlformats.org/drawingml/2006/picture">
                      <pic:pic>
                        <pic:nvPicPr>
                          <pic:cNvPr id="0" name="image143.png"/>
                          <pic:cNvPicPr preferRelativeResize="0"/>
                        </pic:nvPicPr>
                        <pic:blipFill>
                          <a:blip r:embed="rId265"/>
                          <a:srcRect b="0" l="0" r="0" t="0"/>
                          <a:stretch>
                            <a:fillRect/>
                          </a:stretch>
                        </pic:blipFill>
                        <pic:spPr>
                          <a:xfrm>
                            <a:off x="0" y="0"/>
                            <a:ext cx="1685714" cy="657143"/>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6C">
            <w:pPr>
              <w:spacing w:line="360" w:lineRule="auto"/>
              <w:rPr/>
            </w:pPr>
            <w:r w:rsidDel="00000000" w:rsidR="00000000" w:rsidRPr="00000000">
              <w:rPr>
                <w:rtl w:val="0"/>
              </w:rPr>
              <w:t xml:space="preserve">[RF163] Prover botão de Filtragem de Z-A nos materiais</w:t>
            </w:r>
          </w:p>
        </w:tc>
        <w:tc>
          <w:tcPr>
            <w:vAlign w:val="center"/>
          </w:tcPr>
          <w:p w:rsidR="00000000" w:rsidDel="00000000" w:rsidP="00000000" w:rsidRDefault="00000000" w:rsidRPr="00000000" w14:paraId="00000B6D">
            <w:pPr>
              <w:spacing w:line="360" w:lineRule="auto"/>
              <w:rPr/>
            </w:pPr>
            <w:r w:rsidDel="00000000" w:rsidR="00000000" w:rsidRPr="00000000">
              <w:rPr/>
              <w:drawing>
                <wp:inline distB="0" distT="0" distL="0" distR="0">
                  <wp:extent cx="1238423" cy="419158"/>
                  <wp:effectExtent b="0" l="0" r="0" t="0"/>
                  <wp:docPr id="250" name="image125.png"/>
                  <a:graphic>
                    <a:graphicData uri="http://schemas.openxmlformats.org/drawingml/2006/picture">
                      <pic:pic>
                        <pic:nvPicPr>
                          <pic:cNvPr id="0" name="image125.png"/>
                          <pic:cNvPicPr preferRelativeResize="0"/>
                        </pic:nvPicPr>
                        <pic:blipFill>
                          <a:blip r:embed="rId216"/>
                          <a:srcRect b="0" l="0" r="0" t="0"/>
                          <a:stretch>
                            <a:fillRect/>
                          </a:stretch>
                        </pic:blipFill>
                        <pic:spPr>
                          <a:xfrm>
                            <a:off x="0" y="0"/>
                            <a:ext cx="1238423" cy="419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6E">
            <w:pPr>
              <w:keepNext w:val="1"/>
              <w:rPr/>
            </w:pPr>
            <w:r w:rsidDel="00000000" w:rsidR="00000000" w:rsidRPr="00000000">
              <w:rPr/>
              <w:drawing>
                <wp:inline distB="0" distT="0" distL="0" distR="0">
                  <wp:extent cx="1685714" cy="657143"/>
                  <wp:effectExtent b="0" l="0" r="0" t="0"/>
                  <wp:docPr id="235" name="image132.png"/>
                  <a:graphic>
                    <a:graphicData uri="http://schemas.openxmlformats.org/drawingml/2006/picture">
                      <pic:pic>
                        <pic:nvPicPr>
                          <pic:cNvPr id="0" name="image132.png"/>
                          <pic:cNvPicPr preferRelativeResize="0"/>
                        </pic:nvPicPr>
                        <pic:blipFill>
                          <a:blip r:embed="rId266"/>
                          <a:srcRect b="0" l="0" r="0" t="0"/>
                          <a:stretch>
                            <a:fillRect/>
                          </a:stretch>
                        </pic:blipFill>
                        <pic:spPr>
                          <a:xfrm>
                            <a:off x="0" y="0"/>
                            <a:ext cx="1685714" cy="657143"/>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6F">
            <w:pPr>
              <w:spacing w:line="360" w:lineRule="auto"/>
              <w:rPr/>
            </w:pPr>
            <w:r w:rsidDel="00000000" w:rsidR="00000000" w:rsidRPr="00000000">
              <w:rPr>
                <w:rtl w:val="0"/>
              </w:rPr>
              <w:t xml:space="preserve">[RF164] Prover botão de Filtragem de recentes para antigas nos materiais</w:t>
            </w:r>
          </w:p>
        </w:tc>
        <w:tc>
          <w:tcPr>
            <w:vAlign w:val="center"/>
          </w:tcPr>
          <w:p w:rsidR="00000000" w:rsidDel="00000000" w:rsidP="00000000" w:rsidRDefault="00000000" w:rsidRPr="00000000" w14:paraId="00000B70">
            <w:pPr>
              <w:spacing w:line="360" w:lineRule="auto"/>
              <w:rPr/>
            </w:pPr>
            <w:r w:rsidDel="00000000" w:rsidR="00000000" w:rsidRPr="00000000">
              <w:rPr>
                <w:rtl w:val="0"/>
              </w:rPr>
              <w:t xml:space="preserve"> </w:t>
            </w:r>
            <w:r w:rsidDel="00000000" w:rsidR="00000000" w:rsidRPr="00000000">
              <w:rPr/>
              <w:drawing>
                <wp:inline distB="0" distT="0" distL="0" distR="0">
                  <wp:extent cx="1352739" cy="247685"/>
                  <wp:effectExtent b="0" l="0" r="0" t="0"/>
                  <wp:docPr id="232" name="image129.png"/>
                  <a:graphic>
                    <a:graphicData uri="http://schemas.openxmlformats.org/drawingml/2006/picture">
                      <pic:pic>
                        <pic:nvPicPr>
                          <pic:cNvPr id="0" name="image129.png"/>
                          <pic:cNvPicPr preferRelativeResize="0"/>
                        </pic:nvPicPr>
                        <pic:blipFill>
                          <a:blip r:embed="rId218"/>
                          <a:srcRect b="0" l="0" r="0" t="0"/>
                          <a:stretch>
                            <a:fillRect/>
                          </a:stretch>
                        </pic:blipFill>
                        <pic:spPr>
                          <a:xfrm>
                            <a:off x="0" y="0"/>
                            <a:ext cx="1352739" cy="2476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71">
            <w:pPr>
              <w:keepNext w:val="1"/>
              <w:rPr/>
            </w:pPr>
            <w:r w:rsidDel="00000000" w:rsidR="00000000" w:rsidRPr="00000000">
              <w:rPr/>
              <w:drawing>
                <wp:inline distB="0" distT="0" distL="0" distR="0">
                  <wp:extent cx="1685714" cy="800000"/>
                  <wp:effectExtent b="0" l="0" r="0" t="0"/>
                  <wp:docPr id="241" name="image93.png"/>
                  <a:graphic>
                    <a:graphicData uri="http://schemas.openxmlformats.org/drawingml/2006/picture">
                      <pic:pic>
                        <pic:nvPicPr>
                          <pic:cNvPr id="0" name="image93.png"/>
                          <pic:cNvPicPr preferRelativeResize="0"/>
                        </pic:nvPicPr>
                        <pic:blipFill>
                          <a:blip r:embed="rId267"/>
                          <a:srcRect b="0" l="0" r="0" t="0"/>
                          <a:stretch>
                            <a:fillRect/>
                          </a:stretch>
                        </pic:blipFill>
                        <pic:spPr>
                          <a:xfrm>
                            <a:off x="0" y="0"/>
                            <a:ext cx="1685714" cy="80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72">
            <w:pPr>
              <w:spacing w:line="360" w:lineRule="auto"/>
              <w:rPr/>
            </w:pPr>
            <w:r w:rsidDel="00000000" w:rsidR="00000000" w:rsidRPr="00000000">
              <w:rPr>
                <w:rtl w:val="0"/>
              </w:rPr>
              <w:t xml:space="preserve">[RF165] - Prover botão de Filtragem de antigas para as recentes nos materiais</w:t>
            </w:r>
          </w:p>
        </w:tc>
        <w:tc>
          <w:tcPr>
            <w:vAlign w:val="center"/>
          </w:tcPr>
          <w:p w:rsidR="00000000" w:rsidDel="00000000" w:rsidP="00000000" w:rsidRDefault="00000000" w:rsidRPr="00000000" w14:paraId="00000B73">
            <w:pPr>
              <w:spacing w:line="360" w:lineRule="auto"/>
              <w:rPr/>
            </w:pPr>
            <w:r w:rsidDel="00000000" w:rsidR="00000000" w:rsidRPr="00000000">
              <w:rPr>
                <w:rtl w:val="0"/>
              </w:rPr>
            </w:r>
          </w:p>
          <w:p w:rsidR="00000000" w:rsidDel="00000000" w:rsidP="00000000" w:rsidRDefault="00000000" w:rsidRPr="00000000" w14:paraId="00000B74">
            <w:pPr>
              <w:spacing w:line="360" w:lineRule="auto"/>
              <w:rPr/>
            </w:pPr>
            <w:r w:rsidDel="00000000" w:rsidR="00000000" w:rsidRPr="00000000">
              <w:rPr/>
              <w:drawing>
                <wp:inline distB="0" distT="0" distL="0" distR="0">
                  <wp:extent cx="1143160" cy="285790"/>
                  <wp:effectExtent b="0" l="0" r="0" t="0"/>
                  <wp:docPr id="238" name="image212.png"/>
                  <a:graphic>
                    <a:graphicData uri="http://schemas.openxmlformats.org/drawingml/2006/picture">
                      <pic:pic>
                        <pic:nvPicPr>
                          <pic:cNvPr id="0" name="image212.png"/>
                          <pic:cNvPicPr preferRelativeResize="0"/>
                        </pic:nvPicPr>
                        <pic:blipFill>
                          <a:blip r:embed="rId220"/>
                          <a:srcRect b="0" l="0" r="0" t="0"/>
                          <a:stretch>
                            <a:fillRect/>
                          </a:stretch>
                        </pic:blipFill>
                        <pic:spPr>
                          <a:xfrm>
                            <a:off x="0" y="0"/>
                            <a:ext cx="1143160" cy="2857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75">
            <w:pPr>
              <w:keepNext w:val="1"/>
              <w:rPr/>
            </w:pPr>
            <w:r w:rsidDel="00000000" w:rsidR="00000000" w:rsidRPr="00000000">
              <w:rPr>
                <w:rtl w:val="0"/>
              </w:rPr>
            </w:r>
          </w:p>
          <w:p w:rsidR="00000000" w:rsidDel="00000000" w:rsidP="00000000" w:rsidRDefault="00000000" w:rsidRPr="00000000" w14:paraId="00000B76">
            <w:pPr>
              <w:keepNext w:val="1"/>
              <w:rPr/>
            </w:pPr>
            <w:r w:rsidDel="00000000" w:rsidR="00000000" w:rsidRPr="00000000">
              <w:rPr/>
              <w:drawing>
                <wp:inline distB="0" distT="0" distL="0" distR="0">
                  <wp:extent cx="1685714" cy="628571"/>
                  <wp:effectExtent b="0" l="0" r="0" t="0"/>
                  <wp:docPr id="227" name="image103.png"/>
                  <a:graphic>
                    <a:graphicData uri="http://schemas.openxmlformats.org/drawingml/2006/picture">
                      <pic:pic>
                        <pic:nvPicPr>
                          <pic:cNvPr id="0" name="image103.png"/>
                          <pic:cNvPicPr preferRelativeResize="0"/>
                        </pic:nvPicPr>
                        <pic:blipFill>
                          <a:blip r:embed="rId268"/>
                          <a:srcRect b="0" l="0" r="0" t="0"/>
                          <a:stretch>
                            <a:fillRect/>
                          </a:stretch>
                        </pic:blipFill>
                        <pic:spPr>
                          <a:xfrm>
                            <a:off x="0" y="0"/>
                            <a:ext cx="1685714" cy="628571"/>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77">
            <w:pPr>
              <w:spacing w:line="360" w:lineRule="auto"/>
              <w:rPr/>
            </w:pPr>
            <w:r w:rsidDel="00000000" w:rsidR="00000000" w:rsidRPr="00000000">
              <w:rPr>
                <w:rtl w:val="0"/>
              </w:rPr>
              <w:t xml:space="preserve">[RF166] Prover funcionalidade de filtração de A-Z nos materiais</w:t>
            </w:r>
          </w:p>
        </w:tc>
        <w:tc>
          <w:tcPr>
            <w:vAlign w:val="center"/>
          </w:tcPr>
          <w:p w:rsidR="00000000" w:rsidDel="00000000" w:rsidP="00000000" w:rsidRDefault="00000000" w:rsidRPr="00000000" w14:paraId="00000B78">
            <w:pPr>
              <w:spacing w:line="360" w:lineRule="auto"/>
              <w:rPr/>
            </w:pPr>
            <w:r w:rsidDel="00000000" w:rsidR="00000000" w:rsidRPr="00000000">
              <w:rPr/>
              <w:drawing>
                <wp:inline distB="0" distT="0" distL="0" distR="0">
                  <wp:extent cx="1047896" cy="352474"/>
                  <wp:effectExtent b="0" l="0" r="0" t="0"/>
                  <wp:docPr id="159" name="image138.png"/>
                  <a:graphic>
                    <a:graphicData uri="http://schemas.openxmlformats.org/drawingml/2006/picture">
                      <pic:pic>
                        <pic:nvPicPr>
                          <pic:cNvPr id="0" name="image138.png"/>
                          <pic:cNvPicPr preferRelativeResize="0"/>
                        </pic:nvPicPr>
                        <pic:blipFill>
                          <a:blip r:embed="rId214"/>
                          <a:srcRect b="0" l="0" r="0" t="0"/>
                          <a:stretch>
                            <a:fillRect/>
                          </a:stretch>
                        </pic:blipFill>
                        <pic:spPr>
                          <a:xfrm>
                            <a:off x="0" y="0"/>
                            <a:ext cx="1047896" cy="3524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79">
            <w:pPr>
              <w:keepNext w:val="1"/>
              <w:rPr/>
            </w:pPr>
            <w:r w:rsidDel="00000000" w:rsidR="00000000" w:rsidRPr="00000000">
              <w:rPr>
                <w:rtl w:val="0"/>
              </w:rPr>
            </w:r>
          </w:p>
          <w:p w:rsidR="00000000" w:rsidDel="00000000" w:rsidP="00000000" w:rsidRDefault="00000000" w:rsidRPr="00000000" w14:paraId="00000B7A">
            <w:pPr>
              <w:keepNext w:val="1"/>
              <w:rPr/>
            </w:pPr>
            <w:r w:rsidDel="00000000" w:rsidR="00000000" w:rsidRPr="00000000">
              <w:rPr/>
              <w:drawing>
                <wp:inline distB="0" distT="0" distL="0" distR="0">
                  <wp:extent cx="1685714" cy="657143"/>
                  <wp:effectExtent b="0" l="0" r="0" t="0"/>
                  <wp:docPr id="158" name="image143.png"/>
                  <a:graphic>
                    <a:graphicData uri="http://schemas.openxmlformats.org/drawingml/2006/picture">
                      <pic:pic>
                        <pic:nvPicPr>
                          <pic:cNvPr id="0" name="image143.png"/>
                          <pic:cNvPicPr preferRelativeResize="0"/>
                        </pic:nvPicPr>
                        <pic:blipFill>
                          <a:blip r:embed="rId265"/>
                          <a:srcRect b="0" l="0" r="0" t="0"/>
                          <a:stretch>
                            <a:fillRect/>
                          </a:stretch>
                        </pic:blipFill>
                        <pic:spPr>
                          <a:xfrm>
                            <a:off x="0" y="0"/>
                            <a:ext cx="1685714" cy="657143"/>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7B">
            <w:pPr>
              <w:spacing w:line="360" w:lineRule="auto"/>
              <w:rPr/>
            </w:pPr>
            <w:r w:rsidDel="00000000" w:rsidR="00000000" w:rsidRPr="00000000">
              <w:rPr>
                <w:rtl w:val="0"/>
              </w:rPr>
              <w:t xml:space="preserve">[RF167] Prover funcionalidade de filtração de Z-A nos materiais</w:t>
            </w:r>
          </w:p>
        </w:tc>
        <w:tc>
          <w:tcPr>
            <w:vAlign w:val="center"/>
          </w:tcPr>
          <w:p w:rsidR="00000000" w:rsidDel="00000000" w:rsidP="00000000" w:rsidRDefault="00000000" w:rsidRPr="00000000" w14:paraId="00000B7C">
            <w:pPr>
              <w:spacing w:line="360" w:lineRule="auto"/>
              <w:rPr/>
            </w:pPr>
            <w:r w:rsidDel="00000000" w:rsidR="00000000" w:rsidRPr="00000000">
              <w:rPr/>
              <w:drawing>
                <wp:inline distB="0" distT="0" distL="0" distR="0">
                  <wp:extent cx="1238423" cy="419158"/>
                  <wp:effectExtent b="0" l="0" r="0" t="0"/>
                  <wp:docPr id="148" name="image125.png"/>
                  <a:graphic>
                    <a:graphicData uri="http://schemas.openxmlformats.org/drawingml/2006/picture">
                      <pic:pic>
                        <pic:nvPicPr>
                          <pic:cNvPr id="0" name="image125.png"/>
                          <pic:cNvPicPr preferRelativeResize="0"/>
                        </pic:nvPicPr>
                        <pic:blipFill>
                          <a:blip r:embed="rId216"/>
                          <a:srcRect b="0" l="0" r="0" t="0"/>
                          <a:stretch>
                            <a:fillRect/>
                          </a:stretch>
                        </pic:blipFill>
                        <pic:spPr>
                          <a:xfrm>
                            <a:off x="0" y="0"/>
                            <a:ext cx="1238423" cy="419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7D">
            <w:pPr>
              <w:keepNext w:val="1"/>
              <w:rPr/>
            </w:pPr>
            <w:r w:rsidDel="00000000" w:rsidR="00000000" w:rsidRPr="00000000">
              <w:rPr>
                <w:rtl w:val="0"/>
              </w:rPr>
            </w:r>
          </w:p>
          <w:p w:rsidR="00000000" w:rsidDel="00000000" w:rsidP="00000000" w:rsidRDefault="00000000" w:rsidRPr="00000000" w14:paraId="00000B7E">
            <w:pPr>
              <w:keepNext w:val="1"/>
              <w:rPr/>
            </w:pPr>
            <w:r w:rsidDel="00000000" w:rsidR="00000000" w:rsidRPr="00000000">
              <w:rPr/>
              <w:drawing>
                <wp:inline distB="0" distT="0" distL="0" distR="0">
                  <wp:extent cx="1685714" cy="657143"/>
                  <wp:effectExtent b="0" l="0" r="0" t="0"/>
                  <wp:docPr id="144" name="image132.png"/>
                  <a:graphic>
                    <a:graphicData uri="http://schemas.openxmlformats.org/drawingml/2006/picture">
                      <pic:pic>
                        <pic:nvPicPr>
                          <pic:cNvPr id="0" name="image132.png"/>
                          <pic:cNvPicPr preferRelativeResize="0"/>
                        </pic:nvPicPr>
                        <pic:blipFill>
                          <a:blip r:embed="rId266"/>
                          <a:srcRect b="0" l="0" r="0" t="0"/>
                          <a:stretch>
                            <a:fillRect/>
                          </a:stretch>
                        </pic:blipFill>
                        <pic:spPr>
                          <a:xfrm>
                            <a:off x="0" y="0"/>
                            <a:ext cx="1685714" cy="657143"/>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7F">
            <w:pPr>
              <w:spacing w:line="360" w:lineRule="auto"/>
              <w:rPr/>
            </w:pPr>
            <w:r w:rsidDel="00000000" w:rsidR="00000000" w:rsidRPr="00000000">
              <w:rPr>
                <w:rtl w:val="0"/>
              </w:rPr>
              <w:t xml:space="preserve">[RF168] Prover funcionalidade de filtração pela mais recentes nos materiais</w:t>
            </w:r>
          </w:p>
        </w:tc>
        <w:tc>
          <w:tcPr>
            <w:vAlign w:val="center"/>
          </w:tcPr>
          <w:p w:rsidR="00000000" w:rsidDel="00000000" w:rsidP="00000000" w:rsidRDefault="00000000" w:rsidRPr="00000000" w14:paraId="00000B80">
            <w:pPr>
              <w:spacing w:line="360" w:lineRule="auto"/>
              <w:rPr/>
            </w:pPr>
            <w:r w:rsidDel="00000000" w:rsidR="00000000" w:rsidRPr="00000000">
              <w:rPr/>
              <w:drawing>
                <wp:inline distB="0" distT="0" distL="0" distR="0">
                  <wp:extent cx="1352739" cy="247685"/>
                  <wp:effectExtent b="0" l="0" r="0" t="0"/>
                  <wp:docPr id="154" name="image129.png"/>
                  <a:graphic>
                    <a:graphicData uri="http://schemas.openxmlformats.org/drawingml/2006/picture">
                      <pic:pic>
                        <pic:nvPicPr>
                          <pic:cNvPr id="0" name="image129.png"/>
                          <pic:cNvPicPr preferRelativeResize="0"/>
                        </pic:nvPicPr>
                        <pic:blipFill>
                          <a:blip r:embed="rId218"/>
                          <a:srcRect b="0" l="0" r="0" t="0"/>
                          <a:stretch>
                            <a:fillRect/>
                          </a:stretch>
                        </pic:blipFill>
                        <pic:spPr>
                          <a:xfrm>
                            <a:off x="0" y="0"/>
                            <a:ext cx="1352739" cy="2476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81">
            <w:pPr>
              <w:keepNext w:val="1"/>
              <w:rPr/>
            </w:pPr>
            <w:r w:rsidDel="00000000" w:rsidR="00000000" w:rsidRPr="00000000">
              <w:rPr>
                <w:rtl w:val="0"/>
              </w:rPr>
            </w:r>
          </w:p>
          <w:p w:rsidR="00000000" w:rsidDel="00000000" w:rsidP="00000000" w:rsidRDefault="00000000" w:rsidRPr="00000000" w14:paraId="00000B82">
            <w:pPr>
              <w:keepNext w:val="1"/>
              <w:rPr/>
            </w:pPr>
            <w:r w:rsidDel="00000000" w:rsidR="00000000" w:rsidRPr="00000000">
              <w:rPr/>
              <w:drawing>
                <wp:inline distB="0" distT="0" distL="0" distR="0">
                  <wp:extent cx="1685714" cy="800000"/>
                  <wp:effectExtent b="0" l="0" r="0" t="0"/>
                  <wp:docPr id="151" name="image93.png"/>
                  <a:graphic>
                    <a:graphicData uri="http://schemas.openxmlformats.org/drawingml/2006/picture">
                      <pic:pic>
                        <pic:nvPicPr>
                          <pic:cNvPr id="0" name="image93.png"/>
                          <pic:cNvPicPr preferRelativeResize="0"/>
                        </pic:nvPicPr>
                        <pic:blipFill>
                          <a:blip r:embed="rId267"/>
                          <a:srcRect b="0" l="0" r="0" t="0"/>
                          <a:stretch>
                            <a:fillRect/>
                          </a:stretch>
                        </pic:blipFill>
                        <pic:spPr>
                          <a:xfrm>
                            <a:off x="0" y="0"/>
                            <a:ext cx="1685714" cy="80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83">
            <w:pPr>
              <w:spacing w:line="360" w:lineRule="auto"/>
              <w:rPr/>
            </w:pPr>
            <w:r w:rsidDel="00000000" w:rsidR="00000000" w:rsidRPr="00000000">
              <w:rPr>
                <w:rtl w:val="0"/>
              </w:rPr>
              <w:t xml:space="preserve">[RF169] Prover botão de “criar notícia” na página de notícia</w:t>
            </w:r>
          </w:p>
        </w:tc>
        <w:tc>
          <w:tcPr>
            <w:vAlign w:val="center"/>
          </w:tcPr>
          <w:p w:rsidR="00000000" w:rsidDel="00000000" w:rsidP="00000000" w:rsidRDefault="00000000" w:rsidRPr="00000000" w14:paraId="00000B84">
            <w:pPr>
              <w:spacing w:line="360" w:lineRule="auto"/>
              <w:rPr/>
            </w:pPr>
            <w:r w:rsidDel="00000000" w:rsidR="00000000" w:rsidRPr="00000000">
              <w:rPr/>
              <w:drawing>
                <wp:inline distB="0" distT="0" distL="0" distR="0">
                  <wp:extent cx="1705213" cy="657317"/>
                  <wp:effectExtent b="0" l="0" r="0" t="0"/>
                  <wp:docPr id="135" name="image119.png"/>
                  <a:graphic>
                    <a:graphicData uri="http://schemas.openxmlformats.org/drawingml/2006/picture">
                      <pic:pic>
                        <pic:nvPicPr>
                          <pic:cNvPr id="0" name="image119.png"/>
                          <pic:cNvPicPr preferRelativeResize="0"/>
                        </pic:nvPicPr>
                        <pic:blipFill>
                          <a:blip r:embed="rId269"/>
                          <a:srcRect b="0" l="0" r="0" t="0"/>
                          <a:stretch>
                            <a:fillRect/>
                          </a:stretch>
                        </pic:blipFill>
                        <pic:spPr>
                          <a:xfrm>
                            <a:off x="0" y="0"/>
                            <a:ext cx="1705213" cy="65731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85">
            <w:pPr>
              <w:keepNext w:val="1"/>
              <w:rPr/>
            </w:pPr>
            <w:r w:rsidDel="00000000" w:rsidR="00000000" w:rsidRPr="00000000">
              <w:rPr/>
              <w:drawing>
                <wp:inline distB="0" distT="0" distL="0" distR="0">
                  <wp:extent cx="1685925" cy="679450"/>
                  <wp:effectExtent b="0" l="0" r="0" t="0"/>
                  <wp:docPr id="132" name="image111.png"/>
                  <a:graphic>
                    <a:graphicData uri="http://schemas.openxmlformats.org/drawingml/2006/picture">
                      <pic:pic>
                        <pic:nvPicPr>
                          <pic:cNvPr id="0" name="image111.png"/>
                          <pic:cNvPicPr preferRelativeResize="0"/>
                        </pic:nvPicPr>
                        <pic:blipFill>
                          <a:blip r:embed="rId270"/>
                          <a:srcRect b="0" l="0" r="0" t="0"/>
                          <a:stretch>
                            <a:fillRect/>
                          </a:stretch>
                        </pic:blipFill>
                        <pic:spPr>
                          <a:xfrm>
                            <a:off x="0" y="0"/>
                            <a:ext cx="1685925" cy="67945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86">
            <w:pPr>
              <w:spacing w:line="360" w:lineRule="auto"/>
              <w:rPr/>
            </w:pPr>
            <w:r w:rsidDel="00000000" w:rsidR="00000000" w:rsidRPr="00000000">
              <w:rPr>
                <w:rtl w:val="0"/>
              </w:rPr>
              <w:t xml:space="preserve">[RF170] Prover formulário para a criação de uma notícia</w:t>
            </w:r>
          </w:p>
        </w:tc>
        <w:tc>
          <w:tcPr>
            <w:vAlign w:val="center"/>
          </w:tcPr>
          <w:p w:rsidR="00000000" w:rsidDel="00000000" w:rsidP="00000000" w:rsidRDefault="00000000" w:rsidRPr="00000000" w14:paraId="00000B87">
            <w:pPr>
              <w:spacing w:line="360" w:lineRule="auto"/>
              <w:rPr/>
            </w:pPr>
            <w:r w:rsidDel="00000000" w:rsidR="00000000" w:rsidRPr="00000000">
              <w:rPr/>
              <w:drawing>
                <wp:inline distB="0" distT="0" distL="0" distR="0">
                  <wp:extent cx="1906270" cy="1076960"/>
                  <wp:effectExtent b="0" l="0" r="0" t="0"/>
                  <wp:docPr id="141" name="image118.png"/>
                  <a:graphic>
                    <a:graphicData uri="http://schemas.openxmlformats.org/drawingml/2006/picture">
                      <pic:pic>
                        <pic:nvPicPr>
                          <pic:cNvPr id="0" name="image118.png"/>
                          <pic:cNvPicPr preferRelativeResize="0"/>
                        </pic:nvPicPr>
                        <pic:blipFill>
                          <a:blip r:embed="rId271"/>
                          <a:srcRect b="0" l="0" r="0" t="0"/>
                          <a:stretch>
                            <a:fillRect/>
                          </a:stretch>
                        </pic:blipFill>
                        <pic:spPr>
                          <a:xfrm>
                            <a:off x="0" y="0"/>
                            <a:ext cx="1906270" cy="107696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88">
            <w:pPr>
              <w:keepNext w:val="1"/>
              <w:rPr/>
            </w:pPr>
            <w:r w:rsidDel="00000000" w:rsidR="00000000" w:rsidRPr="00000000">
              <w:rPr>
                <w:rtl w:val="0"/>
              </w:rPr>
            </w:r>
          </w:p>
          <w:p w:rsidR="00000000" w:rsidDel="00000000" w:rsidP="00000000" w:rsidRDefault="00000000" w:rsidRPr="00000000" w14:paraId="00000B89">
            <w:pPr>
              <w:keepNext w:val="1"/>
              <w:rPr/>
            </w:pPr>
            <w:r w:rsidDel="00000000" w:rsidR="00000000" w:rsidRPr="00000000">
              <w:rPr/>
              <w:drawing>
                <wp:inline distB="0" distT="0" distL="0" distR="0">
                  <wp:extent cx="1685925" cy="661670"/>
                  <wp:effectExtent b="0" l="0" r="0" t="0"/>
                  <wp:docPr id="138" name="image141.png"/>
                  <a:graphic>
                    <a:graphicData uri="http://schemas.openxmlformats.org/drawingml/2006/picture">
                      <pic:pic>
                        <pic:nvPicPr>
                          <pic:cNvPr id="0" name="image141.png"/>
                          <pic:cNvPicPr preferRelativeResize="0"/>
                        </pic:nvPicPr>
                        <pic:blipFill>
                          <a:blip r:embed="rId272"/>
                          <a:srcRect b="0" l="0" r="0" t="0"/>
                          <a:stretch>
                            <a:fillRect/>
                          </a:stretch>
                        </pic:blipFill>
                        <pic:spPr>
                          <a:xfrm>
                            <a:off x="0" y="0"/>
                            <a:ext cx="1685925" cy="66167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8A">
            <w:pPr>
              <w:spacing w:line="360" w:lineRule="auto"/>
              <w:rPr/>
            </w:pPr>
            <w:r w:rsidDel="00000000" w:rsidR="00000000" w:rsidRPr="00000000">
              <w:rPr>
                <w:rtl w:val="0"/>
              </w:rPr>
              <w:t xml:space="preserve">[RF171] Pegar dados fornecidos pelo usuário para a criação da notícia</w:t>
            </w:r>
          </w:p>
        </w:tc>
        <w:tc>
          <w:tcPr>
            <w:vAlign w:val="center"/>
          </w:tcPr>
          <w:p w:rsidR="00000000" w:rsidDel="00000000" w:rsidP="00000000" w:rsidRDefault="00000000" w:rsidRPr="00000000" w14:paraId="00000B8B">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8C">
            <w:pPr>
              <w:spacing w:line="360" w:lineRule="auto"/>
              <w:rPr/>
            </w:pPr>
            <w:r w:rsidDel="00000000" w:rsidR="00000000" w:rsidRPr="00000000">
              <w:rPr>
                <w:rtl w:val="0"/>
              </w:rPr>
            </w:r>
          </w:p>
          <w:p w:rsidR="00000000" w:rsidDel="00000000" w:rsidP="00000000" w:rsidRDefault="00000000" w:rsidRPr="00000000" w14:paraId="00000B8D">
            <w:pPr>
              <w:spacing w:line="360" w:lineRule="auto"/>
              <w:rPr/>
            </w:pPr>
            <w:r w:rsidDel="00000000" w:rsidR="00000000" w:rsidRPr="00000000">
              <w:rPr>
                <w:rtl w:val="0"/>
              </w:rPr>
              <w:t xml:space="preserve">Não há casos de uso</w:t>
            </w:r>
          </w:p>
        </w:tc>
      </w:tr>
      <w:tr>
        <w:trPr>
          <w:cantSplit w:val="0"/>
          <w:tblHeader w:val="0"/>
        </w:trPr>
        <w:tc>
          <w:tcPr>
            <w:vAlign w:val="center"/>
          </w:tcPr>
          <w:p w:rsidR="00000000" w:rsidDel="00000000" w:rsidP="00000000" w:rsidRDefault="00000000" w:rsidRPr="00000000" w14:paraId="00000B8E">
            <w:pPr>
              <w:spacing w:line="360" w:lineRule="auto"/>
              <w:rPr/>
            </w:pPr>
            <w:r w:rsidDel="00000000" w:rsidR="00000000" w:rsidRPr="00000000">
              <w:rPr>
                <w:rtl w:val="0"/>
              </w:rPr>
              <w:t xml:space="preserve">[RF172] Prover botão para “Criar” no formulário de criar notícia</w:t>
            </w:r>
          </w:p>
        </w:tc>
        <w:tc>
          <w:tcPr>
            <w:vAlign w:val="center"/>
          </w:tcPr>
          <w:p w:rsidR="00000000" w:rsidDel="00000000" w:rsidP="00000000" w:rsidRDefault="00000000" w:rsidRPr="00000000" w14:paraId="00000B8F">
            <w:pPr>
              <w:spacing w:line="360" w:lineRule="auto"/>
              <w:rPr/>
            </w:pPr>
            <w:r w:rsidDel="00000000" w:rsidR="00000000" w:rsidRPr="00000000">
              <w:rPr/>
              <w:drawing>
                <wp:inline distB="0" distT="0" distL="0" distR="0">
                  <wp:extent cx="1906270" cy="337185"/>
                  <wp:effectExtent b="0" l="0" r="0" t="0"/>
                  <wp:docPr id="185" name="image166.png"/>
                  <a:graphic>
                    <a:graphicData uri="http://schemas.openxmlformats.org/drawingml/2006/picture">
                      <pic:pic>
                        <pic:nvPicPr>
                          <pic:cNvPr id="0" name="image166.png"/>
                          <pic:cNvPicPr preferRelativeResize="0"/>
                        </pic:nvPicPr>
                        <pic:blipFill>
                          <a:blip r:embed="rId273"/>
                          <a:srcRect b="0" l="0" r="0" t="0"/>
                          <a:stretch>
                            <a:fillRect/>
                          </a:stretch>
                        </pic:blipFill>
                        <pic:spPr>
                          <a:xfrm>
                            <a:off x="0" y="0"/>
                            <a:ext cx="1906270" cy="33718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90">
            <w:pPr>
              <w:keepNext w:val="1"/>
              <w:rPr/>
            </w:pPr>
            <w:r w:rsidDel="00000000" w:rsidR="00000000" w:rsidRPr="00000000">
              <w:rPr/>
              <w:drawing>
                <wp:inline distB="0" distT="0" distL="0" distR="0">
                  <wp:extent cx="1685925" cy="640715"/>
                  <wp:effectExtent b="0" l="0" r="0" t="0"/>
                  <wp:docPr id="192" name="image178.png"/>
                  <a:graphic>
                    <a:graphicData uri="http://schemas.openxmlformats.org/drawingml/2006/picture">
                      <pic:pic>
                        <pic:nvPicPr>
                          <pic:cNvPr id="0" name="image178.png"/>
                          <pic:cNvPicPr preferRelativeResize="0"/>
                        </pic:nvPicPr>
                        <pic:blipFill>
                          <a:blip r:embed="rId274"/>
                          <a:srcRect b="0" l="0" r="0" t="0"/>
                          <a:stretch>
                            <a:fillRect/>
                          </a:stretch>
                        </pic:blipFill>
                        <pic:spPr>
                          <a:xfrm>
                            <a:off x="0" y="0"/>
                            <a:ext cx="1685925" cy="6407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91">
            <w:pPr>
              <w:spacing w:line="360" w:lineRule="auto"/>
              <w:rPr/>
            </w:pPr>
            <w:r w:rsidDel="00000000" w:rsidR="00000000" w:rsidRPr="00000000">
              <w:rPr>
                <w:rtl w:val="0"/>
              </w:rPr>
              <w:t xml:space="preserve">[RF173] Prover botão de filtragem das Notícias</w:t>
            </w:r>
          </w:p>
        </w:tc>
        <w:tc>
          <w:tcPr>
            <w:vAlign w:val="center"/>
          </w:tcPr>
          <w:p w:rsidR="00000000" w:rsidDel="00000000" w:rsidP="00000000" w:rsidRDefault="00000000" w:rsidRPr="00000000" w14:paraId="00000B92">
            <w:pPr>
              <w:spacing w:line="360" w:lineRule="auto"/>
              <w:rPr/>
            </w:pPr>
            <w:r w:rsidDel="00000000" w:rsidR="00000000" w:rsidRPr="00000000">
              <w:rPr/>
              <w:drawing>
                <wp:inline distB="0" distT="0" distL="0" distR="0">
                  <wp:extent cx="657317" cy="562053"/>
                  <wp:effectExtent b="0" l="0" r="0" t="0"/>
                  <wp:docPr id="190" name="image165.png"/>
                  <a:graphic>
                    <a:graphicData uri="http://schemas.openxmlformats.org/drawingml/2006/picture">
                      <pic:pic>
                        <pic:nvPicPr>
                          <pic:cNvPr id="0" name="image165.png"/>
                          <pic:cNvPicPr preferRelativeResize="0"/>
                        </pic:nvPicPr>
                        <pic:blipFill>
                          <a:blip r:embed="rId275"/>
                          <a:srcRect b="0" l="0" r="0" t="0"/>
                          <a:stretch>
                            <a:fillRect/>
                          </a:stretch>
                        </pic:blipFill>
                        <pic:spPr>
                          <a:xfrm>
                            <a:off x="0" y="0"/>
                            <a:ext cx="657317" cy="56205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93">
            <w:pPr>
              <w:keepNext w:val="1"/>
              <w:rPr/>
            </w:pPr>
            <w:r w:rsidDel="00000000" w:rsidR="00000000" w:rsidRPr="00000000">
              <w:rPr/>
              <w:drawing>
                <wp:inline distB="0" distT="0" distL="0" distR="0">
                  <wp:extent cx="1685925" cy="629285"/>
                  <wp:effectExtent b="0" l="0" r="0" t="0"/>
                  <wp:docPr id="176" name="image163.png"/>
                  <a:graphic>
                    <a:graphicData uri="http://schemas.openxmlformats.org/drawingml/2006/picture">
                      <pic:pic>
                        <pic:nvPicPr>
                          <pic:cNvPr id="0" name="image163.png"/>
                          <pic:cNvPicPr preferRelativeResize="0"/>
                        </pic:nvPicPr>
                        <pic:blipFill>
                          <a:blip r:embed="rId276"/>
                          <a:srcRect b="0" l="0" r="0" t="0"/>
                          <a:stretch>
                            <a:fillRect/>
                          </a:stretch>
                        </pic:blipFill>
                        <pic:spPr>
                          <a:xfrm>
                            <a:off x="0" y="0"/>
                            <a:ext cx="1685925" cy="6292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94">
            <w:pPr>
              <w:spacing w:line="360" w:lineRule="auto"/>
              <w:rPr/>
            </w:pPr>
            <w:r w:rsidDel="00000000" w:rsidR="00000000" w:rsidRPr="00000000">
              <w:rPr>
                <w:rtl w:val="0"/>
              </w:rPr>
              <w:t xml:space="preserve">[RF174] Prover funcionalidade de filtração pela mais Antigas nas Notícias</w:t>
            </w:r>
          </w:p>
        </w:tc>
        <w:tc>
          <w:tcPr>
            <w:vAlign w:val="center"/>
          </w:tcPr>
          <w:p w:rsidR="00000000" w:rsidDel="00000000" w:rsidP="00000000" w:rsidRDefault="00000000" w:rsidRPr="00000000" w14:paraId="00000B95">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96">
            <w:pPr>
              <w:keepNext w:val="1"/>
              <w:rPr/>
            </w:pPr>
            <w:r w:rsidDel="00000000" w:rsidR="00000000" w:rsidRPr="00000000">
              <w:rPr>
                <w:rtl w:val="0"/>
              </w:rPr>
            </w:r>
          </w:p>
          <w:p w:rsidR="00000000" w:rsidDel="00000000" w:rsidP="00000000" w:rsidRDefault="00000000" w:rsidRPr="00000000" w14:paraId="00000B97">
            <w:pPr>
              <w:keepNext w:val="1"/>
              <w:rPr/>
            </w:pPr>
            <w:r w:rsidDel="00000000" w:rsidR="00000000" w:rsidRPr="00000000">
              <w:rPr/>
              <w:drawing>
                <wp:inline distB="0" distT="0" distL="0" distR="0">
                  <wp:extent cx="1685925" cy="667385"/>
                  <wp:effectExtent b="0" l="0" r="0" t="0"/>
                  <wp:docPr id="173" name="image153.png"/>
                  <a:graphic>
                    <a:graphicData uri="http://schemas.openxmlformats.org/drawingml/2006/picture">
                      <pic:pic>
                        <pic:nvPicPr>
                          <pic:cNvPr id="0" name="image153.png"/>
                          <pic:cNvPicPr preferRelativeResize="0"/>
                        </pic:nvPicPr>
                        <pic:blipFill>
                          <a:blip r:embed="rId277"/>
                          <a:srcRect b="0" l="0" r="0" t="0"/>
                          <a:stretch>
                            <a:fillRect/>
                          </a:stretch>
                        </pic:blipFill>
                        <pic:spPr>
                          <a:xfrm>
                            <a:off x="0" y="0"/>
                            <a:ext cx="1685925" cy="6673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98">
            <w:pPr>
              <w:spacing w:line="360" w:lineRule="auto"/>
              <w:rPr/>
            </w:pPr>
            <w:r w:rsidDel="00000000" w:rsidR="00000000" w:rsidRPr="00000000">
              <w:rPr>
                <w:rtl w:val="0"/>
              </w:rPr>
              <w:t xml:space="preserve">[RF175] Prover botão de Filtragem de A-Z nas Notícias</w:t>
            </w:r>
          </w:p>
        </w:tc>
        <w:tc>
          <w:tcPr>
            <w:vAlign w:val="center"/>
          </w:tcPr>
          <w:p w:rsidR="00000000" w:rsidDel="00000000" w:rsidP="00000000" w:rsidRDefault="00000000" w:rsidRPr="00000000" w14:paraId="00000B99">
            <w:pPr>
              <w:spacing w:line="360" w:lineRule="auto"/>
              <w:rPr/>
            </w:pPr>
            <w:r w:rsidDel="00000000" w:rsidR="00000000" w:rsidRPr="00000000">
              <w:rPr/>
              <w:drawing>
                <wp:inline distB="0" distT="0" distL="0" distR="0">
                  <wp:extent cx="1047896" cy="352474"/>
                  <wp:effectExtent b="0" l="0" r="0" t="0"/>
                  <wp:docPr id="183" name="image138.png"/>
                  <a:graphic>
                    <a:graphicData uri="http://schemas.openxmlformats.org/drawingml/2006/picture">
                      <pic:pic>
                        <pic:nvPicPr>
                          <pic:cNvPr id="0" name="image138.png"/>
                          <pic:cNvPicPr preferRelativeResize="0"/>
                        </pic:nvPicPr>
                        <pic:blipFill>
                          <a:blip r:embed="rId214"/>
                          <a:srcRect b="0" l="0" r="0" t="0"/>
                          <a:stretch>
                            <a:fillRect/>
                          </a:stretch>
                        </pic:blipFill>
                        <pic:spPr>
                          <a:xfrm>
                            <a:off x="0" y="0"/>
                            <a:ext cx="1047896" cy="3524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9A">
            <w:pPr>
              <w:keepNext w:val="1"/>
              <w:rPr/>
            </w:pPr>
            <w:r w:rsidDel="00000000" w:rsidR="00000000" w:rsidRPr="00000000">
              <w:rPr/>
              <w:drawing>
                <wp:inline distB="0" distT="0" distL="0" distR="0">
                  <wp:extent cx="1685714" cy="657143"/>
                  <wp:effectExtent b="0" l="0" r="0" t="0"/>
                  <wp:docPr id="180" name="image143.png"/>
                  <a:graphic>
                    <a:graphicData uri="http://schemas.openxmlformats.org/drawingml/2006/picture">
                      <pic:pic>
                        <pic:nvPicPr>
                          <pic:cNvPr id="0" name="image143.png"/>
                          <pic:cNvPicPr preferRelativeResize="0"/>
                        </pic:nvPicPr>
                        <pic:blipFill>
                          <a:blip r:embed="rId265"/>
                          <a:srcRect b="0" l="0" r="0" t="0"/>
                          <a:stretch>
                            <a:fillRect/>
                          </a:stretch>
                        </pic:blipFill>
                        <pic:spPr>
                          <a:xfrm>
                            <a:off x="0" y="0"/>
                            <a:ext cx="1685714" cy="657143"/>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9B">
            <w:pPr>
              <w:spacing w:line="360" w:lineRule="auto"/>
              <w:rPr/>
            </w:pPr>
            <w:r w:rsidDel="00000000" w:rsidR="00000000" w:rsidRPr="00000000">
              <w:rPr>
                <w:rtl w:val="0"/>
              </w:rPr>
              <w:t xml:space="preserve">[RF176] Prover botão de Filtragem de Z-A nas Notícias</w:t>
            </w:r>
          </w:p>
        </w:tc>
        <w:tc>
          <w:tcPr>
            <w:vAlign w:val="center"/>
          </w:tcPr>
          <w:p w:rsidR="00000000" w:rsidDel="00000000" w:rsidP="00000000" w:rsidRDefault="00000000" w:rsidRPr="00000000" w14:paraId="00000B9C">
            <w:pPr>
              <w:spacing w:line="360" w:lineRule="auto"/>
              <w:rPr/>
            </w:pPr>
            <w:r w:rsidDel="00000000" w:rsidR="00000000" w:rsidRPr="00000000">
              <w:rPr/>
              <w:drawing>
                <wp:inline distB="0" distT="0" distL="0" distR="0">
                  <wp:extent cx="1238423" cy="419158"/>
                  <wp:effectExtent b="0" l="0" r="0" t="0"/>
                  <wp:docPr id="165" name="image125.png"/>
                  <a:graphic>
                    <a:graphicData uri="http://schemas.openxmlformats.org/drawingml/2006/picture">
                      <pic:pic>
                        <pic:nvPicPr>
                          <pic:cNvPr id="0" name="image125.png"/>
                          <pic:cNvPicPr preferRelativeResize="0"/>
                        </pic:nvPicPr>
                        <pic:blipFill>
                          <a:blip r:embed="rId216"/>
                          <a:srcRect b="0" l="0" r="0" t="0"/>
                          <a:stretch>
                            <a:fillRect/>
                          </a:stretch>
                        </pic:blipFill>
                        <pic:spPr>
                          <a:xfrm>
                            <a:off x="0" y="0"/>
                            <a:ext cx="1238423" cy="419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9D">
            <w:pPr>
              <w:keepNext w:val="1"/>
              <w:rPr/>
            </w:pPr>
            <w:r w:rsidDel="00000000" w:rsidR="00000000" w:rsidRPr="00000000">
              <w:rPr/>
              <w:drawing>
                <wp:inline distB="0" distT="0" distL="0" distR="0">
                  <wp:extent cx="1685714" cy="657143"/>
                  <wp:effectExtent b="0" l="0" r="0" t="0"/>
                  <wp:docPr id="162" name="image132.png"/>
                  <a:graphic>
                    <a:graphicData uri="http://schemas.openxmlformats.org/drawingml/2006/picture">
                      <pic:pic>
                        <pic:nvPicPr>
                          <pic:cNvPr id="0" name="image132.png"/>
                          <pic:cNvPicPr preferRelativeResize="0"/>
                        </pic:nvPicPr>
                        <pic:blipFill>
                          <a:blip r:embed="rId266"/>
                          <a:srcRect b="0" l="0" r="0" t="0"/>
                          <a:stretch>
                            <a:fillRect/>
                          </a:stretch>
                        </pic:blipFill>
                        <pic:spPr>
                          <a:xfrm>
                            <a:off x="0" y="0"/>
                            <a:ext cx="1685714" cy="657143"/>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9E">
            <w:pPr>
              <w:spacing w:line="360" w:lineRule="auto"/>
              <w:rPr/>
            </w:pPr>
            <w:r w:rsidDel="00000000" w:rsidR="00000000" w:rsidRPr="00000000">
              <w:rPr>
                <w:rtl w:val="0"/>
              </w:rPr>
              <w:t xml:space="preserve">[RF177] Prover botão de Filtragem de recentes para antigas nas Notícias</w:t>
            </w:r>
          </w:p>
        </w:tc>
        <w:tc>
          <w:tcPr>
            <w:vAlign w:val="center"/>
          </w:tcPr>
          <w:p w:rsidR="00000000" w:rsidDel="00000000" w:rsidP="00000000" w:rsidRDefault="00000000" w:rsidRPr="00000000" w14:paraId="00000B9F">
            <w:pPr>
              <w:spacing w:line="360" w:lineRule="auto"/>
              <w:rPr/>
            </w:pPr>
            <w:r w:rsidDel="00000000" w:rsidR="00000000" w:rsidRPr="00000000">
              <w:rPr/>
              <w:drawing>
                <wp:inline distB="0" distT="0" distL="0" distR="0">
                  <wp:extent cx="952633" cy="323895"/>
                  <wp:effectExtent b="0" l="0" r="0" t="0"/>
                  <wp:docPr id="170" name="image158.png"/>
                  <a:graphic>
                    <a:graphicData uri="http://schemas.openxmlformats.org/drawingml/2006/picture">
                      <pic:pic>
                        <pic:nvPicPr>
                          <pic:cNvPr id="0" name="image158.png"/>
                          <pic:cNvPicPr preferRelativeResize="0"/>
                        </pic:nvPicPr>
                        <pic:blipFill>
                          <a:blip r:embed="rId278"/>
                          <a:srcRect b="0" l="0" r="0" t="0"/>
                          <a:stretch>
                            <a:fillRect/>
                          </a:stretch>
                        </pic:blipFill>
                        <pic:spPr>
                          <a:xfrm>
                            <a:off x="0" y="0"/>
                            <a:ext cx="952633" cy="3238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A0">
            <w:pPr>
              <w:keepNext w:val="1"/>
              <w:rPr/>
            </w:pPr>
            <w:r w:rsidDel="00000000" w:rsidR="00000000" w:rsidRPr="00000000">
              <w:rPr/>
              <w:drawing>
                <wp:inline distB="0" distT="0" distL="0" distR="0">
                  <wp:extent cx="1685714" cy="800000"/>
                  <wp:effectExtent b="0" l="0" r="0" t="0"/>
                  <wp:docPr id="99" name="image93.png"/>
                  <a:graphic>
                    <a:graphicData uri="http://schemas.openxmlformats.org/drawingml/2006/picture">
                      <pic:pic>
                        <pic:nvPicPr>
                          <pic:cNvPr id="0" name="image93.png"/>
                          <pic:cNvPicPr preferRelativeResize="0"/>
                        </pic:nvPicPr>
                        <pic:blipFill>
                          <a:blip r:embed="rId267"/>
                          <a:srcRect b="0" l="0" r="0" t="0"/>
                          <a:stretch>
                            <a:fillRect/>
                          </a:stretch>
                        </pic:blipFill>
                        <pic:spPr>
                          <a:xfrm>
                            <a:off x="0" y="0"/>
                            <a:ext cx="1685714" cy="800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A1">
            <w:pPr>
              <w:spacing w:line="360" w:lineRule="auto"/>
              <w:rPr/>
            </w:pPr>
            <w:r w:rsidDel="00000000" w:rsidR="00000000" w:rsidRPr="00000000">
              <w:rPr>
                <w:rtl w:val="0"/>
              </w:rPr>
              <w:t xml:space="preserve">[RF178] Prover botão de Filtragem de antigas para as recentes nas Notícias</w:t>
            </w:r>
          </w:p>
        </w:tc>
        <w:tc>
          <w:tcPr>
            <w:vAlign w:val="center"/>
          </w:tcPr>
          <w:p w:rsidR="00000000" w:rsidDel="00000000" w:rsidP="00000000" w:rsidRDefault="00000000" w:rsidRPr="00000000" w14:paraId="00000BA2">
            <w:pPr>
              <w:spacing w:line="360" w:lineRule="auto"/>
              <w:rPr/>
            </w:pPr>
            <w:r w:rsidDel="00000000" w:rsidR="00000000" w:rsidRPr="00000000">
              <w:rPr/>
              <w:drawing>
                <wp:inline distB="0" distT="0" distL="0" distR="0">
                  <wp:extent cx="819264" cy="295316"/>
                  <wp:effectExtent b="0" l="0" r="0" t="0"/>
                  <wp:docPr id="97" name="image96.png"/>
                  <a:graphic>
                    <a:graphicData uri="http://schemas.openxmlformats.org/drawingml/2006/picture">
                      <pic:pic>
                        <pic:nvPicPr>
                          <pic:cNvPr id="0" name="image96.png"/>
                          <pic:cNvPicPr preferRelativeResize="0"/>
                        </pic:nvPicPr>
                        <pic:blipFill>
                          <a:blip r:embed="rId279"/>
                          <a:srcRect b="0" l="0" r="0" t="0"/>
                          <a:stretch>
                            <a:fillRect/>
                          </a:stretch>
                        </pic:blipFill>
                        <pic:spPr>
                          <a:xfrm>
                            <a:off x="0" y="0"/>
                            <a:ext cx="819264" cy="29531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A3">
            <w:pPr>
              <w:keepNext w:val="1"/>
              <w:rPr/>
            </w:pPr>
            <w:r w:rsidDel="00000000" w:rsidR="00000000" w:rsidRPr="00000000">
              <w:rPr/>
              <w:drawing>
                <wp:inline distB="0" distT="0" distL="0" distR="0">
                  <wp:extent cx="1685714" cy="628571"/>
                  <wp:effectExtent b="0" l="0" r="0" t="0"/>
                  <wp:docPr id="105" name="image103.png"/>
                  <a:graphic>
                    <a:graphicData uri="http://schemas.openxmlformats.org/drawingml/2006/picture">
                      <pic:pic>
                        <pic:nvPicPr>
                          <pic:cNvPr id="0" name="image103.png"/>
                          <pic:cNvPicPr preferRelativeResize="0"/>
                        </pic:nvPicPr>
                        <pic:blipFill>
                          <a:blip r:embed="rId268"/>
                          <a:srcRect b="0" l="0" r="0" t="0"/>
                          <a:stretch>
                            <a:fillRect/>
                          </a:stretch>
                        </pic:blipFill>
                        <pic:spPr>
                          <a:xfrm>
                            <a:off x="0" y="0"/>
                            <a:ext cx="1685714" cy="628571"/>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A4">
            <w:pPr>
              <w:spacing w:line="360" w:lineRule="auto"/>
              <w:rPr/>
            </w:pPr>
            <w:r w:rsidDel="00000000" w:rsidR="00000000" w:rsidRPr="00000000">
              <w:rPr>
                <w:rtl w:val="0"/>
              </w:rPr>
              <w:t xml:space="preserve">[RF179] Prover funcionalidade de filtração de A-Z nas Notícias</w:t>
            </w:r>
          </w:p>
        </w:tc>
        <w:tc>
          <w:tcPr>
            <w:vAlign w:val="center"/>
          </w:tcPr>
          <w:p w:rsidR="00000000" w:rsidDel="00000000" w:rsidP="00000000" w:rsidRDefault="00000000" w:rsidRPr="00000000" w14:paraId="00000BA5">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A6">
            <w:pPr>
              <w:keepNext w:val="1"/>
              <w:rPr/>
            </w:pPr>
            <w:r w:rsidDel="00000000" w:rsidR="00000000" w:rsidRPr="00000000">
              <w:rPr>
                <w:rtl w:val="0"/>
              </w:rPr>
            </w:r>
          </w:p>
          <w:p w:rsidR="00000000" w:rsidDel="00000000" w:rsidP="00000000" w:rsidRDefault="00000000" w:rsidRPr="00000000" w14:paraId="00000BA7">
            <w:pPr>
              <w:keepNext w:val="1"/>
              <w:rPr/>
            </w:pPr>
            <w:r w:rsidDel="00000000" w:rsidR="00000000" w:rsidRPr="00000000">
              <w:rPr/>
              <w:drawing>
                <wp:inline distB="0" distT="0" distL="0" distR="0">
                  <wp:extent cx="1685925" cy="641350"/>
                  <wp:effectExtent b="0" l="0" r="0" t="0"/>
                  <wp:docPr id="102" name="image82.png"/>
                  <a:graphic>
                    <a:graphicData uri="http://schemas.openxmlformats.org/drawingml/2006/picture">
                      <pic:pic>
                        <pic:nvPicPr>
                          <pic:cNvPr id="0" name="image82.png"/>
                          <pic:cNvPicPr preferRelativeResize="0"/>
                        </pic:nvPicPr>
                        <pic:blipFill>
                          <a:blip r:embed="rId280"/>
                          <a:srcRect b="0" l="0" r="0" t="0"/>
                          <a:stretch>
                            <a:fillRect/>
                          </a:stretch>
                        </pic:blipFill>
                        <pic:spPr>
                          <a:xfrm>
                            <a:off x="0" y="0"/>
                            <a:ext cx="1685925" cy="64135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A8">
            <w:pPr>
              <w:spacing w:line="360" w:lineRule="auto"/>
              <w:rPr/>
            </w:pPr>
            <w:r w:rsidDel="00000000" w:rsidR="00000000" w:rsidRPr="00000000">
              <w:rPr>
                <w:rtl w:val="0"/>
              </w:rPr>
              <w:t xml:space="preserve">[RF180] Prover funcionalidade de filtração de Z-A nas Notícias</w:t>
            </w:r>
          </w:p>
        </w:tc>
        <w:tc>
          <w:tcPr>
            <w:vAlign w:val="center"/>
          </w:tcPr>
          <w:p w:rsidR="00000000" w:rsidDel="00000000" w:rsidP="00000000" w:rsidRDefault="00000000" w:rsidRPr="00000000" w14:paraId="00000BA9">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AA">
            <w:pPr>
              <w:keepNext w:val="1"/>
              <w:rPr/>
            </w:pPr>
            <w:r w:rsidDel="00000000" w:rsidR="00000000" w:rsidRPr="00000000">
              <w:rPr>
                <w:rtl w:val="0"/>
              </w:rPr>
            </w:r>
          </w:p>
          <w:p w:rsidR="00000000" w:rsidDel="00000000" w:rsidP="00000000" w:rsidRDefault="00000000" w:rsidRPr="00000000" w14:paraId="00000BAB">
            <w:pPr>
              <w:keepNext w:val="1"/>
              <w:rPr/>
            </w:pPr>
            <w:r w:rsidDel="00000000" w:rsidR="00000000" w:rsidRPr="00000000">
              <w:rPr/>
              <w:drawing>
                <wp:inline distB="0" distT="0" distL="0" distR="0">
                  <wp:extent cx="1685925" cy="673735"/>
                  <wp:effectExtent b="0" l="0" r="0" t="0"/>
                  <wp:docPr id="88" name="image73.png"/>
                  <a:graphic>
                    <a:graphicData uri="http://schemas.openxmlformats.org/drawingml/2006/picture">
                      <pic:pic>
                        <pic:nvPicPr>
                          <pic:cNvPr id="0" name="image73.png"/>
                          <pic:cNvPicPr preferRelativeResize="0"/>
                        </pic:nvPicPr>
                        <pic:blipFill>
                          <a:blip r:embed="rId281"/>
                          <a:srcRect b="0" l="0" r="0" t="0"/>
                          <a:stretch>
                            <a:fillRect/>
                          </a:stretch>
                        </pic:blipFill>
                        <pic:spPr>
                          <a:xfrm>
                            <a:off x="0" y="0"/>
                            <a:ext cx="1685925" cy="67373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AC">
            <w:pPr>
              <w:spacing w:line="360" w:lineRule="auto"/>
              <w:rPr/>
            </w:pPr>
            <w:r w:rsidDel="00000000" w:rsidR="00000000" w:rsidRPr="00000000">
              <w:rPr>
                <w:rtl w:val="0"/>
              </w:rPr>
              <w:t xml:space="preserve">[RF181] Prover funcionalidade de filtração pela mais recentes nas Notícias</w:t>
            </w:r>
          </w:p>
        </w:tc>
        <w:tc>
          <w:tcPr>
            <w:vAlign w:val="center"/>
          </w:tcPr>
          <w:p w:rsidR="00000000" w:rsidDel="00000000" w:rsidP="00000000" w:rsidRDefault="00000000" w:rsidRPr="00000000" w14:paraId="00000BAD">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AE">
            <w:pPr>
              <w:keepNext w:val="1"/>
              <w:rPr/>
            </w:pPr>
            <w:r w:rsidDel="00000000" w:rsidR="00000000" w:rsidRPr="00000000">
              <w:rPr>
                <w:rtl w:val="0"/>
              </w:rPr>
            </w:r>
          </w:p>
          <w:p w:rsidR="00000000" w:rsidDel="00000000" w:rsidP="00000000" w:rsidRDefault="00000000" w:rsidRPr="00000000" w14:paraId="00000BAF">
            <w:pPr>
              <w:keepNext w:val="1"/>
              <w:rPr/>
            </w:pPr>
            <w:r w:rsidDel="00000000" w:rsidR="00000000" w:rsidRPr="00000000">
              <w:rPr/>
              <w:drawing>
                <wp:inline distB="0" distT="0" distL="0" distR="0">
                  <wp:extent cx="1685925" cy="723900"/>
                  <wp:effectExtent b="0" l="0" r="0" t="0"/>
                  <wp:docPr id="85" name="image77.png"/>
                  <a:graphic>
                    <a:graphicData uri="http://schemas.openxmlformats.org/drawingml/2006/picture">
                      <pic:pic>
                        <pic:nvPicPr>
                          <pic:cNvPr id="0" name="image77.png"/>
                          <pic:cNvPicPr preferRelativeResize="0"/>
                        </pic:nvPicPr>
                        <pic:blipFill>
                          <a:blip r:embed="rId282"/>
                          <a:srcRect b="0" l="0" r="0" t="0"/>
                          <a:stretch>
                            <a:fillRect/>
                          </a:stretch>
                        </pic:blipFill>
                        <pic:spPr>
                          <a:xfrm>
                            <a:off x="0" y="0"/>
                            <a:ext cx="1685925" cy="7239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B0">
            <w:pPr>
              <w:spacing w:line="360" w:lineRule="auto"/>
              <w:rPr/>
            </w:pPr>
            <w:r w:rsidDel="00000000" w:rsidR="00000000" w:rsidRPr="00000000">
              <w:rPr>
                <w:rtl w:val="0"/>
              </w:rPr>
              <w:t xml:space="preserve">[RF182] Prover botão notícia</w:t>
            </w:r>
          </w:p>
        </w:tc>
        <w:tc>
          <w:tcPr>
            <w:vAlign w:val="center"/>
          </w:tcPr>
          <w:p w:rsidR="00000000" w:rsidDel="00000000" w:rsidP="00000000" w:rsidRDefault="00000000" w:rsidRPr="00000000" w14:paraId="00000BB1">
            <w:pPr>
              <w:spacing w:line="360" w:lineRule="auto"/>
              <w:rPr/>
            </w:pPr>
            <w:r w:rsidDel="00000000" w:rsidR="00000000" w:rsidRPr="00000000">
              <w:rPr/>
              <w:drawing>
                <wp:inline distB="0" distT="0" distL="0" distR="0">
                  <wp:extent cx="1906270" cy="661670"/>
                  <wp:effectExtent b="0" l="0" r="0" t="0"/>
                  <wp:docPr id="94" name="image72.png"/>
                  <a:graphic>
                    <a:graphicData uri="http://schemas.openxmlformats.org/drawingml/2006/picture">
                      <pic:pic>
                        <pic:nvPicPr>
                          <pic:cNvPr id="0" name="image72.png"/>
                          <pic:cNvPicPr preferRelativeResize="0"/>
                        </pic:nvPicPr>
                        <pic:blipFill>
                          <a:blip r:embed="rId283"/>
                          <a:srcRect b="0" l="0" r="0" t="0"/>
                          <a:stretch>
                            <a:fillRect/>
                          </a:stretch>
                        </pic:blipFill>
                        <pic:spPr>
                          <a:xfrm>
                            <a:off x="0" y="0"/>
                            <a:ext cx="1906270" cy="66167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B2">
            <w:pPr>
              <w:keepNext w:val="1"/>
              <w:rPr/>
            </w:pPr>
            <w:r w:rsidDel="00000000" w:rsidR="00000000" w:rsidRPr="00000000">
              <w:rPr/>
              <w:drawing>
                <wp:inline distB="0" distT="0" distL="0" distR="0">
                  <wp:extent cx="1685925" cy="658495"/>
                  <wp:effectExtent b="0" l="0" r="0" t="0"/>
                  <wp:docPr id="91" name="image83.png"/>
                  <a:graphic>
                    <a:graphicData uri="http://schemas.openxmlformats.org/drawingml/2006/picture">
                      <pic:pic>
                        <pic:nvPicPr>
                          <pic:cNvPr id="0" name="image83.png"/>
                          <pic:cNvPicPr preferRelativeResize="0"/>
                        </pic:nvPicPr>
                        <pic:blipFill>
                          <a:blip r:embed="rId284"/>
                          <a:srcRect b="0" l="0" r="0" t="0"/>
                          <a:stretch>
                            <a:fillRect/>
                          </a:stretch>
                        </pic:blipFill>
                        <pic:spPr>
                          <a:xfrm>
                            <a:off x="0" y="0"/>
                            <a:ext cx="1685925" cy="65849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B3">
            <w:pPr>
              <w:spacing w:line="360" w:lineRule="auto"/>
              <w:rPr/>
            </w:pPr>
            <w:r w:rsidDel="00000000" w:rsidR="00000000" w:rsidRPr="00000000">
              <w:rPr>
                <w:rtl w:val="0"/>
              </w:rPr>
              <w:t xml:space="preserve">[RF183] Prover funcionalidade de carregar notícias</w:t>
            </w:r>
          </w:p>
        </w:tc>
        <w:tc>
          <w:tcPr>
            <w:vAlign w:val="center"/>
          </w:tcPr>
          <w:p w:rsidR="00000000" w:rsidDel="00000000" w:rsidP="00000000" w:rsidRDefault="00000000" w:rsidRPr="00000000" w14:paraId="00000BB4">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B5">
            <w:pPr>
              <w:keepNext w:val="1"/>
              <w:rPr/>
            </w:pPr>
            <w:r w:rsidDel="00000000" w:rsidR="00000000" w:rsidRPr="00000000">
              <w:rPr/>
              <w:drawing>
                <wp:inline distB="0" distT="0" distL="0" distR="0">
                  <wp:extent cx="1685925" cy="833755"/>
                  <wp:effectExtent b="0" l="0" r="0" t="0"/>
                  <wp:docPr id="78" name="image87.png"/>
                  <a:graphic>
                    <a:graphicData uri="http://schemas.openxmlformats.org/drawingml/2006/picture">
                      <pic:pic>
                        <pic:nvPicPr>
                          <pic:cNvPr id="0" name="image87.png"/>
                          <pic:cNvPicPr preferRelativeResize="0"/>
                        </pic:nvPicPr>
                        <pic:blipFill>
                          <a:blip r:embed="rId285"/>
                          <a:srcRect b="0" l="0" r="0" t="0"/>
                          <a:stretch>
                            <a:fillRect/>
                          </a:stretch>
                        </pic:blipFill>
                        <pic:spPr>
                          <a:xfrm>
                            <a:off x="0" y="0"/>
                            <a:ext cx="1685925" cy="8337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B6">
            <w:pPr>
              <w:spacing w:line="360" w:lineRule="auto"/>
              <w:rPr/>
            </w:pPr>
            <w:r w:rsidDel="00000000" w:rsidR="00000000" w:rsidRPr="00000000">
              <w:rPr>
                <w:rtl w:val="0"/>
              </w:rPr>
              <w:t xml:space="preserve">[RF184] - Prover funcionalidade de notícias mais vista</w:t>
            </w:r>
          </w:p>
        </w:tc>
        <w:tc>
          <w:tcPr>
            <w:vAlign w:val="center"/>
          </w:tcPr>
          <w:p w:rsidR="00000000" w:rsidDel="00000000" w:rsidP="00000000" w:rsidRDefault="00000000" w:rsidRPr="00000000" w14:paraId="00000BB7">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B8">
            <w:pPr>
              <w:keepNext w:val="1"/>
              <w:rPr/>
            </w:pPr>
            <w:r w:rsidDel="00000000" w:rsidR="00000000" w:rsidRPr="00000000">
              <w:rPr/>
              <w:drawing>
                <wp:inline distB="0" distT="0" distL="0" distR="0">
                  <wp:extent cx="1685925" cy="718820"/>
                  <wp:effectExtent b="0" l="0" r="0" t="0"/>
                  <wp:docPr id="75" name="image58.png"/>
                  <a:graphic>
                    <a:graphicData uri="http://schemas.openxmlformats.org/drawingml/2006/picture">
                      <pic:pic>
                        <pic:nvPicPr>
                          <pic:cNvPr id="0" name="image58.png"/>
                          <pic:cNvPicPr preferRelativeResize="0"/>
                        </pic:nvPicPr>
                        <pic:blipFill>
                          <a:blip r:embed="rId286"/>
                          <a:srcRect b="0" l="0" r="0" t="0"/>
                          <a:stretch>
                            <a:fillRect/>
                          </a:stretch>
                        </pic:blipFill>
                        <pic:spPr>
                          <a:xfrm>
                            <a:off x="0" y="0"/>
                            <a:ext cx="1685925" cy="71882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B9">
            <w:pPr>
              <w:spacing w:line="360" w:lineRule="auto"/>
              <w:rPr/>
            </w:pPr>
            <w:r w:rsidDel="00000000" w:rsidR="00000000" w:rsidRPr="00000000">
              <w:rPr>
                <w:rtl w:val="0"/>
              </w:rPr>
              <w:t xml:space="preserve">[RF185] Prover área de notícias mais vistas</w:t>
            </w:r>
          </w:p>
        </w:tc>
        <w:tc>
          <w:tcPr>
            <w:vAlign w:val="center"/>
          </w:tcPr>
          <w:p w:rsidR="00000000" w:rsidDel="00000000" w:rsidP="00000000" w:rsidRDefault="00000000" w:rsidRPr="00000000" w14:paraId="00000BBA">
            <w:pPr>
              <w:spacing w:line="360" w:lineRule="auto"/>
              <w:rPr/>
            </w:pPr>
            <w:r w:rsidDel="00000000" w:rsidR="00000000" w:rsidRPr="00000000">
              <w:rPr/>
              <w:drawing>
                <wp:inline distB="0" distT="0" distL="0" distR="0">
                  <wp:extent cx="1053081" cy="1752213"/>
                  <wp:effectExtent b="0" l="0" r="0" t="0"/>
                  <wp:docPr id="376" name="image341.png"/>
                  <a:graphic>
                    <a:graphicData uri="http://schemas.openxmlformats.org/drawingml/2006/picture">
                      <pic:pic>
                        <pic:nvPicPr>
                          <pic:cNvPr id="0" name="image341.png"/>
                          <pic:cNvPicPr preferRelativeResize="0"/>
                        </pic:nvPicPr>
                        <pic:blipFill>
                          <a:blip r:embed="rId287"/>
                          <a:srcRect b="0" l="0" r="0" t="0"/>
                          <a:stretch>
                            <a:fillRect/>
                          </a:stretch>
                        </pic:blipFill>
                        <pic:spPr>
                          <a:xfrm>
                            <a:off x="0" y="0"/>
                            <a:ext cx="1053081" cy="17522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BB">
            <w:pPr>
              <w:keepNext w:val="1"/>
              <w:rPr/>
            </w:pPr>
            <w:r w:rsidDel="00000000" w:rsidR="00000000" w:rsidRPr="00000000">
              <w:rPr>
                <w:rtl w:val="0"/>
              </w:rPr>
            </w:r>
          </w:p>
          <w:p w:rsidR="00000000" w:rsidDel="00000000" w:rsidP="00000000" w:rsidRDefault="00000000" w:rsidRPr="00000000" w14:paraId="00000BBC">
            <w:pPr>
              <w:keepNext w:val="1"/>
              <w:rPr/>
            </w:pPr>
            <w:r w:rsidDel="00000000" w:rsidR="00000000" w:rsidRPr="00000000">
              <w:rPr>
                <w:rtl w:val="0"/>
              </w:rPr>
            </w:r>
          </w:p>
          <w:p w:rsidR="00000000" w:rsidDel="00000000" w:rsidP="00000000" w:rsidRDefault="00000000" w:rsidRPr="00000000" w14:paraId="00000BBD">
            <w:pPr>
              <w:keepNext w:val="1"/>
              <w:rPr/>
            </w:pPr>
            <w:r w:rsidDel="00000000" w:rsidR="00000000" w:rsidRPr="00000000">
              <w:rPr>
                <w:rtl w:val="0"/>
              </w:rPr>
            </w:r>
          </w:p>
          <w:p w:rsidR="00000000" w:rsidDel="00000000" w:rsidP="00000000" w:rsidRDefault="00000000" w:rsidRPr="00000000" w14:paraId="00000BBE">
            <w:pPr>
              <w:keepNext w:val="1"/>
              <w:rPr/>
            </w:pPr>
            <w:r w:rsidDel="00000000" w:rsidR="00000000" w:rsidRPr="00000000">
              <w:rPr/>
              <w:drawing>
                <wp:inline distB="0" distT="0" distL="0" distR="0">
                  <wp:extent cx="1685925" cy="618490"/>
                  <wp:effectExtent b="0" l="0" r="0" t="0"/>
                  <wp:docPr id="375" name="image335.png"/>
                  <a:graphic>
                    <a:graphicData uri="http://schemas.openxmlformats.org/drawingml/2006/picture">
                      <pic:pic>
                        <pic:nvPicPr>
                          <pic:cNvPr id="0" name="image335.png"/>
                          <pic:cNvPicPr preferRelativeResize="0"/>
                        </pic:nvPicPr>
                        <pic:blipFill>
                          <a:blip r:embed="rId288"/>
                          <a:srcRect b="0" l="0" r="0" t="0"/>
                          <a:stretch>
                            <a:fillRect/>
                          </a:stretch>
                        </pic:blipFill>
                        <pic:spPr>
                          <a:xfrm>
                            <a:off x="0" y="0"/>
                            <a:ext cx="1685925" cy="61849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BF">
            <w:pPr>
              <w:spacing w:line="360" w:lineRule="auto"/>
              <w:rPr/>
            </w:pPr>
            <w:r w:rsidDel="00000000" w:rsidR="00000000" w:rsidRPr="00000000">
              <w:rPr>
                <w:rtl w:val="0"/>
              </w:rPr>
              <w:t xml:space="preserve">[RF186] Prover funcionalidade que carrega as notificações</w:t>
            </w:r>
          </w:p>
        </w:tc>
        <w:tc>
          <w:tcPr>
            <w:vAlign w:val="center"/>
          </w:tcPr>
          <w:p w:rsidR="00000000" w:rsidDel="00000000" w:rsidP="00000000" w:rsidRDefault="00000000" w:rsidRPr="00000000" w14:paraId="00000BC0">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C1">
            <w:pPr>
              <w:keepNext w:val="1"/>
              <w:rPr/>
            </w:pPr>
            <w:r w:rsidDel="00000000" w:rsidR="00000000" w:rsidRPr="00000000">
              <w:rPr/>
              <w:drawing>
                <wp:inline distB="0" distT="0" distL="0" distR="0">
                  <wp:extent cx="1685925" cy="736600"/>
                  <wp:effectExtent b="0" l="0" r="0" t="0"/>
                  <wp:docPr id="372" name="image337.png"/>
                  <a:graphic>
                    <a:graphicData uri="http://schemas.openxmlformats.org/drawingml/2006/picture">
                      <pic:pic>
                        <pic:nvPicPr>
                          <pic:cNvPr id="0" name="image337.png"/>
                          <pic:cNvPicPr preferRelativeResize="0"/>
                        </pic:nvPicPr>
                        <pic:blipFill>
                          <a:blip r:embed="rId289"/>
                          <a:srcRect b="0" l="0" r="0" t="0"/>
                          <a:stretch>
                            <a:fillRect/>
                          </a:stretch>
                        </pic:blipFill>
                        <pic:spPr>
                          <a:xfrm>
                            <a:off x="0" y="0"/>
                            <a:ext cx="1685925" cy="7366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C2">
            <w:pPr>
              <w:spacing w:line="360" w:lineRule="auto"/>
              <w:rPr/>
            </w:pPr>
            <w:r w:rsidDel="00000000" w:rsidR="00000000" w:rsidRPr="00000000">
              <w:rPr>
                <w:rtl w:val="0"/>
              </w:rPr>
              <w:t xml:space="preserve">[RF187] Prover botão “Usuário”</w:t>
            </w:r>
          </w:p>
        </w:tc>
        <w:tc>
          <w:tcPr>
            <w:vAlign w:val="center"/>
          </w:tcPr>
          <w:p w:rsidR="00000000" w:rsidDel="00000000" w:rsidP="00000000" w:rsidRDefault="00000000" w:rsidRPr="00000000" w14:paraId="00000BC3">
            <w:pPr>
              <w:spacing w:line="360" w:lineRule="auto"/>
              <w:rPr/>
            </w:pPr>
            <w:r w:rsidDel="00000000" w:rsidR="00000000" w:rsidRPr="00000000">
              <w:rPr/>
              <w:drawing>
                <wp:inline distB="0" distT="0" distL="0" distR="0">
                  <wp:extent cx="314369" cy="419158"/>
                  <wp:effectExtent b="0" l="0" r="0" t="0"/>
                  <wp:docPr id="371" name="image334.png"/>
                  <a:graphic>
                    <a:graphicData uri="http://schemas.openxmlformats.org/drawingml/2006/picture">
                      <pic:pic>
                        <pic:nvPicPr>
                          <pic:cNvPr id="0" name="image334.png"/>
                          <pic:cNvPicPr preferRelativeResize="0"/>
                        </pic:nvPicPr>
                        <pic:blipFill>
                          <a:blip r:embed="rId290"/>
                          <a:srcRect b="0" l="0" r="0" t="0"/>
                          <a:stretch>
                            <a:fillRect/>
                          </a:stretch>
                        </pic:blipFill>
                        <pic:spPr>
                          <a:xfrm>
                            <a:off x="0" y="0"/>
                            <a:ext cx="314369" cy="419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C4">
            <w:pPr>
              <w:keepNext w:val="1"/>
              <w:rPr/>
            </w:pPr>
            <w:r w:rsidDel="00000000" w:rsidR="00000000" w:rsidRPr="00000000">
              <w:rPr/>
              <w:drawing>
                <wp:inline distB="0" distT="0" distL="0" distR="0">
                  <wp:extent cx="1685925" cy="680720"/>
                  <wp:effectExtent b="0" l="0" r="0" t="0"/>
                  <wp:docPr id="374" name="image342.png"/>
                  <a:graphic>
                    <a:graphicData uri="http://schemas.openxmlformats.org/drawingml/2006/picture">
                      <pic:pic>
                        <pic:nvPicPr>
                          <pic:cNvPr id="0" name="image342.png"/>
                          <pic:cNvPicPr preferRelativeResize="0"/>
                        </pic:nvPicPr>
                        <pic:blipFill>
                          <a:blip r:embed="rId291"/>
                          <a:srcRect b="0" l="0" r="0" t="0"/>
                          <a:stretch>
                            <a:fillRect/>
                          </a:stretch>
                        </pic:blipFill>
                        <pic:spPr>
                          <a:xfrm>
                            <a:off x="0" y="0"/>
                            <a:ext cx="1685925" cy="68072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C5">
            <w:pPr>
              <w:spacing w:line="360" w:lineRule="auto"/>
              <w:rPr/>
            </w:pPr>
            <w:r w:rsidDel="00000000" w:rsidR="00000000" w:rsidRPr="00000000">
              <w:rPr>
                <w:rtl w:val="0"/>
              </w:rPr>
              <w:t xml:space="preserve">[RF188] Prover botão “Perfil” no menu do usuário</w:t>
            </w:r>
          </w:p>
        </w:tc>
        <w:tc>
          <w:tcPr>
            <w:vAlign w:val="center"/>
          </w:tcPr>
          <w:p w:rsidR="00000000" w:rsidDel="00000000" w:rsidP="00000000" w:rsidRDefault="00000000" w:rsidRPr="00000000" w14:paraId="00000BC6">
            <w:pPr>
              <w:spacing w:line="360" w:lineRule="auto"/>
              <w:rPr/>
            </w:pPr>
            <w:r w:rsidDel="00000000" w:rsidR="00000000" w:rsidRPr="00000000">
              <w:rPr/>
              <w:drawing>
                <wp:inline distB="0" distT="0" distL="0" distR="0">
                  <wp:extent cx="1200318" cy="381053"/>
                  <wp:effectExtent b="0" l="0" r="0" t="0"/>
                  <wp:docPr id="373" name="image326.png"/>
                  <a:graphic>
                    <a:graphicData uri="http://schemas.openxmlformats.org/drawingml/2006/picture">
                      <pic:pic>
                        <pic:nvPicPr>
                          <pic:cNvPr id="0" name="image326.png"/>
                          <pic:cNvPicPr preferRelativeResize="0"/>
                        </pic:nvPicPr>
                        <pic:blipFill>
                          <a:blip r:embed="rId292"/>
                          <a:srcRect b="0" l="0" r="0" t="0"/>
                          <a:stretch>
                            <a:fillRect/>
                          </a:stretch>
                        </pic:blipFill>
                        <pic:spPr>
                          <a:xfrm>
                            <a:off x="0" y="0"/>
                            <a:ext cx="1200318" cy="38105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C7">
            <w:pPr>
              <w:keepNext w:val="1"/>
              <w:rPr/>
            </w:pPr>
            <w:r w:rsidDel="00000000" w:rsidR="00000000" w:rsidRPr="00000000">
              <w:rPr/>
              <w:drawing>
                <wp:inline distB="0" distT="0" distL="0" distR="0">
                  <wp:extent cx="1685925" cy="553085"/>
                  <wp:effectExtent b="0" l="0" r="0" t="0"/>
                  <wp:docPr id="368" name="image336.png"/>
                  <a:graphic>
                    <a:graphicData uri="http://schemas.openxmlformats.org/drawingml/2006/picture">
                      <pic:pic>
                        <pic:nvPicPr>
                          <pic:cNvPr id="0" name="image336.png"/>
                          <pic:cNvPicPr preferRelativeResize="0"/>
                        </pic:nvPicPr>
                        <pic:blipFill>
                          <a:blip r:embed="rId293"/>
                          <a:srcRect b="0" l="0" r="0" t="0"/>
                          <a:stretch>
                            <a:fillRect/>
                          </a:stretch>
                        </pic:blipFill>
                        <pic:spPr>
                          <a:xfrm>
                            <a:off x="0" y="0"/>
                            <a:ext cx="1685925" cy="5530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C8">
            <w:pPr>
              <w:spacing w:line="360" w:lineRule="auto"/>
              <w:rPr/>
            </w:pPr>
            <w:r w:rsidDel="00000000" w:rsidR="00000000" w:rsidRPr="00000000">
              <w:rPr>
                <w:rtl w:val="0"/>
              </w:rPr>
              <w:t xml:space="preserve">[RF189] Prover botão “Configurações” no menu do usuário</w:t>
            </w:r>
          </w:p>
        </w:tc>
        <w:tc>
          <w:tcPr>
            <w:vAlign w:val="center"/>
          </w:tcPr>
          <w:p w:rsidR="00000000" w:rsidDel="00000000" w:rsidP="00000000" w:rsidRDefault="00000000" w:rsidRPr="00000000" w14:paraId="00000BC9">
            <w:pPr>
              <w:spacing w:line="360" w:lineRule="auto"/>
              <w:rPr/>
            </w:pPr>
            <w:r w:rsidDel="00000000" w:rsidR="00000000" w:rsidRPr="00000000">
              <w:rPr/>
              <w:drawing>
                <wp:inline distB="0" distT="0" distL="0" distR="0">
                  <wp:extent cx="1495634" cy="352474"/>
                  <wp:effectExtent b="0" l="0" r="0" t="0"/>
                  <wp:docPr id="367" name="image327.png"/>
                  <a:graphic>
                    <a:graphicData uri="http://schemas.openxmlformats.org/drawingml/2006/picture">
                      <pic:pic>
                        <pic:nvPicPr>
                          <pic:cNvPr id="0" name="image327.png"/>
                          <pic:cNvPicPr preferRelativeResize="0"/>
                        </pic:nvPicPr>
                        <pic:blipFill>
                          <a:blip r:embed="rId294"/>
                          <a:srcRect b="0" l="0" r="0" t="0"/>
                          <a:stretch>
                            <a:fillRect/>
                          </a:stretch>
                        </pic:blipFill>
                        <pic:spPr>
                          <a:xfrm>
                            <a:off x="0" y="0"/>
                            <a:ext cx="1495634" cy="3524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CA">
            <w:pPr>
              <w:keepNext w:val="1"/>
              <w:rPr/>
            </w:pPr>
            <w:r w:rsidDel="00000000" w:rsidR="00000000" w:rsidRPr="00000000">
              <w:rPr/>
              <w:drawing>
                <wp:inline distB="0" distT="0" distL="0" distR="0">
                  <wp:extent cx="1685925" cy="643255"/>
                  <wp:effectExtent b="0" l="0" r="0" t="0"/>
                  <wp:docPr id="370" name="image330.png"/>
                  <a:graphic>
                    <a:graphicData uri="http://schemas.openxmlformats.org/drawingml/2006/picture">
                      <pic:pic>
                        <pic:nvPicPr>
                          <pic:cNvPr id="0" name="image330.png"/>
                          <pic:cNvPicPr preferRelativeResize="0"/>
                        </pic:nvPicPr>
                        <pic:blipFill>
                          <a:blip r:embed="rId295"/>
                          <a:srcRect b="0" l="0" r="0" t="0"/>
                          <a:stretch>
                            <a:fillRect/>
                          </a:stretch>
                        </pic:blipFill>
                        <pic:spPr>
                          <a:xfrm>
                            <a:off x="0" y="0"/>
                            <a:ext cx="1685925" cy="6432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CB">
            <w:pPr>
              <w:spacing w:line="360" w:lineRule="auto"/>
              <w:rPr/>
            </w:pPr>
            <w:r w:rsidDel="00000000" w:rsidR="00000000" w:rsidRPr="00000000">
              <w:rPr>
                <w:rtl w:val="0"/>
              </w:rPr>
              <w:t xml:space="preserve">[RF190] Prover Menu de configurações do site</w:t>
            </w:r>
          </w:p>
        </w:tc>
        <w:tc>
          <w:tcPr>
            <w:vAlign w:val="center"/>
          </w:tcPr>
          <w:p w:rsidR="00000000" w:rsidDel="00000000" w:rsidP="00000000" w:rsidRDefault="00000000" w:rsidRPr="00000000" w14:paraId="00000BCC">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CD">
            <w:pPr>
              <w:keepNext w:val="1"/>
              <w:rPr/>
            </w:pPr>
            <w:r w:rsidDel="00000000" w:rsidR="00000000" w:rsidRPr="00000000">
              <w:rPr/>
              <w:drawing>
                <wp:inline distB="0" distT="0" distL="0" distR="0">
                  <wp:extent cx="1685925" cy="603885"/>
                  <wp:effectExtent b="0" l="0" r="0" t="0"/>
                  <wp:docPr id="369" name="image332.png"/>
                  <a:graphic>
                    <a:graphicData uri="http://schemas.openxmlformats.org/drawingml/2006/picture">
                      <pic:pic>
                        <pic:nvPicPr>
                          <pic:cNvPr id="0" name="image332.png"/>
                          <pic:cNvPicPr preferRelativeResize="0"/>
                        </pic:nvPicPr>
                        <pic:blipFill>
                          <a:blip r:embed="rId296"/>
                          <a:srcRect b="0" l="0" r="0" t="0"/>
                          <a:stretch>
                            <a:fillRect/>
                          </a:stretch>
                        </pic:blipFill>
                        <pic:spPr>
                          <a:xfrm>
                            <a:off x="0" y="0"/>
                            <a:ext cx="1685925" cy="60388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CE">
            <w:pPr>
              <w:spacing w:line="360" w:lineRule="auto"/>
              <w:rPr/>
            </w:pPr>
            <w:r w:rsidDel="00000000" w:rsidR="00000000" w:rsidRPr="00000000">
              <w:rPr>
                <w:rtl w:val="0"/>
              </w:rPr>
              <w:t xml:space="preserve">[RF191] Prover botão “Ajuda e Suporte” no menu do usuário</w:t>
            </w:r>
          </w:p>
        </w:tc>
        <w:tc>
          <w:tcPr>
            <w:vAlign w:val="center"/>
          </w:tcPr>
          <w:p w:rsidR="00000000" w:rsidDel="00000000" w:rsidP="00000000" w:rsidRDefault="00000000" w:rsidRPr="00000000" w14:paraId="00000BCF">
            <w:pPr>
              <w:spacing w:line="360" w:lineRule="auto"/>
              <w:rPr/>
            </w:pPr>
            <w:r w:rsidDel="00000000" w:rsidR="00000000" w:rsidRPr="00000000">
              <w:rPr/>
              <w:drawing>
                <wp:inline distB="0" distT="0" distL="0" distR="0">
                  <wp:extent cx="1505160" cy="314369"/>
                  <wp:effectExtent b="0" l="0" r="0" t="0"/>
                  <wp:docPr id="343" name="image308.png"/>
                  <a:graphic>
                    <a:graphicData uri="http://schemas.openxmlformats.org/drawingml/2006/picture">
                      <pic:pic>
                        <pic:nvPicPr>
                          <pic:cNvPr id="0" name="image308.png"/>
                          <pic:cNvPicPr preferRelativeResize="0"/>
                        </pic:nvPicPr>
                        <pic:blipFill>
                          <a:blip r:embed="rId297"/>
                          <a:srcRect b="0" l="0" r="0" t="0"/>
                          <a:stretch>
                            <a:fillRect/>
                          </a:stretch>
                        </pic:blipFill>
                        <pic:spPr>
                          <a:xfrm>
                            <a:off x="0" y="0"/>
                            <a:ext cx="1505160" cy="3143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D0">
            <w:pPr>
              <w:keepNext w:val="1"/>
              <w:rPr/>
            </w:pPr>
            <w:r w:rsidDel="00000000" w:rsidR="00000000" w:rsidRPr="00000000">
              <w:rPr/>
              <w:drawing>
                <wp:inline distB="0" distT="0" distL="0" distR="0">
                  <wp:extent cx="1685925" cy="628015"/>
                  <wp:effectExtent b="0" l="0" r="0" t="0"/>
                  <wp:docPr id="345" name="image309.png"/>
                  <a:graphic>
                    <a:graphicData uri="http://schemas.openxmlformats.org/drawingml/2006/picture">
                      <pic:pic>
                        <pic:nvPicPr>
                          <pic:cNvPr id="0" name="image309.png"/>
                          <pic:cNvPicPr preferRelativeResize="0"/>
                        </pic:nvPicPr>
                        <pic:blipFill>
                          <a:blip r:embed="rId298"/>
                          <a:srcRect b="0" l="0" r="0" t="0"/>
                          <a:stretch>
                            <a:fillRect/>
                          </a:stretch>
                        </pic:blipFill>
                        <pic:spPr>
                          <a:xfrm>
                            <a:off x="0" y="0"/>
                            <a:ext cx="1685925" cy="62801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D1">
            <w:pPr>
              <w:spacing w:line="360" w:lineRule="auto"/>
              <w:rPr/>
            </w:pPr>
            <w:r w:rsidDel="00000000" w:rsidR="00000000" w:rsidRPr="00000000">
              <w:rPr>
                <w:rtl w:val="0"/>
              </w:rPr>
              <w:t xml:space="preserve">[RF192] Prover menu de “Ajuda e Suporte”;</w:t>
            </w:r>
          </w:p>
        </w:tc>
        <w:tc>
          <w:tcPr>
            <w:vAlign w:val="center"/>
          </w:tcPr>
          <w:p w:rsidR="00000000" w:rsidDel="00000000" w:rsidP="00000000" w:rsidRDefault="00000000" w:rsidRPr="00000000" w14:paraId="00000BD2">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D3">
            <w:pPr>
              <w:keepNext w:val="1"/>
              <w:rPr/>
            </w:pPr>
            <w:r w:rsidDel="00000000" w:rsidR="00000000" w:rsidRPr="00000000">
              <w:rPr/>
              <w:drawing>
                <wp:inline distB="0" distT="0" distL="0" distR="0">
                  <wp:extent cx="1685925" cy="671830"/>
                  <wp:effectExtent b="0" l="0" r="0" t="0"/>
                  <wp:docPr id="344" name="image323.png"/>
                  <a:graphic>
                    <a:graphicData uri="http://schemas.openxmlformats.org/drawingml/2006/picture">
                      <pic:pic>
                        <pic:nvPicPr>
                          <pic:cNvPr id="0" name="image323.png"/>
                          <pic:cNvPicPr preferRelativeResize="0"/>
                        </pic:nvPicPr>
                        <pic:blipFill>
                          <a:blip r:embed="rId299"/>
                          <a:srcRect b="0" l="0" r="0" t="0"/>
                          <a:stretch>
                            <a:fillRect/>
                          </a:stretch>
                        </pic:blipFill>
                        <pic:spPr>
                          <a:xfrm>
                            <a:off x="0" y="0"/>
                            <a:ext cx="1685925" cy="67183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D4">
            <w:pPr>
              <w:spacing w:line="360" w:lineRule="auto"/>
              <w:rPr/>
            </w:pPr>
            <w:r w:rsidDel="00000000" w:rsidR="00000000" w:rsidRPr="00000000">
              <w:rPr>
                <w:rtl w:val="0"/>
              </w:rPr>
              <w:t xml:space="preserve">[RF193] Prover botão “Feedback” no menu do usuário</w:t>
            </w:r>
          </w:p>
        </w:tc>
        <w:tc>
          <w:tcPr>
            <w:vAlign w:val="center"/>
          </w:tcPr>
          <w:p w:rsidR="00000000" w:rsidDel="00000000" w:rsidP="00000000" w:rsidRDefault="00000000" w:rsidRPr="00000000" w14:paraId="00000BD5">
            <w:pPr>
              <w:spacing w:line="360" w:lineRule="auto"/>
              <w:rPr/>
            </w:pPr>
            <w:r w:rsidDel="00000000" w:rsidR="00000000" w:rsidRPr="00000000">
              <w:rPr/>
              <w:drawing>
                <wp:inline distB="0" distT="0" distL="0" distR="0">
                  <wp:extent cx="1371791" cy="323895"/>
                  <wp:effectExtent b="0" l="0" r="0" t="0"/>
                  <wp:docPr id="340" name="image320.png"/>
                  <a:graphic>
                    <a:graphicData uri="http://schemas.openxmlformats.org/drawingml/2006/picture">
                      <pic:pic>
                        <pic:nvPicPr>
                          <pic:cNvPr id="0" name="image320.png"/>
                          <pic:cNvPicPr preferRelativeResize="0"/>
                        </pic:nvPicPr>
                        <pic:blipFill>
                          <a:blip r:embed="rId300"/>
                          <a:srcRect b="0" l="0" r="0" t="0"/>
                          <a:stretch>
                            <a:fillRect/>
                          </a:stretch>
                        </pic:blipFill>
                        <pic:spPr>
                          <a:xfrm>
                            <a:off x="0" y="0"/>
                            <a:ext cx="1371791" cy="3238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D6">
            <w:pPr>
              <w:keepNext w:val="1"/>
              <w:rPr/>
            </w:pPr>
            <w:r w:rsidDel="00000000" w:rsidR="00000000" w:rsidRPr="00000000">
              <w:rPr/>
              <w:drawing>
                <wp:inline distB="0" distT="0" distL="0" distR="0">
                  <wp:extent cx="1685925" cy="630555"/>
                  <wp:effectExtent b="0" l="0" r="0" t="0"/>
                  <wp:docPr id="339" name="image322.png"/>
                  <a:graphic>
                    <a:graphicData uri="http://schemas.openxmlformats.org/drawingml/2006/picture">
                      <pic:pic>
                        <pic:nvPicPr>
                          <pic:cNvPr id="0" name="image322.png"/>
                          <pic:cNvPicPr preferRelativeResize="0"/>
                        </pic:nvPicPr>
                        <pic:blipFill>
                          <a:blip r:embed="rId301"/>
                          <a:srcRect b="0" l="0" r="0" t="0"/>
                          <a:stretch>
                            <a:fillRect/>
                          </a:stretch>
                        </pic:blipFill>
                        <pic:spPr>
                          <a:xfrm>
                            <a:off x="0" y="0"/>
                            <a:ext cx="1685925" cy="63055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D7">
            <w:pPr>
              <w:spacing w:line="360" w:lineRule="auto"/>
              <w:rPr/>
            </w:pPr>
            <w:r w:rsidDel="00000000" w:rsidR="00000000" w:rsidRPr="00000000">
              <w:rPr>
                <w:rtl w:val="0"/>
              </w:rPr>
              <w:t xml:space="preserve">[RF194] Prover formulário de feedback</w:t>
            </w:r>
          </w:p>
        </w:tc>
        <w:tc>
          <w:tcPr>
            <w:vAlign w:val="center"/>
          </w:tcPr>
          <w:p w:rsidR="00000000" w:rsidDel="00000000" w:rsidP="00000000" w:rsidRDefault="00000000" w:rsidRPr="00000000" w14:paraId="00000BD8">
            <w:pPr>
              <w:spacing w:line="360" w:lineRule="auto"/>
              <w:rPr/>
            </w:pPr>
            <w:r w:rsidDel="00000000" w:rsidR="00000000" w:rsidRPr="00000000">
              <w:rPr>
                <w:rtl w:val="0"/>
              </w:rPr>
              <w:t xml:space="preserve">Não prototipado</w:t>
            </w:r>
          </w:p>
        </w:tc>
        <w:tc>
          <w:tcPr/>
          <w:p w:rsidR="00000000" w:rsidDel="00000000" w:rsidP="00000000" w:rsidRDefault="00000000" w:rsidRPr="00000000" w14:paraId="00000BD9">
            <w:pPr>
              <w:keepNext w:val="1"/>
              <w:rPr/>
            </w:pPr>
            <w:r w:rsidDel="00000000" w:rsidR="00000000" w:rsidRPr="00000000">
              <w:rPr/>
              <w:drawing>
                <wp:inline distB="0" distT="0" distL="0" distR="0">
                  <wp:extent cx="1685925" cy="655320"/>
                  <wp:effectExtent b="0" l="0" r="0" t="0"/>
                  <wp:docPr id="342" name="image307.png"/>
                  <a:graphic>
                    <a:graphicData uri="http://schemas.openxmlformats.org/drawingml/2006/picture">
                      <pic:pic>
                        <pic:nvPicPr>
                          <pic:cNvPr id="0" name="image307.png"/>
                          <pic:cNvPicPr preferRelativeResize="0"/>
                        </pic:nvPicPr>
                        <pic:blipFill>
                          <a:blip r:embed="rId302"/>
                          <a:srcRect b="0" l="0" r="0" t="0"/>
                          <a:stretch>
                            <a:fillRect/>
                          </a:stretch>
                        </pic:blipFill>
                        <pic:spPr>
                          <a:xfrm>
                            <a:off x="0" y="0"/>
                            <a:ext cx="1685925" cy="65532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DA">
            <w:pPr>
              <w:spacing w:line="360" w:lineRule="auto"/>
              <w:rPr/>
            </w:pPr>
            <w:r w:rsidDel="00000000" w:rsidR="00000000" w:rsidRPr="00000000">
              <w:rPr>
                <w:rtl w:val="0"/>
              </w:rPr>
              <w:t xml:space="preserve">[RF195] Prover botão “Sair” no menu do usuário;</w:t>
            </w:r>
          </w:p>
        </w:tc>
        <w:tc>
          <w:tcPr>
            <w:vAlign w:val="center"/>
          </w:tcPr>
          <w:p w:rsidR="00000000" w:rsidDel="00000000" w:rsidP="00000000" w:rsidRDefault="00000000" w:rsidRPr="00000000" w14:paraId="00000BDB">
            <w:pPr>
              <w:spacing w:line="360" w:lineRule="auto"/>
              <w:rPr/>
            </w:pPr>
            <w:r w:rsidDel="00000000" w:rsidR="00000000" w:rsidRPr="00000000">
              <w:rPr/>
              <w:drawing>
                <wp:inline distB="0" distT="0" distL="0" distR="0">
                  <wp:extent cx="1086002" cy="295316"/>
                  <wp:effectExtent b="0" l="0" r="0" t="0"/>
                  <wp:docPr id="341" name="image298.png"/>
                  <a:graphic>
                    <a:graphicData uri="http://schemas.openxmlformats.org/drawingml/2006/picture">
                      <pic:pic>
                        <pic:nvPicPr>
                          <pic:cNvPr id="0" name="image298.png"/>
                          <pic:cNvPicPr preferRelativeResize="0"/>
                        </pic:nvPicPr>
                        <pic:blipFill>
                          <a:blip r:embed="rId303"/>
                          <a:srcRect b="0" l="0" r="0" t="0"/>
                          <a:stretch>
                            <a:fillRect/>
                          </a:stretch>
                        </pic:blipFill>
                        <pic:spPr>
                          <a:xfrm>
                            <a:off x="0" y="0"/>
                            <a:ext cx="1086002" cy="29531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DC">
            <w:pPr>
              <w:keepNext w:val="1"/>
              <w:rPr/>
            </w:pPr>
            <w:r w:rsidDel="00000000" w:rsidR="00000000" w:rsidRPr="00000000">
              <w:rPr/>
              <w:drawing>
                <wp:inline distB="0" distT="0" distL="0" distR="0">
                  <wp:extent cx="1685925" cy="720725"/>
                  <wp:effectExtent b="0" l="0" r="0" t="0"/>
                  <wp:docPr id="337" name="image294.png"/>
                  <a:graphic>
                    <a:graphicData uri="http://schemas.openxmlformats.org/drawingml/2006/picture">
                      <pic:pic>
                        <pic:nvPicPr>
                          <pic:cNvPr id="0" name="image294.png"/>
                          <pic:cNvPicPr preferRelativeResize="0"/>
                        </pic:nvPicPr>
                        <pic:blipFill>
                          <a:blip r:embed="rId304"/>
                          <a:srcRect b="0" l="0" r="0" t="0"/>
                          <a:stretch>
                            <a:fillRect/>
                          </a:stretch>
                        </pic:blipFill>
                        <pic:spPr>
                          <a:xfrm>
                            <a:off x="0" y="0"/>
                            <a:ext cx="1685925" cy="7207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DD">
            <w:pPr>
              <w:spacing w:line="360" w:lineRule="auto"/>
              <w:rPr/>
            </w:pPr>
            <w:r w:rsidDel="00000000" w:rsidR="00000000" w:rsidRPr="00000000">
              <w:rPr>
                <w:rtl w:val="0"/>
              </w:rPr>
              <w:t xml:space="preserve">[RF196] Prover Barra de pesquisa geral;</w:t>
            </w:r>
          </w:p>
        </w:tc>
        <w:tc>
          <w:tcPr>
            <w:vAlign w:val="center"/>
          </w:tcPr>
          <w:p w:rsidR="00000000" w:rsidDel="00000000" w:rsidP="00000000" w:rsidRDefault="00000000" w:rsidRPr="00000000" w14:paraId="00000BDE">
            <w:pPr>
              <w:spacing w:line="360" w:lineRule="auto"/>
              <w:rPr/>
            </w:pPr>
            <w:r w:rsidDel="00000000" w:rsidR="00000000" w:rsidRPr="00000000">
              <w:rPr/>
              <w:drawing>
                <wp:inline distB="0" distT="0" distL="0" distR="0">
                  <wp:extent cx="1906270" cy="301625"/>
                  <wp:effectExtent b="0" l="0" r="0" t="0"/>
                  <wp:docPr id="336" name="image312.png"/>
                  <a:graphic>
                    <a:graphicData uri="http://schemas.openxmlformats.org/drawingml/2006/picture">
                      <pic:pic>
                        <pic:nvPicPr>
                          <pic:cNvPr id="0" name="image312.png"/>
                          <pic:cNvPicPr preferRelativeResize="0"/>
                        </pic:nvPicPr>
                        <pic:blipFill>
                          <a:blip r:embed="rId305"/>
                          <a:srcRect b="0" l="0" r="0" t="0"/>
                          <a:stretch>
                            <a:fillRect/>
                          </a:stretch>
                        </pic:blipFill>
                        <pic:spPr>
                          <a:xfrm>
                            <a:off x="0" y="0"/>
                            <a:ext cx="1906270" cy="3016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DF">
            <w:pPr>
              <w:keepNext w:val="1"/>
              <w:rPr/>
            </w:pPr>
            <w:r w:rsidDel="00000000" w:rsidR="00000000" w:rsidRPr="00000000">
              <w:rPr/>
              <w:drawing>
                <wp:inline distB="0" distT="0" distL="0" distR="0">
                  <wp:extent cx="1685925" cy="568325"/>
                  <wp:effectExtent b="0" l="0" r="0" t="0"/>
                  <wp:docPr id="338" name="image306.png"/>
                  <a:graphic>
                    <a:graphicData uri="http://schemas.openxmlformats.org/drawingml/2006/picture">
                      <pic:pic>
                        <pic:nvPicPr>
                          <pic:cNvPr id="0" name="image306.png"/>
                          <pic:cNvPicPr preferRelativeResize="0"/>
                        </pic:nvPicPr>
                        <pic:blipFill>
                          <a:blip r:embed="rId306"/>
                          <a:srcRect b="0" l="0" r="0" t="0"/>
                          <a:stretch>
                            <a:fillRect/>
                          </a:stretch>
                        </pic:blipFill>
                        <pic:spPr>
                          <a:xfrm>
                            <a:off x="0" y="0"/>
                            <a:ext cx="1685925" cy="5683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E0">
            <w:pPr>
              <w:spacing w:line="360" w:lineRule="auto"/>
              <w:rPr/>
            </w:pPr>
            <w:r w:rsidDel="00000000" w:rsidR="00000000" w:rsidRPr="00000000">
              <w:rPr>
                <w:rtl w:val="0"/>
              </w:rPr>
              <w:t xml:space="preserve">[RF197] - Prover botão Logo na Header;</w:t>
            </w:r>
          </w:p>
        </w:tc>
        <w:tc>
          <w:tcPr>
            <w:vAlign w:val="center"/>
          </w:tcPr>
          <w:p w:rsidR="00000000" w:rsidDel="00000000" w:rsidP="00000000" w:rsidRDefault="00000000" w:rsidRPr="00000000" w14:paraId="00000BE1">
            <w:pPr>
              <w:spacing w:line="360" w:lineRule="auto"/>
              <w:rPr/>
            </w:pPr>
            <w:r w:rsidDel="00000000" w:rsidR="00000000" w:rsidRPr="00000000">
              <w:rPr/>
              <w:drawing>
                <wp:inline distB="0" distT="0" distL="0" distR="0">
                  <wp:extent cx="1906270" cy="817245"/>
                  <wp:effectExtent b="0" l="0" r="0" t="0"/>
                  <wp:docPr id="361" name="image339.png"/>
                  <a:graphic>
                    <a:graphicData uri="http://schemas.openxmlformats.org/drawingml/2006/picture">
                      <pic:pic>
                        <pic:nvPicPr>
                          <pic:cNvPr id="0" name="image339.png"/>
                          <pic:cNvPicPr preferRelativeResize="0"/>
                        </pic:nvPicPr>
                        <pic:blipFill>
                          <a:blip r:embed="rId307"/>
                          <a:srcRect b="0" l="0" r="0" t="0"/>
                          <a:stretch>
                            <a:fillRect/>
                          </a:stretch>
                        </pic:blipFill>
                        <pic:spPr>
                          <a:xfrm>
                            <a:off x="0" y="0"/>
                            <a:ext cx="1906270" cy="81724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E2">
            <w:pPr>
              <w:keepNext w:val="1"/>
              <w:rPr/>
            </w:pPr>
            <w:r w:rsidDel="00000000" w:rsidR="00000000" w:rsidRPr="00000000">
              <w:rPr/>
              <w:drawing>
                <wp:inline distB="0" distT="0" distL="0" distR="0">
                  <wp:extent cx="1685925" cy="734695"/>
                  <wp:effectExtent b="0" l="0" r="0" t="0"/>
                  <wp:docPr id="360" name="image311.png"/>
                  <a:graphic>
                    <a:graphicData uri="http://schemas.openxmlformats.org/drawingml/2006/picture">
                      <pic:pic>
                        <pic:nvPicPr>
                          <pic:cNvPr id="0" name="image311.png"/>
                          <pic:cNvPicPr preferRelativeResize="0"/>
                        </pic:nvPicPr>
                        <pic:blipFill>
                          <a:blip r:embed="rId308"/>
                          <a:srcRect b="0" l="0" r="0" t="0"/>
                          <a:stretch>
                            <a:fillRect/>
                          </a:stretch>
                        </pic:blipFill>
                        <pic:spPr>
                          <a:xfrm>
                            <a:off x="0" y="0"/>
                            <a:ext cx="1685925" cy="73469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E3">
            <w:pPr>
              <w:spacing w:line="360" w:lineRule="auto"/>
              <w:rPr/>
            </w:pPr>
            <w:r w:rsidDel="00000000" w:rsidR="00000000" w:rsidRPr="00000000">
              <w:rPr>
                <w:rtl w:val="0"/>
              </w:rPr>
              <w:t xml:space="preserve">[RF198] - Prover botão de Adicionar contato</w:t>
            </w:r>
          </w:p>
        </w:tc>
        <w:tc>
          <w:tcPr>
            <w:vAlign w:val="center"/>
          </w:tcPr>
          <w:p w:rsidR="00000000" w:rsidDel="00000000" w:rsidP="00000000" w:rsidRDefault="00000000" w:rsidRPr="00000000" w14:paraId="00000BE4">
            <w:pPr>
              <w:spacing w:line="360" w:lineRule="auto"/>
              <w:rPr/>
            </w:pPr>
            <w:r w:rsidDel="00000000" w:rsidR="00000000" w:rsidRPr="00000000">
              <w:rPr/>
              <w:drawing>
                <wp:inline distB="0" distT="0" distL="0" distR="0">
                  <wp:extent cx="342948" cy="438211"/>
                  <wp:effectExtent b="0" l="0" r="0" t="0"/>
                  <wp:docPr id="365" name="image333.png"/>
                  <a:graphic>
                    <a:graphicData uri="http://schemas.openxmlformats.org/drawingml/2006/picture">
                      <pic:pic>
                        <pic:nvPicPr>
                          <pic:cNvPr id="0" name="image333.png"/>
                          <pic:cNvPicPr preferRelativeResize="0"/>
                        </pic:nvPicPr>
                        <pic:blipFill>
                          <a:blip r:embed="rId309"/>
                          <a:srcRect b="0" l="0" r="0" t="0"/>
                          <a:stretch>
                            <a:fillRect/>
                          </a:stretch>
                        </pic:blipFill>
                        <pic:spPr>
                          <a:xfrm>
                            <a:off x="0" y="0"/>
                            <a:ext cx="342948" cy="4382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E5">
            <w:pPr>
              <w:keepNext w:val="1"/>
              <w:rPr/>
            </w:pPr>
            <w:r w:rsidDel="00000000" w:rsidR="00000000" w:rsidRPr="00000000">
              <w:rPr/>
              <w:drawing>
                <wp:inline distB="0" distT="0" distL="0" distR="0">
                  <wp:extent cx="1685925" cy="662305"/>
                  <wp:effectExtent b="0" l="0" r="0" t="0"/>
                  <wp:docPr id="363" name="image338.png"/>
                  <a:graphic>
                    <a:graphicData uri="http://schemas.openxmlformats.org/drawingml/2006/picture">
                      <pic:pic>
                        <pic:nvPicPr>
                          <pic:cNvPr id="0" name="image338.png"/>
                          <pic:cNvPicPr preferRelativeResize="0"/>
                        </pic:nvPicPr>
                        <pic:blipFill>
                          <a:blip r:embed="rId310"/>
                          <a:srcRect b="0" l="0" r="0" t="0"/>
                          <a:stretch>
                            <a:fillRect/>
                          </a:stretch>
                        </pic:blipFill>
                        <pic:spPr>
                          <a:xfrm>
                            <a:off x="0" y="0"/>
                            <a:ext cx="1685925" cy="66230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E6">
            <w:pPr>
              <w:spacing w:line="360" w:lineRule="auto"/>
              <w:rPr/>
            </w:pPr>
            <w:r w:rsidDel="00000000" w:rsidR="00000000" w:rsidRPr="00000000">
              <w:rPr>
                <w:rtl w:val="0"/>
              </w:rPr>
              <w:t xml:space="preserve">[RF199] - Prover botão de gerenciamento de pastas dos materiais;</w:t>
            </w:r>
          </w:p>
        </w:tc>
        <w:tc>
          <w:tcPr>
            <w:vAlign w:val="center"/>
          </w:tcPr>
          <w:p w:rsidR="00000000" w:rsidDel="00000000" w:rsidP="00000000" w:rsidRDefault="00000000" w:rsidRPr="00000000" w14:paraId="00000BE7">
            <w:pPr>
              <w:spacing w:line="360" w:lineRule="auto"/>
              <w:rPr/>
            </w:pPr>
            <w:r w:rsidDel="00000000" w:rsidR="00000000" w:rsidRPr="00000000">
              <w:rPr>
                <w:rtl w:val="0"/>
              </w:rPr>
              <w:t xml:space="preserve">Não prototipado</w:t>
            </w:r>
          </w:p>
        </w:tc>
        <w:tc>
          <w:tcPr/>
          <w:p w:rsidR="00000000" w:rsidDel="00000000" w:rsidP="00000000" w:rsidRDefault="00000000" w:rsidRPr="00000000" w14:paraId="00000BE8">
            <w:pPr>
              <w:keepNext w:val="1"/>
              <w:rPr/>
            </w:pPr>
            <w:r w:rsidDel="00000000" w:rsidR="00000000" w:rsidRPr="00000000">
              <w:rPr/>
              <w:drawing>
                <wp:inline distB="0" distT="0" distL="0" distR="0">
                  <wp:extent cx="1685925" cy="659130"/>
                  <wp:effectExtent b="0" l="0" r="0" t="0"/>
                  <wp:docPr id="354" name="image313.png"/>
                  <a:graphic>
                    <a:graphicData uri="http://schemas.openxmlformats.org/drawingml/2006/picture">
                      <pic:pic>
                        <pic:nvPicPr>
                          <pic:cNvPr id="0" name="image313.png"/>
                          <pic:cNvPicPr preferRelativeResize="0"/>
                        </pic:nvPicPr>
                        <pic:blipFill>
                          <a:blip r:embed="rId311"/>
                          <a:srcRect b="0" l="0" r="0" t="0"/>
                          <a:stretch>
                            <a:fillRect/>
                          </a:stretch>
                        </pic:blipFill>
                        <pic:spPr>
                          <a:xfrm>
                            <a:off x="0" y="0"/>
                            <a:ext cx="1685925" cy="65913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E9">
            <w:pPr>
              <w:spacing w:line="360" w:lineRule="auto"/>
              <w:rPr/>
            </w:pPr>
            <w:r w:rsidDel="00000000" w:rsidR="00000000" w:rsidRPr="00000000">
              <w:rPr>
                <w:rtl w:val="0"/>
              </w:rPr>
              <w:t xml:space="preserve">[RF200] - Prover botão de Login usando dados de outras aplicações (Google, Facebook);</w:t>
            </w:r>
          </w:p>
        </w:tc>
        <w:tc>
          <w:tcPr>
            <w:vAlign w:val="center"/>
          </w:tcPr>
          <w:p w:rsidR="00000000" w:rsidDel="00000000" w:rsidP="00000000" w:rsidRDefault="00000000" w:rsidRPr="00000000" w14:paraId="00000BEA">
            <w:pPr>
              <w:spacing w:line="360" w:lineRule="auto"/>
              <w:rPr/>
            </w:pPr>
            <w:r w:rsidDel="00000000" w:rsidR="00000000" w:rsidRPr="00000000">
              <w:rPr/>
              <w:drawing>
                <wp:inline distB="0" distT="0" distL="0" distR="0">
                  <wp:extent cx="1867161" cy="838317"/>
                  <wp:effectExtent b="0" l="0" r="0" t="0"/>
                  <wp:docPr id="352" name="image317.png"/>
                  <a:graphic>
                    <a:graphicData uri="http://schemas.openxmlformats.org/drawingml/2006/picture">
                      <pic:pic>
                        <pic:nvPicPr>
                          <pic:cNvPr id="0" name="image317.png"/>
                          <pic:cNvPicPr preferRelativeResize="0"/>
                        </pic:nvPicPr>
                        <pic:blipFill>
                          <a:blip r:embed="rId312"/>
                          <a:srcRect b="0" l="0" r="0" t="0"/>
                          <a:stretch>
                            <a:fillRect/>
                          </a:stretch>
                        </pic:blipFill>
                        <pic:spPr>
                          <a:xfrm>
                            <a:off x="0" y="0"/>
                            <a:ext cx="1867161" cy="83831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EB">
            <w:pPr>
              <w:keepNext w:val="1"/>
              <w:rPr/>
            </w:pPr>
            <w:r w:rsidDel="00000000" w:rsidR="00000000" w:rsidRPr="00000000">
              <w:rPr>
                <w:rtl w:val="0"/>
              </w:rPr>
            </w:r>
          </w:p>
          <w:p w:rsidR="00000000" w:rsidDel="00000000" w:rsidP="00000000" w:rsidRDefault="00000000" w:rsidRPr="00000000" w14:paraId="00000BEC">
            <w:pPr>
              <w:keepNext w:val="1"/>
              <w:rPr/>
            </w:pPr>
            <w:r w:rsidDel="00000000" w:rsidR="00000000" w:rsidRPr="00000000">
              <w:rPr/>
              <w:drawing>
                <wp:inline distB="0" distT="0" distL="0" distR="0">
                  <wp:extent cx="1685925" cy="712470"/>
                  <wp:effectExtent b="0" l="0" r="0" t="0"/>
                  <wp:docPr id="358" name="image328.png"/>
                  <a:graphic>
                    <a:graphicData uri="http://schemas.openxmlformats.org/drawingml/2006/picture">
                      <pic:pic>
                        <pic:nvPicPr>
                          <pic:cNvPr id="0" name="image328.png"/>
                          <pic:cNvPicPr preferRelativeResize="0"/>
                        </pic:nvPicPr>
                        <pic:blipFill>
                          <a:blip r:embed="rId313"/>
                          <a:srcRect b="0" l="0" r="0" t="0"/>
                          <a:stretch>
                            <a:fillRect/>
                          </a:stretch>
                        </pic:blipFill>
                        <pic:spPr>
                          <a:xfrm>
                            <a:off x="0" y="0"/>
                            <a:ext cx="1685925" cy="71247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ED">
            <w:pPr>
              <w:spacing w:line="360" w:lineRule="auto"/>
              <w:rPr/>
            </w:pPr>
            <w:r w:rsidDel="00000000" w:rsidR="00000000" w:rsidRPr="00000000">
              <w:rPr>
                <w:rtl w:val="0"/>
              </w:rPr>
              <w:t xml:space="preserve">[RF201] - Prover botão de opções no componente “classe”</w:t>
            </w:r>
          </w:p>
        </w:tc>
        <w:tc>
          <w:tcPr>
            <w:vAlign w:val="center"/>
          </w:tcPr>
          <w:p w:rsidR="00000000" w:rsidDel="00000000" w:rsidP="00000000" w:rsidRDefault="00000000" w:rsidRPr="00000000" w14:paraId="00000BEE">
            <w:pPr>
              <w:spacing w:line="360" w:lineRule="auto"/>
              <w:rPr/>
            </w:pPr>
            <w:r w:rsidDel="00000000" w:rsidR="00000000" w:rsidRPr="00000000">
              <w:rPr/>
              <w:drawing>
                <wp:inline distB="0" distT="0" distL="0" distR="0">
                  <wp:extent cx="371527" cy="238158"/>
                  <wp:effectExtent b="0" l="0" r="0" t="0"/>
                  <wp:docPr id="356" name="image319.png"/>
                  <a:graphic>
                    <a:graphicData uri="http://schemas.openxmlformats.org/drawingml/2006/picture">
                      <pic:pic>
                        <pic:nvPicPr>
                          <pic:cNvPr id="0" name="image319.png"/>
                          <pic:cNvPicPr preferRelativeResize="0"/>
                        </pic:nvPicPr>
                        <pic:blipFill>
                          <a:blip r:embed="rId314"/>
                          <a:srcRect b="0" l="0" r="0" t="0"/>
                          <a:stretch>
                            <a:fillRect/>
                          </a:stretch>
                        </pic:blipFill>
                        <pic:spPr>
                          <a:xfrm>
                            <a:off x="0" y="0"/>
                            <a:ext cx="371527" cy="2381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EF">
            <w:pPr>
              <w:keepNext w:val="1"/>
              <w:rPr/>
            </w:pPr>
            <w:r w:rsidDel="00000000" w:rsidR="00000000" w:rsidRPr="00000000">
              <w:rPr/>
              <w:drawing>
                <wp:inline distB="0" distT="0" distL="0" distR="0">
                  <wp:extent cx="1685925" cy="682625"/>
                  <wp:effectExtent b="0" l="0" r="0" t="0"/>
                  <wp:docPr id="349" name="image329.png"/>
                  <a:graphic>
                    <a:graphicData uri="http://schemas.openxmlformats.org/drawingml/2006/picture">
                      <pic:pic>
                        <pic:nvPicPr>
                          <pic:cNvPr id="0" name="image329.png"/>
                          <pic:cNvPicPr preferRelativeResize="0"/>
                        </pic:nvPicPr>
                        <pic:blipFill>
                          <a:blip r:embed="rId315"/>
                          <a:srcRect b="0" l="0" r="0" t="0"/>
                          <a:stretch>
                            <a:fillRect/>
                          </a:stretch>
                        </pic:blipFill>
                        <pic:spPr>
                          <a:xfrm>
                            <a:off x="0" y="0"/>
                            <a:ext cx="1685925" cy="6826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F0">
            <w:pPr>
              <w:spacing w:line="360" w:lineRule="auto"/>
              <w:rPr/>
            </w:pPr>
            <w:r w:rsidDel="00000000" w:rsidR="00000000" w:rsidRPr="00000000">
              <w:rPr>
                <w:rtl w:val="0"/>
              </w:rPr>
              <w:t xml:space="preserve">[RF202] adicionar funcionalidade que carrega os dados dos contatos recomendados</w:t>
            </w:r>
          </w:p>
        </w:tc>
        <w:tc>
          <w:tcPr>
            <w:vAlign w:val="center"/>
          </w:tcPr>
          <w:p w:rsidR="00000000" w:rsidDel="00000000" w:rsidP="00000000" w:rsidRDefault="00000000" w:rsidRPr="00000000" w14:paraId="00000BF1">
            <w:pPr>
              <w:spacing w:line="360" w:lineRule="auto"/>
              <w:rPr/>
            </w:pPr>
            <w:r w:rsidDel="00000000" w:rsidR="00000000" w:rsidRPr="00000000">
              <w:rPr>
                <w:rtl w:val="0"/>
              </w:rPr>
              <w:t xml:space="preserve">Não há protótipo</w:t>
            </w:r>
          </w:p>
        </w:tc>
        <w:tc>
          <w:tcPr/>
          <w:p w:rsidR="00000000" w:rsidDel="00000000" w:rsidP="00000000" w:rsidRDefault="00000000" w:rsidRPr="00000000" w14:paraId="00000BF2">
            <w:pPr>
              <w:keepNext w:val="1"/>
              <w:rPr/>
            </w:pPr>
            <w:r w:rsidDel="00000000" w:rsidR="00000000" w:rsidRPr="00000000">
              <w:rPr>
                <w:rtl w:val="0"/>
              </w:rPr>
            </w:r>
          </w:p>
          <w:p w:rsidR="00000000" w:rsidDel="00000000" w:rsidP="00000000" w:rsidRDefault="00000000" w:rsidRPr="00000000" w14:paraId="00000BF3">
            <w:pPr>
              <w:keepNext w:val="1"/>
              <w:rPr/>
            </w:pPr>
            <w:r w:rsidDel="00000000" w:rsidR="00000000" w:rsidRPr="00000000">
              <w:rPr/>
              <w:drawing>
                <wp:inline distB="0" distT="0" distL="0" distR="0">
                  <wp:extent cx="1685925" cy="644525"/>
                  <wp:effectExtent b="0" l="0" r="0" t="0"/>
                  <wp:docPr id="347" name="image310.png"/>
                  <a:graphic>
                    <a:graphicData uri="http://schemas.openxmlformats.org/drawingml/2006/picture">
                      <pic:pic>
                        <pic:nvPicPr>
                          <pic:cNvPr id="0" name="image310.png"/>
                          <pic:cNvPicPr preferRelativeResize="0"/>
                        </pic:nvPicPr>
                        <pic:blipFill>
                          <a:blip r:embed="rId316"/>
                          <a:srcRect b="0" l="0" r="0" t="0"/>
                          <a:stretch>
                            <a:fillRect/>
                          </a:stretch>
                        </pic:blipFill>
                        <pic:spPr>
                          <a:xfrm>
                            <a:off x="0" y="0"/>
                            <a:ext cx="1685925" cy="644525"/>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F4">
            <w:pPr>
              <w:spacing w:line="360" w:lineRule="auto"/>
              <w:rPr>
                <w:color w:val="000000"/>
              </w:rPr>
            </w:pPr>
            <w:r w:rsidDel="00000000" w:rsidR="00000000" w:rsidRPr="00000000">
              <w:rPr>
                <w:rtl w:val="0"/>
              </w:rPr>
              <w:t xml:space="preserve">[RF203] prover área de conversas do fórum</w:t>
            </w:r>
            <w:r w:rsidDel="00000000" w:rsidR="00000000" w:rsidRPr="00000000">
              <w:rPr>
                <w:rtl w:val="0"/>
              </w:rPr>
            </w:r>
          </w:p>
        </w:tc>
        <w:tc>
          <w:tcPr>
            <w:vAlign w:val="center"/>
          </w:tcPr>
          <w:p w:rsidR="00000000" w:rsidDel="00000000" w:rsidP="00000000" w:rsidRDefault="00000000" w:rsidRPr="00000000" w14:paraId="00000BF5">
            <w:pPr>
              <w:spacing w:line="360" w:lineRule="auto"/>
              <w:rPr/>
            </w:pPr>
            <w:r w:rsidDel="00000000" w:rsidR="00000000" w:rsidRPr="00000000">
              <w:rPr/>
              <w:drawing>
                <wp:inline distB="0" distT="0" distL="0" distR="0">
                  <wp:extent cx="1906270" cy="1033145"/>
                  <wp:effectExtent b="0" l="0" r="0" t="0"/>
                  <wp:docPr id="314" name="image289.png"/>
                  <a:graphic>
                    <a:graphicData uri="http://schemas.openxmlformats.org/drawingml/2006/picture">
                      <pic:pic>
                        <pic:nvPicPr>
                          <pic:cNvPr id="0" name="image289.png"/>
                          <pic:cNvPicPr preferRelativeResize="0"/>
                        </pic:nvPicPr>
                        <pic:blipFill>
                          <a:blip r:embed="rId317"/>
                          <a:srcRect b="0" l="0" r="0" t="0"/>
                          <a:stretch>
                            <a:fillRect/>
                          </a:stretch>
                        </pic:blipFill>
                        <pic:spPr>
                          <a:xfrm>
                            <a:off x="0" y="0"/>
                            <a:ext cx="1906270" cy="103314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F6">
            <w:pPr>
              <w:keepNext w:val="1"/>
              <w:rPr/>
            </w:pPr>
            <w:r w:rsidDel="00000000" w:rsidR="00000000" w:rsidRPr="00000000">
              <w:rPr>
                <w:rtl w:val="0"/>
              </w:rPr>
            </w:r>
          </w:p>
          <w:p w:rsidR="00000000" w:rsidDel="00000000" w:rsidP="00000000" w:rsidRDefault="00000000" w:rsidRPr="00000000" w14:paraId="00000BF7">
            <w:pPr>
              <w:keepNext w:val="1"/>
              <w:rPr/>
            </w:pPr>
            <w:r w:rsidDel="00000000" w:rsidR="00000000" w:rsidRPr="00000000">
              <w:rPr/>
              <w:drawing>
                <wp:inline distB="0" distT="0" distL="0" distR="0">
                  <wp:extent cx="1685925" cy="704850"/>
                  <wp:effectExtent b="0" l="0" r="0" t="0"/>
                  <wp:docPr id="311" name="image290.png"/>
                  <a:graphic>
                    <a:graphicData uri="http://schemas.openxmlformats.org/drawingml/2006/picture">
                      <pic:pic>
                        <pic:nvPicPr>
                          <pic:cNvPr id="0" name="image290.png"/>
                          <pic:cNvPicPr preferRelativeResize="0"/>
                        </pic:nvPicPr>
                        <pic:blipFill>
                          <a:blip r:embed="rId318"/>
                          <a:srcRect b="0" l="0" r="0" t="0"/>
                          <a:stretch>
                            <a:fillRect/>
                          </a:stretch>
                        </pic:blipFill>
                        <pic:spPr>
                          <a:xfrm>
                            <a:off x="0" y="0"/>
                            <a:ext cx="1685925" cy="704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Tabela 10 - Fonte: Próprio grupo responsável por este projeto</w:t>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pStyle w:val="Heading1"/>
        <w:numPr>
          <w:ilvl w:val="0"/>
          <w:numId w:val="2"/>
        </w:numPr>
        <w:ind w:left="720" w:hanging="360"/>
        <w:rPr/>
      </w:pPr>
      <w:bookmarkStart w:colFirst="0" w:colLast="0" w:name="_heading=h.1jlao46" w:id="23"/>
      <w:bookmarkEnd w:id="23"/>
      <w:sdt>
        <w:sdtPr>
          <w:tag w:val="goog_rdk_53"/>
        </w:sdtPr>
        <w:sdtContent>
          <w:commentRangeStart w:id="26"/>
        </w:sdtContent>
      </w:sdt>
      <w:r w:rsidDel="00000000" w:rsidR="00000000" w:rsidRPr="00000000">
        <w:rPr>
          <w:rtl w:val="0"/>
        </w:rPr>
        <w:t xml:space="preserve">FUNDAMENTAÇÃO TEÓRICA</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BF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incorporação da tecnologia na educação tem o potencial de revolucionar a forma como ensinamos e aprendemos. Por meio de ferramentas digitais, plataformas online, aplicativos móveis e recursos interativos, a tecnologia proporciona oportunidades inovadoras para engajar os alunos, personalizar o aprendizado, estimular a colaboração e ampliar o acesso ao conhecimento.</w:t>
      </w:r>
    </w:p>
    <w:p w:rsidR="00000000" w:rsidDel="00000000" w:rsidP="00000000" w:rsidRDefault="00000000" w:rsidRPr="00000000" w14:paraId="00000BFC">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Nesta fundamentação teórica, o objetivo do grupo é explorar as bases teóricas que sustentam a integração da tecnologia na educação. Uma análise crítica das teorias pedagógicas contemporâneas que embasam essa abordagem, destacando conceitos-chave, como aprendizagem ativa, construtivismo, conectivismo e aprendizado centrado no aluno será observada ao longo desse pequeno fragmento textual.</w:t>
      </w:r>
    </w:p>
    <w:p w:rsidR="00000000" w:rsidDel="00000000" w:rsidP="00000000" w:rsidRDefault="00000000" w:rsidRPr="00000000" w14:paraId="00000BFD">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43ky6rz" w:id="24"/>
      <w:bookmarkEnd w:id="24"/>
      <w:sdt>
        <w:sdtPr>
          <w:tag w:val="goog_rdk_54"/>
        </w:sdtPr>
        <w:sdtContent>
          <w:commentRangeStart w:id="27"/>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 que é o processo de socialização? </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BFE">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Peter L. Berger e Thomas Luckman (2006), no livro "A Construção Social da Realidade", sustentaram a ideia de que o processo de socialização é uma ocorrência que existe desde os primórdios da evolução humana e desempenha um papel fundamental na formação de sociedades em diversos contextos pelo mundo. A definição literal de socialização é percebida como a ação de interagir em grupo, o ato de compartilhar experiências, enquanto na sociologia, ela é compreendida como um processo pelo qual um indivíduo é incorporado biologicamente em uma sociedade.</w:t>
      </w:r>
    </w:p>
    <w:p w:rsidR="00000000" w:rsidDel="00000000" w:rsidP="00000000" w:rsidRDefault="00000000" w:rsidRPr="00000000" w14:paraId="00000BFF">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 acordo com esses autores, um ser humano não pode ser considerado parte de uma sociedade real se estiver isolado. A ideia de que alguém possa se tornar um ser social enquanto está completamente sozinho é utópica. A construção de uma sociedade surge da interação entre um grupo de indivíduos, ou seja, o processo de socialização começa quando uma comunidade se envolve em atividades conjuntas, desenvolvendo hábitos, tradições e, por fim, normas a serem seguidas. Dessa maneira, eles analisam a ação humana não apenas como comportamento em um contexto material, mas também como a expressão de significados subjetivos. Além disso, afirmam que toda atividade humana é moldada por hábitos. A assimilação desses hábitos resulta em diferentes correntes de pensamento, dando origem a culturas diversas ao longo do tempo. Na obra, também é discutida a ideia de que, coletivamente, os seres humanos criam um ambiente próprio, misturando suas origens socioculturais e psicológicas.</w:t>
      </w:r>
    </w:p>
    <w:p w:rsidR="00000000" w:rsidDel="00000000" w:rsidP="00000000" w:rsidRDefault="00000000" w:rsidRPr="00000000" w14:paraId="00000C00">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Conforme observado por Berger e Luckman (2006), o ser humano se desenvolve em um contexto social específico e é moldado pelas convicções desse ambiente. Portanto, compreende-se que o processo de socialização é uma parte intrínseca da vida de todos os indivíduos desde o início de sua existência, desempenhando um papel crucial na formação de diversas personalidades. Essas variações na personalidade decorrem da absorção do conhecimento transmitido pelas pessoas próximas, que desempenham um papel fundamental na socialização de uma criança, por exemplo. À medida que a criança cresce, por exemplo, ela enxerga o mundo da perspectiva das pessoas que a cercam, limitando sua visão a um único contexto.</w:t>
      </w:r>
    </w:p>
    <w:p w:rsidR="00000000" w:rsidDel="00000000" w:rsidP="00000000" w:rsidRDefault="00000000" w:rsidRPr="00000000" w14:paraId="00000C01">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2iq8gzs" w:id="25"/>
      <w:bookmarkEnd w:id="25"/>
      <w:sdt>
        <w:sdtPr>
          <w:tag w:val="goog_rdk_55"/>
        </w:sdtPr>
        <w:sdtContent>
          <w:commentRangeStart w:id="28"/>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Redes sociais e a socialização</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C02">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visto anteriormente, é inerente à condição humana a busca por conexões interpessoais, um aspecto que se desenvolve ao longo de toda a vida. Essas conexões se manifestam em diferentes contextos, como na família, na escola, na comunidade local, no ambiente de trabalho e nos grupos que surgem ao longo do percurso da vida. De maneira abrangente, essas interações fortalecem o tecido social. Além disso, esses ambientes podem dar origem a uma sociedade em rede por meio da formação e desenvolvimento de vínculos ao longo da trajetória individual. Como essa definição pode estar ligada às redes sociais no ambiente virtual? </w:t>
      </w:r>
    </w:p>
    <w:p w:rsidR="00000000" w:rsidDel="00000000" w:rsidP="00000000" w:rsidRDefault="00000000" w:rsidRPr="00000000" w14:paraId="00000C03">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se analisa as redes sociais em ambientes virtuais, é fundamental considerar como as estruturas sociais surgem nesse contexto, que tipo de estruturas são formadas, como essas estruturas se configuram por meio da comunicação mediada por computador e como as interações resultantes são capazes de criar fluxos de informações e trocas sociais que exercem impacto sobre essas estruturas. A partir dessa perspectiva, é relevante ressaltar que, com o avanço dos ambientes virtuais, houve uma transformação no acesso e na disseminação de informações, o que levou a alterações nos processos de comunicação e nas dinâmicas das relações sociais, ampliando-se por meio das redes. Regina Maria Marteleto, em seu livro </w:t>
      </w:r>
      <w:r w:rsidDel="00000000" w:rsidR="00000000" w:rsidRPr="00000000">
        <w:rPr>
          <w:rFonts w:ascii="Arial" w:cs="Arial" w:eastAsia="Arial" w:hAnsi="Arial"/>
          <w:i w:val="1"/>
          <w:sz w:val="24"/>
          <w:szCs w:val="24"/>
          <w:rtl w:val="0"/>
        </w:rPr>
        <w:t xml:space="preserve">“Informação e redes sociais: Interfaces de teorias, métodos e objetos”, </w:t>
      </w:r>
      <w:r w:rsidDel="00000000" w:rsidR="00000000" w:rsidRPr="00000000">
        <w:rPr>
          <w:rFonts w:ascii="Arial" w:cs="Arial" w:eastAsia="Arial" w:hAnsi="Arial"/>
          <w:sz w:val="24"/>
          <w:szCs w:val="24"/>
          <w:rtl w:val="0"/>
        </w:rPr>
        <w:t xml:space="preserve">explicita que: </w:t>
      </w:r>
    </w:p>
    <w:p w:rsidR="00000000" w:rsidDel="00000000" w:rsidP="00000000" w:rsidRDefault="00000000" w:rsidRPr="00000000" w14:paraId="00000C04">
      <w:pPr>
        <w:spacing w:after="120" w:line="360" w:lineRule="auto"/>
        <w:ind w:left="2694" w:firstLine="708.0000000000001"/>
        <w:jc w:val="both"/>
        <w:rPr>
          <w:rFonts w:ascii="Arial" w:cs="Arial" w:eastAsia="Arial" w:hAnsi="Arial"/>
          <w:sz w:val="24"/>
          <w:szCs w:val="24"/>
        </w:rPr>
      </w:pPr>
      <w:sdt>
        <w:sdtPr>
          <w:tag w:val="goog_rdk_56"/>
        </w:sdtPr>
        <w:sdtContent>
          <w:commentRangeStart w:id="29"/>
        </w:sdtContent>
      </w:sdt>
      <w:r w:rsidDel="00000000" w:rsidR="00000000" w:rsidRPr="00000000">
        <w:rPr>
          <w:rFonts w:ascii="Arial" w:cs="Arial" w:eastAsia="Arial" w:hAnsi="Arial"/>
          <w:i w:val="1"/>
          <w:sz w:val="24"/>
          <w:szCs w:val="24"/>
          <w:rtl w:val="0"/>
        </w:rPr>
        <w:t xml:space="preserve">“uma rede social na internet tem um potencial imenso para colaborar, mobilizar e transformar a sociedade. São pessoas que estão utilizando a internet para ampliar suas conexões e construir um espaço mais democrático, mais amplo, mais plural e com isso, gerando valores como reputação, suporte social, acesso às informações etc.” </w:t>
      </w:r>
      <w:r w:rsidDel="00000000" w:rsidR="00000000" w:rsidRPr="00000000">
        <w:rPr>
          <w:rFonts w:ascii="Arial" w:cs="Arial" w:eastAsia="Arial" w:hAnsi="Arial"/>
          <w:sz w:val="24"/>
          <w:szCs w:val="24"/>
          <w:rtl w:val="0"/>
        </w:rPr>
        <w:t xml:space="preserve">(MARTELETO, 2009, p. 76)</w:t>
      </w:r>
      <w:commentRangeEnd w:id="29"/>
      <w:r w:rsidDel="00000000" w:rsidR="00000000" w:rsidRPr="00000000">
        <w:commentReference w:id="29"/>
      </w:r>
      <w:r w:rsidDel="00000000" w:rsidR="00000000" w:rsidRPr="00000000">
        <w:rPr>
          <w:rtl w:val="0"/>
        </w:rPr>
      </w:r>
    </w:p>
    <w:sdt>
      <w:sdtPr>
        <w:tag w:val="goog_rdk_57"/>
      </w:sdtPr>
      <w:sdtContent>
        <w:p w:rsidR="00000000" w:rsidDel="00000000" w:rsidP="00000000" w:rsidRDefault="00000000" w:rsidRPr="00000000" w14:paraId="00000C05">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0" w:right="0" w:firstLine="0"/>
            <w:jc w:val="left"/>
            <w:rPr/>
            <w:pPrChange w:author="PAULO ROGÉRIO NEVES DE OLIVEIRA" w:id="0" w:date="2023-11-28T15:17:00Z">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pPr>
            </w:pPrChange>
          </w:pPr>
          <w:bookmarkStart w:colFirst="0" w:colLast="0" w:name="_heading=h.xvir7l"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Benefícios das Redes Sociais</w:t>
          </w:r>
        </w:p>
      </w:sdtContent>
    </w:sdt>
    <w:p w:rsidR="00000000" w:rsidDel="00000000" w:rsidP="00000000" w:rsidRDefault="00000000" w:rsidRPr="00000000" w14:paraId="00000C06">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uso das redes sociais pode trazer diversos benefícios para as pessoas, especialmente em termos de comunicação e conexão social. Com essas ferramentas, é possível estabelecer contato com pessoas de diferentes partes do mundo, trocar informações, ideias e experiências, além de compartilhar momentos da vida cotidiana.</w:t>
      </w:r>
    </w:p>
    <w:p w:rsidR="00000000" w:rsidDel="00000000" w:rsidP="00000000" w:rsidRDefault="00000000" w:rsidRPr="00000000" w14:paraId="00000C07">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as redes sociais podem ajudar as pessoas a se manterem informadas sobre eventos e acontecimentos importantes, bem como a se conectar com grupos e comunidades de interesse comum. Essas ferramentas também podem ser úteis para divulgar trabalhos, projetos e empreendimentos, o que pode contribuir para a visibilidade e o sucesso dessas iniciativas.</w:t>
      </w:r>
    </w:p>
    <w:sdt>
      <w:sdtPr>
        <w:tag w:val="goog_rdk_59"/>
      </w:sdtPr>
      <w:sdtContent>
        <w:p w:rsidR="00000000" w:rsidDel="00000000" w:rsidP="00000000" w:rsidRDefault="00000000" w:rsidRPr="00000000" w14:paraId="00000C08">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0" w:right="0" w:hanging="26"/>
            <w:jc w:val="left"/>
            <w:rPr/>
            <w:pPrChange w:author="PAULO ROGÉRIO NEVES DE OLIVEIRA" w:id="0" w:date="2023-11-28T15:15:00Z">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pPr>
            </w:pPrChange>
          </w:pPr>
          <w:bookmarkStart w:colFirst="0" w:colLast="0" w:name="_heading=h.3hv69ve" w:id="27"/>
          <w:bookmarkEnd w:id="27"/>
          <w:sdt>
            <w:sdtPr>
              <w:tag w:val="goog_rdk_58"/>
            </w:sdtPr>
            <w:sdtContent>
              <w:commentRangeStart w:id="30"/>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Prejuízo dos usos excessivos das Redes Sociais </w:t>
          </w:r>
          <w:commentRangeEnd w:id="30"/>
          <w:r w:rsidDel="00000000" w:rsidR="00000000" w:rsidRPr="00000000">
            <w:commentReference w:id="30"/>
          </w:r>
          <w:r w:rsidDel="00000000" w:rsidR="00000000" w:rsidRPr="00000000">
            <w:rPr>
              <w:rtl w:val="0"/>
            </w:rPr>
          </w:r>
        </w:p>
      </w:sdtContent>
    </w:sdt>
    <w:p w:rsidR="00000000" w:rsidDel="00000000" w:rsidP="00000000" w:rsidRDefault="00000000" w:rsidRPr="00000000" w14:paraId="00000C09">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outro lado, o uso excessivo das redes sociais pode trazer diversos prejuízos para as pessoas, especialmente em termos de saúde física e mental. Um dos principais problemas é o sedentarismo, já que muitas pessoas passam horas sentadas em frente ao computador ou ao celular, sem praticar atividades físicas.</w:t>
      </w:r>
    </w:p>
    <w:p w:rsidR="00000000" w:rsidDel="00000000" w:rsidP="00000000" w:rsidRDefault="00000000" w:rsidRPr="00000000" w14:paraId="00000C0A">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uso excessivo das redes sociais também pode gerar problemas emocionais, como ansiedade, depressão e baixa autoestima. Isso ocorre porque muitas pessoas comparam suas vidas com as de outras pessoas nas redes sociais, o que pode gerar sentimentos de inadequação e insuficiência.</w:t>
      </w:r>
    </w:p>
    <w:p w:rsidR="00000000" w:rsidDel="00000000" w:rsidP="00000000" w:rsidRDefault="00000000" w:rsidRPr="00000000" w14:paraId="00000C0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Outro problema é o isolamento social, já que muitas pessoas substituem a socialização física pela virtual, o que pode levar a uma falta de contato humano e, consequentemente, à solidão e ao isolamento.</w:t>
      </w:r>
    </w:p>
    <w:p w:rsidR="00000000" w:rsidDel="00000000" w:rsidP="00000000" w:rsidRDefault="00000000" w:rsidRPr="00000000" w14:paraId="00000C0C">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mídias sociais se tornaram uma parte integral da vida cotidiana das pessoas e têm um impacto significativo na sociedade, conectando indivíduos com interesses e valores comuns e permitindo que as informações sejam compartilhadas instantaneamente. É importante entender as tendências futuras nas mídias sociais para que as empresas possam criar estratégias de marketing eficazes e se conectar com seu público-alvo. Algumas das tendências mais importantes para 2023 e além incluem gerenciamento de crises nas mídias sociais, autenticidade de marca, a eliminação gradual de cookies de terceiros, o papel da inteligência artificial nas recomendações de postagens, marketing de influenciadores nano e micro, e a importância do toque humano. Além disso, as mídias sociais podem ser usadas como uma ferramenta poderosa de gerenciamento de crises, ajudando as empresas a recuperar a confiança e a construir conexões mais profundas com seu público.</w:t>
      </w:r>
    </w:p>
    <w:p w:rsidR="00000000" w:rsidDel="00000000" w:rsidP="00000000" w:rsidRDefault="00000000" w:rsidRPr="00000000" w14:paraId="00000C0D">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mídias sociais podem ter um impacto negativo na vida acadêmica de crianças, adolescentes e jovens adultos, devido ao tempo excessivo gasto em plataformas sociais em detrimento do estudo. Além disso, o uso excessivo de mídias sociais pode levar a uma diminuição da atenção e da concentração, o que pode afetar negativamente o desempenho acadêmico. É importante lembrar que o uso de mídias sociais também pode levar a problemas de saúde mental, como estresse, ansiedade e depressão, que afetam a capacidade de concentração e aprendizado. Ainda assim, as mídias sociais também podem ter um impacto positivo, como a possibilidade de encontrar informações úteis e se conectar com outros estudantes para compartilhar conhecimento e dicas de estudo.</w:t>
      </w:r>
    </w:p>
    <w:p w:rsidR="00000000" w:rsidDel="00000000" w:rsidP="00000000" w:rsidRDefault="00000000" w:rsidRPr="00000000" w14:paraId="00000C0E">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mídias atuais não foram projetadas com foco em fins acadêmicos, mas sim para comunicação social e entretenimento. Embora existam algumas iniciativas acadêmicas nessas plataformas, o espaço para fins acadêmicos é limitado e pouco explorado.</w:t>
      </w:r>
    </w:p>
    <w:p w:rsidR="00000000" w:rsidDel="00000000" w:rsidP="00000000" w:rsidRDefault="00000000" w:rsidRPr="00000000" w14:paraId="00000C0F">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entanto, é possível que as mídias sociais sejam mais exploradas para fins acadêmicos no futuro, mas com uma abordagem cuidadosa e estratégica para garantir a qualidade e a validade das informações compartilhadas.</w:t>
      </w:r>
    </w:p>
    <w:p w:rsidR="00000000" w:rsidDel="00000000" w:rsidP="00000000" w:rsidRDefault="00000000" w:rsidRPr="00000000" w14:paraId="00000C10">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utilização da tecnologia no espaço acadêmico oferece diversas vantagens e desvantagens, como o estímulo ao engajamento dos alunos, o desenvolvimento da criatividade, o contato com diferentes culturas e a personalização do aprendizado. Além disso, a tecnologia pode fazer com que tenha uma redução de desperdício de papel. A tecnologia também ajuda comunicação direta entre alunos e professores, otimizar tarefas e despertar a curiosidade dos alunos. Mas é importante lembrar que o uso de tecnologia na educação também apresenta desafios, como a distração dos alunos, a variação na qualidade das informações e a falta de profundidade no conteúdo.</w:t>
      </w:r>
    </w:p>
    <w:p w:rsidR="00000000" w:rsidDel="00000000" w:rsidP="00000000" w:rsidRDefault="00000000" w:rsidRPr="00000000" w14:paraId="00000C11">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redes sociais podem afetar ou ajudar a vida social de um aluno de várias maneiras. Por um lado, as redes sociais podem ajudar os alunos a se conectarem com colegas de classe e professores, permitindo que eles formem grupos de estudo e discutam tópicos acadêmicos de forma mais eficiente. As redes sociais também podem ajudar os alunos a se manterem atualizados com as atividades da escola, como eventos e notícias importantes. No entanto, o uso excessivo de redes sociais pode levar à distração dos estudos, o que pode ter efeitos negativos no desempenho acadêmico do aluno. Além disso, as redes sociais também podem levar ao cyberbullying e à propagação de informações falsas, o que pode afetar negativamente a saúde mental do aluno e sua interação social com outros colegas de classe </w:t>
      </w:r>
    </w:p>
    <w:p w:rsidR="00000000" w:rsidDel="00000000" w:rsidP="00000000" w:rsidRDefault="00000000" w:rsidRPr="00000000" w14:paraId="00000C12">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resumo, o efeito que as redes sociais podem ter na vida social de um aluno depende da forma como são utilizadas. Se usadas de forma consciente e equilibrada, as redes sociais podem ser uma ferramenta poderosa para construir amizades e comunidades mais fortes. Mas se usadas de forma irresponsável ou excessiva, podem prejudicar a vida social e emocional dos alunos.</w:t>
      </w:r>
    </w:p>
    <w:p w:rsidR="00000000" w:rsidDel="00000000" w:rsidP="00000000" w:rsidRDefault="00000000" w:rsidRPr="00000000" w14:paraId="00000C13">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1x0gk37" w:id="28"/>
      <w:bookmarkEnd w:id="28"/>
      <w:sdt>
        <w:sdtPr>
          <w:tag w:val="goog_rdk_60"/>
        </w:sdtPr>
        <w:sdtContent>
          <w:commentRangeStart w:id="31"/>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Uso das redes sociais na educação</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C14">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ser humano, enquanto ser social, sempre conviveu em um ambiente de comunicação e colaboração, utilizando as tecnologias disponíveis em cada fase histórica para esse contato. Com os avanços dos recursos tecnológicos, em especial das tecnologias da informação e comunicação, o ser humano, passa a utilizá-los em suas atividades profissionais, de lazer, de aprendizado e de contato interpessoal. Com isso, os relacionamentos passam a ocorrer também através da internet e assim surgem as redes sociais digitais. Através das ferramentas tecnológicas disponibilizadas pela internet, as pessoas podem trocar informações, compartilhar experiências, colaborar com projetos, participar no aprendizado coletivo, fortalecer os laços entre seus membros e aumentar o poder de decisão do grupo.</w:t>
      </w:r>
    </w:p>
    <w:p w:rsidR="00000000" w:rsidDel="00000000" w:rsidP="00000000" w:rsidRDefault="00000000" w:rsidRPr="00000000" w14:paraId="00000C15">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Então, considerando o ser humano como ser social, que age e modifica o meio onde está e que responde às características desse ambiente, as redes sociais digitais passam a ser excelentes recursos de aprendizagem, pois favorecem o contato entre as pessoas, de tal forma que estas possam utilizar diferentes mídias para se expressar. A internalização é um processo lento, gradual e progressivo, no qual o ser humano cria e modifica o funcionamento intramental graças a reconstrução que ele faz dos mediadores e das atividades ocorridas durante o processo.  As redes sociais digitais possibilitam esse contato com as tecnologias, além de criar um ambiente no qual as pessoas podem refletir antes de se manifestarem assim como ter contato com uma grande diversidade de pessoas</w:t>
      </w:r>
    </w:p>
    <w:p w:rsidR="00000000" w:rsidDel="00000000" w:rsidP="00000000" w:rsidRDefault="00000000" w:rsidRPr="00000000" w14:paraId="00000C16">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Segundo o autor Juan José Haro, em sua obra </w:t>
      </w:r>
      <w:r w:rsidDel="00000000" w:rsidR="00000000" w:rsidRPr="00000000">
        <w:rPr>
          <w:rFonts w:ascii="Arial" w:cs="Arial" w:eastAsia="Arial" w:hAnsi="Arial"/>
          <w:i w:val="1"/>
          <w:sz w:val="24"/>
          <w:szCs w:val="24"/>
          <w:rtl w:val="0"/>
        </w:rPr>
        <w:t xml:space="preserve">Las redes sociales en educación</w:t>
      </w:r>
      <w:r w:rsidDel="00000000" w:rsidR="00000000" w:rsidRPr="00000000">
        <w:rPr>
          <w:rFonts w:ascii="Arial" w:cs="Arial" w:eastAsia="Arial" w:hAnsi="Arial"/>
          <w:sz w:val="24"/>
          <w:szCs w:val="24"/>
          <w:rtl w:val="0"/>
        </w:rPr>
        <w:t xml:space="preserve">, publicado no ano de 2008, observa-se a mais clara e profunda opinião a favor dessa “inovação” digital</w:t>
      </w:r>
    </w:p>
    <w:p w:rsidR="00000000" w:rsidDel="00000000" w:rsidP="00000000" w:rsidRDefault="00000000" w:rsidRPr="00000000" w14:paraId="00000C17">
      <w:pPr>
        <w:spacing w:after="120" w:line="360" w:lineRule="auto"/>
        <w:ind w:left="2693" w:firstLine="709.0000000000003"/>
        <w:jc w:val="both"/>
        <w:rPr>
          <w:rFonts w:ascii="Arial" w:cs="Arial" w:eastAsia="Arial" w:hAnsi="Arial"/>
          <w:sz w:val="24"/>
          <w:szCs w:val="24"/>
        </w:rPr>
      </w:pPr>
      <w:bookmarkStart w:colFirst="0" w:colLast="0" w:name="_heading=h.4h042r0" w:id="29"/>
      <w:bookmarkEnd w:id="29"/>
      <w:sdt>
        <w:sdtPr>
          <w:tag w:val="goog_rdk_61"/>
        </w:sdtPr>
        <w:sdtContent>
          <w:commentRangeStart w:id="32"/>
        </w:sdtContent>
      </w:sdt>
      <w:r w:rsidDel="00000000" w:rsidR="00000000" w:rsidRPr="00000000">
        <w:rPr>
          <w:rFonts w:ascii="Arial" w:cs="Arial" w:eastAsia="Arial" w:hAnsi="Arial"/>
          <w:i w:val="1"/>
          <w:sz w:val="24"/>
          <w:szCs w:val="24"/>
          <w:rtl w:val="0"/>
        </w:rPr>
        <w:t xml:space="preserve">“O mundo educativo não pode permanecer alheio aos</w:t>
      </w:r>
      <w:commentRangeEnd w:id="32"/>
      <w:r w:rsidDel="00000000" w:rsidR="00000000" w:rsidRPr="00000000">
        <w:commentReference w:id="32"/>
      </w:r>
      <w:r w:rsidDel="00000000" w:rsidR="00000000" w:rsidRPr="00000000">
        <w:rPr>
          <w:rFonts w:ascii="Arial" w:cs="Arial" w:eastAsia="Arial" w:hAnsi="Arial"/>
          <w:i w:val="1"/>
          <w:sz w:val="24"/>
          <w:szCs w:val="24"/>
          <w:rtl w:val="0"/>
        </w:rPr>
        <w:t xml:space="preserve"> fenômenos sociais como este, que está mudando a forma de comunicação entre as pessoas. O professor frente a este novo cenário tecnológico, passa a dispor de muitos recursos que estimulam a participação do aluno.  Este aluno, ao se apoderar dos recursos tecnológicos, se torna mais colaborativo, participativo e assim, pode expor o resultado de sua reflexão e aprendizado para todos os envolvidos nesta rede. As redes sociais, permitem centralizar em um único local todas as atividades docente, professores e alunos de um centro educativo, aumenta o sentimento de comunidade educativa, melhora o ambiente de trabalho ao permitir que o aluno possa criar seus próprios objetos de interesse, aumenta a comunicação entre professores e alunos e facilita a coordenação do trabalho de diversos grupos de aprendizagem”.</w:t>
      </w:r>
      <w:r w:rsidDel="00000000" w:rsidR="00000000" w:rsidRPr="00000000">
        <w:rPr>
          <w:rFonts w:ascii="Arial" w:cs="Arial" w:eastAsia="Arial" w:hAnsi="Arial"/>
          <w:sz w:val="24"/>
          <w:szCs w:val="24"/>
          <w:rtl w:val="0"/>
        </w:rPr>
        <w:t xml:space="preserve"> (HARO, 2010, p. 1)</w:t>
      </w:r>
    </w:p>
    <w:p w:rsidR="00000000" w:rsidDel="00000000" w:rsidP="00000000" w:rsidRDefault="00000000" w:rsidRPr="00000000" w14:paraId="00000C18">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 Laura Rossaro, Especialista em tecnologia educativa (UBA), também destaca que o processo ensino-aprendizagem em rede favorece um aprendizado autônomo, personalizado, expandido através de novos espaços, de novas fontes e meios, menos invasivo e processual, ou seja, não orientado a resultados. Ainda ressaltando sua visão sobre o tema, Rossaro diz que a educação não está mais embasada no professor como centro do saber e do conhecimento. A educação ocorre com a participação do aluno com seus colegas, com os professores e utilizando vários recursos midiáticos e comunicacionais. O aluno participa do seu aprendizado e é responsável por esse aprendizado. Esse aprendizado pode ocorrer através de procedimentos formais ou não formais, e as redes sociais passam a ter um grande valor nesse processo, pois possibilitam a livre expressão do aluno, e o contato com colegas na construção de um indivíduo reflexivo.</w:t>
      </w:r>
    </w:p>
    <w:p w:rsidR="00000000" w:rsidDel="00000000" w:rsidP="00000000" w:rsidRDefault="00000000" w:rsidRPr="00000000" w14:paraId="00000C19">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que esse processo ocorra, se faz necessário a participação ativa dos professores, incorporando as tecnologias nas atividades educacionais, e que a instituição educacional se adeque a sociedade do conhecimento, que estimula o aprendizado permanente, a participação e colaboração do aluno no seu próprio aprendizado.</w:t>
      </w:r>
    </w:p>
    <w:p w:rsidR="00000000" w:rsidDel="00000000" w:rsidP="00000000" w:rsidRDefault="00000000" w:rsidRPr="00000000" w14:paraId="00000C1A">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2w5ecyt" w:id="30"/>
      <w:bookmarkEnd w:id="30"/>
      <w:sdt>
        <w:sdtPr>
          <w:tag w:val="goog_rdk_62"/>
        </w:sdtPr>
        <w:sdtContent>
          <w:commentRangeStart w:id="33"/>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Desafios para a integração da tecnologia na educação</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C1B">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vinte anos, para aprender oficialmente, tínhamos que ir a uma escola. E hoje? Continuamos, na maioria das situações, indo ao mesmo lugar, obrigatoriamente, para aprender. Há mudanças, mas são pequenas, ínfimas, diante do peso da organização escolar como local e tempo fixos, programados, oficiais de aprendizagem. As tecnologias chegaram na escola, mas estas sempre privilegiaram mais o controle a modernização da infraestrutura e a gestão do que a mudança. Os programas de gestão administrativa estão mais desenvolvidos do que os voltados à aprendizagem. Há avanços na virtualização da aprendizagem, mas só conseguem arranhar superficialmente a estrutura pesada em que estão estruturados os vários níveis de ensino. Apesar da resistência institucional, as pressões pelas mudanças são cada vez mais fortes. </w:t>
      </w:r>
    </w:p>
    <w:p w:rsidR="00000000" w:rsidDel="00000000" w:rsidP="00000000" w:rsidRDefault="00000000" w:rsidRPr="00000000" w14:paraId="00000C1C">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empresas estão muito ativas na educação on-line e buscam nas universidades mais agilidade, flexibilização e rapidez na oferta de educação continuada. Os avanços na educação a distância com a </w:t>
      </w:r>
      <w:sdt>
        <w:sdtPr>
          <w:tag w:val="goog_rdk_63"/>
        </w:sdtPr>
        <w:sdtContent>
          <w:commentRangeStart w:id="34"/>
        </w:sdtContent>
      </w:sdt>
      <w:r w:rsidDel="00000000" w:rsidR="00000000" w:rsidRPr="00000000">
        <w:rPr>
          <w:rFonts w:ascii="Arial" w:cs="Arial" w:eastAsia="Arial" w:hAnsi="Arial"/>
          <w:sz w:val="24"/>
          <w:szCs w:val="24"/>
          <w:rtl w:val="0"/>
        </w:rPr>
        <w:t xml:space="preserve">LDB </w:t>
      </w:r>
      <w:commentRangeEnd w:id="34"/>
      <w:r w:rsidDel="00000000" w:rsidR="00000000" w:rsidRPr="00000000">
        <w:commentReference w:id="34"/>
      </w:r>
      <w:r w:rsidDel="00000000" w:rsidR="00000000" w:rsidRPr="00000000">
        <w:rPr>
          <w:rFonts w:ascii="Arial" w:cs="Arial" w:eastAsia="Arial" w:hAnsi="Arial"/>
          <w:sz w:val="24"/>
          <w:szCs w:val="24"/>
          <w:rtl w:val="0"/>
        </w:rPr>
        <w:t xml:space="preserve">e a Internet estão sendo notáveis. A LDB legalizou a educação a distância e a Internet lhe tirou o ar de isolamento, de atraso, de ensino de segunda classe. A interconectividade que a Internet e as redes desenvolveram nestes últimos anos está começando a revolucionar a forma de ensinar e aprender. As redes, principalmente a Internet, estão começando a provocar mudanças profundas na educação presencial e a distância. Na presencial, desenraizam o conceito de          ensino-aprendizagem localizado e temporalizado. Podemos aprender desde vários lugares, ao mesmo tempo, on e offline, juntos e separados. Como nos bancos, temos nossa agência (escola) que é nosso ponto de referência; só que agora não precisamos ir até lá o tempo todo para poder aprender. As redes também estão provocando mudanças profundas na educação a distância. Antes a EAD era uma atividade muito solitária e exigia muito autodisciplina. Agora com as redes a EAD continua como uma atividade individual, combinada com a possibilidade de comunicação instantânea, de criar grupos de aprendizagem, integrando a aprendizagem pessoal com a grupal. A educação presencial está incorporando tecnologias, funções, atividades que eram típicas da educação a distância, e a EAD está descobrindo que pode ensinar de forma menos individualista, mantendo um equilíbrio entre a flexibilidade e a interação.</w:t>
      </w:r>
    </w:p>
    <w:p w:rsidR="00000000" w:rsidDel="00000000" w:rsidP="00000000" w:rsidRDefault="00000000" w:rsidRPr="00000000" w14:paraId="00000C1D">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escola é uma instituição mais tradicional que inovadora. A cultura escolar tem resistido bravamente às mudanças. Os modelos de ensino focados no professor continuam predominando, apesar dos avanços teóricos em busca de mudanças do foco do ensino para o de aprendizagem. Tudo isto nos mostra que não será fácil mudar esta cultura escolar tradicional, que as inovações serão mais lentas, que muitas instituições reproduzirão no virtual o modelo centralizador no conteúdo e no professor do ensino presencial. Com os processos convencionais de ensino e com a atual dispersão da atenção da vida urbana, fica muito difícil a autonomia, a organização pessoal, indispensáveis para os processos de aprendizagem à distância. </w:t>
      </w:r>
    </w:p>
    <w:p w:rsidR="00000000" w:rsidDel="00000000" w:rsidP="00000000" w:rsidRDefault="00000000" w:rsidRPr="00000000" w14:paraId="00000C1E">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aluno desorganizado poderá deixar passar o tempo adequado para cada atividade, discussão, produção e poderá sentir dificuldade em acompanhar o ritmo de um curso. Isso atrapalhará sua motivação, sua própria aprendizagem e a do grupo, o que criará tensão ou indiferença. Alunos assim, aos poucos, poderão deixar de participar, de produzir e muitos terão dificuldade, à distância, de retomar a motivação, o entusiasmo pelo curso. No presencial, uma conversa dos colegas mais próximos ou do professor poderá ajudar a que queiram voltar a participar do curso. À distância será possível, mas não fácil. Os alunos estão prontos para a multimídia, os professores, em geral, não. </w:t>
      </w:r>
    </w:p>
    <w:p w:rsidR="00000000" w:rsidDel="00000000" w:rsidP="00000000" w:rsidRDefault="00000000" w:rsidRPr="00000000" w14:paraId="00000C1F">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professores sentem cada vez mais claro o descompasso no domínio das tecnologias e, em geral, tentam segurar o máximo que podem, fazendo pequenas concessões, sem mudar o essencial. Podemos entender que muitos professores têm medo de revelar sua dificuldade diante do aluno. Por isso e pelo hábito mantêm uma estrutura repressiva, controladora, repetidora. Os professores percebem que precisam mudar, mas não sabem bem como fazê-lo e não estão preparados para experimentar com segurança. Não é possível dizer se essa grande dificuldade dos educadores no meio tecnológico é receio de se distanciar de seus alunos e seus próprios conteúdos, ou apenas o conservadorismo dentro do campo de ensino. No entanto, José Moran, professor da USP, pesquisador e orientador de projetos de transformação na educação, em seu livro </w:t>
      </w:r>
      <w:r w:rsidDel="00000000" w:rsidR="00000000" w:rsidRPr="00000000">
        <w:rPr>
          <w:rFonts w:ascii="Arial" w:cs="Arial" w:eastAsia="Arial" w:hAnsi="Arial"/>
          <w:i w:val="1"/>
          <w:sz w:val="24"/>
          <w:szCs w:val="24"/>
          <w:rtl w:val="0"/>
        </w:rPr>
        <w:t xml:space="preserve">“Metodologias Ativas para uma Educação Inovadora”, </w:t>
      </w:r>
      <w:r w:rsidDel="00000000" w:rsidR="00000000" w:rsidRPr="00000000">
        <w:rPr>
          <w:rFonts w:ascii="Arial" w:cs="Arial" w:eastAsia="Arial" w:hAnsi="Arial"/>
          <w:sz w:val="24"/>
          <w:szCs w:val="24"/>
          <w:rtl w:val="0"/>
        </w:rPr>
        <w:t xml:space="preserve">propõe que tal medo não é preciso, uma que, de acordo com suas próprias palavras: </w:t>
      </w:r>
    </w:p>
    <w:p w:rsidR="00000000" w:rsidDel="00000000" w:rsidP="00000000" w:rsidRDefault="00000000" w:rsidRPr="00000000" w14:paraId="00000C20">
      <w:pPr>
        <w:spacing w:after="120" w:line="360" w:lineRule="auto"/>
        <w:ind w:left="2977" w:firstLine="425"/>
        <w:jc w:val="both"/>
        <w:rPr>
          <w:rFonts w:ascii="Arial" w:cs="Arial" w:eastAsia="Arial" w:hAnsi="Arial"/>
          <w:i w:val="1"/>
          <w:sz w:val="24"/>
          <w:szCs w:val="24"/>
        </w:rPr>
      </w:pPr>
      <w:sdt>
        <w:sdtPr>
          <w:tag w:val="goog_rdk_64"/>
        </w:sdtPr>
        <w:sdtContent>
          <w:commentRangeStart w:id="35"/>
        </w:sdtContent>
      </w:sdt>
      <w:r w:rsidDel="00000000" w:rsidR="00000000" w:rsidRPr="00000000">
        <w:rPr>
          <w:rFonts w:ascii="Arial" w:cs="Arial" w:eastAsia="Arial" w:hAnsi="Arial"/>
          <w:i w:val="1"/>
          <w:sz w:val="24"/>
          <w:szCs w:val="24"/>
          <w:rtl w:val="0"/>
        </w:rPr>
        <w:t xml:space="preserve">“O que tecnologia traz hoje é integração de todos os </w:t>
      </w:r>
      <w:commentRangeEnd w:id="35"/>
      <w:r w:rsidDel="00000000" w:rsidR="00000000" w:rsidRPr="00000000">
        <w:commentReference w:id="35"/>
      </w:r>
      <w:r w:rsidDel="00000000" w:rsidR="00000000" w:rsidRPr="00000000">
        <w:rPr>
          <w:rFonts w:ascii="Arial" w:cs="Arial" w:eastAsia="Arial" w:hAnsi="Arial"/>
          <w:i w:val="1"/>
          <w:sz w:val="24"/>
          <w:szCs w:val="24"/>
          <w:rtl w:val="0"/>
        </w:rPr>
        <w:t xml:space="preserve">espaços e tempos. O ensinar e aprender acontece numa interligação simbiótica, profunda, constante entre o que chamamos mundo físico e mundo digital. Não são dois mundos ou espaços, mas um espaço estendido, uma sala de aula ampliada, que se mescla, hibridiza constantemente” (MORAN,2015 p.16).</w:t>
      </w:r>
    </w:p>
    <w:p w:rsidR="00000000" w:rsidDel="00000000" w:rsidP="00000000" w:rsidRDefault="00000000" w:rsidRPr="00000000" w14:paraId="00000C21">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Muitas instituições também exigem mudanças dos professores sem dar-lhes condições para que eles as efetuem. Frequentemente algumas organizações introduzem computadores, conectam as escolas com a Internet e esperam que só isso melhore os problemas do ensino. Os administradores se frustram ao ver que tanto esforço e dinheiro empatados não se traduzem em mudanças significativas nas aulas e nas atitudes do corpo docente. No documento </w:t>
      </w:r>
      <w:r w:rsidDel="00000000" w:rsidR="00000000" w:rsidRPr="00000000">
        <w:rPr>
          <w:rFonts w:ascii="Arial" w:cs="Arial" w:eastAsia="Arial" w:hAnsi="Arial"/>
          <w:i w:val="1"/>
          <w:sz w:val="24"/>
          <w:szCs w:val="24"/>
          <w:rtl w:val="0"/>
        </w:rPr>
        <w:t xml:space="preserve">“Elementos conceituais e metodológicos para definição dos direitos de aprendizagem e desenvolvimento do ciclo de alfabetização do ensino fundamental”</w:t>
      </w:r>
      <w:r w:rsidDel="00000000" w:rsidR="00000000" w:rsidRPr="00000000">
        <w:rPr>
          <w:rFonts w:ascii="Arial" w:cs="Arial" w:eastAsia="Arial" w:hAnsi="Arial"/>
          <w:sz w:val="24"/>
          <w:szCs w:val="24"/>
          <w:rtl w:val="0"/>
        </w:rPr>
        <w:t xml:space="preserve"> disponibilizado no site do Governo Federal Brasileiro, podemos observar que a utilização da tecnologia na educação básica está prevista em muitos de seus objetivos, mas será que os professores realmente estão utilizando a tela e o teclado?  Todas as escolas têm computadores funcionando?  A formação de professores prevê o uso das tecnologias como auxiliadoras do processo educativo? </w:t>
      </w:r>
    </w:p>
    <w:p w:rsidR="00000000" w:rsidDel="00000000" w:rsidP="00000000" w:rsidRDefault="00000000" w:rsidRPr="00000000" w14:paraId="00000C22">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Corroborando esta ideia, Moran, ainda em seu livro citado anteriormente</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afirma:</w:t>
      </w:r>
    </w:p>
    <w:p w:rsidR="00000000" w:rsidDel="00000000" w:rsidP="00000000" w:rsidRDefault="00000000" w:rsidRPr="00000000" w14:paraId="00000C23">
      <w:pPr>
        <w:spacing w:after="120" w:line="360" w:lineRule="auto"/>
        <w:ind w:left="2977" w:firstLine="425"/>
        <w:jc w:val="both"/>
        <w:rPr>
          <w:rFonts w:ascii="Arial" w:cs="Arial" w:eastAsia="Arial" w:hAnsi="Arial"/>
          <w:sz w:val="24"/>
          <w:szCs w:val="24"/>
        </w:rPr>
      </w:pPr>
      <w:sdt>
        <w:sdtPr>
          <w:tag w:val="goog_rdk_65"/>
        </w:sdtPr>
        <w:sdtContent>
          <w:commentRangeStart w:id="36"/>
        </w:sdtContent>
      </w:sdt>
      <w:r w:rsidDel="00000000" w:rsidR="00000000" w:rsidRPr="00000000">
        <w:rPr>
          <w:rFonts w:ascii="Arial" w:cs="Arial" w:eastAsia="Arial" w:hAnsi="Arial"/>
          <w:i w:val="1"/>
          <w:sz w:val="24"/>
          <w:szCs w:val="24"/>
          <w:rtl w:val="0"/>
        </w:rPr>
        <w:t xml:space="preserve">“Desafios e atividades podem ser dosados, </w:t>
      </w:r>
      <w:commentRangeEnd w:id="36"/>
      <w:r w:rsidDel="00000000" w:rsidR="00000000" w:rsidRPr="00000000">
        <w:commentReference w:id="36"/>
      </w:r>
      <w:r w:rsidDel="00000000" w:rsidR="00000000" w:rsidRPr="00000000">
        <w:rPr>
          <w:rFonts w:ascii="Arial" w:cs="Arial" w:eastAsia="Arial" w:hAnsi="Arial"/>
          <w:i w:val="1"/>
          <w:sz w:val="24"/>
          <w:szCs w:val="24"/>
          <w:rtl w:val="0"/>
        </w:rPr>
        <w:t xml:space="preserve">planejados e acompanhados e avaliados com apoio de tecnologias. Os desafios bem planejados contribuem para mobilizar as competências desejadas, intelectuais, emocionais, pessoais e comunicacionais.  Exigem pesquisar, avaliar situações, pontos de vista diferentes, fazer escolhas, assumir alguns riscos, aprender pela descoberta, caminhar do simples para o complexo” </w:t>
      </w:r>
      <w:r w:rsidDel="00000000" w:rsidR="00000000" w:rsidRPr="00000000">
        <w:rPr>
          <w:rFonts w:ascii="Arial" w:cs="Arial" w:eastAsia="Arial" w:hAnsi="Arial"/>
          <w:sz w:val="24"/>
          <w:szCs w:val="24"/>
          <w:rtl w:val="0"/>
        </w:rPr>
        <w:t xml:space="preserve">(MORAN,2015, p.18).</w:t>
      </w:r>
    </w:p>
    <w:p w:rsidR="00000000" w:rsidDel="00000000" w:rsidP="00000000" w:rsidRDefault="00000000" w:rsidRPr="00000000" w14:paraId="00000C24">
      <w:pPr>
        <w:spacing w:after="12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C25">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Mesmo com tecnologias de ponta, ainda temos grandes dificuldades no gerenciamento emocional, tanto no pessoal como no organizacional, o que dificulta o aprendizado rápido. As mudanças na educação dependem, mais do que das novas tecnologias, de termos educadores, gestores e alunos maduros intelectual, emocional e eticamente; pessoas curiosas, entusiasmadas, abertas, que saibam motivar e dialogar; pessoas com as quais valha a pena entrar em contato, porque dele saímos enriquecidos. São poucos os educadores que integram teoria e prática e que aproximam o pensar do viver. </w:t>
      </w:r>
    </w:p>
    <w:p w:rsidR="00000000" w:rsidDel="00000000" w:rsidP="00000000" w:rsidRDefault="00000000" w:rsidRPr="00000000" w14:paraId="00000C26">
      <w:pPr>
        <w:spacing w:after="12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Atualmente, momentos pós pandemia, o ensino brasileiro e mundial tomou um rumo diferente. Pois, com o desenvolvimento de plataformas de ensinos online, o mundo do ensino mudou. O método tradicional - carteiras enfileiradas, professores falando e os alunos ouvindo -, está tornando-se passado. Não só por conta desse novo ensino, e sim por causa da tecnologia que os jovens vêm consumindo. Quando se está ensinando alguém, muitas vezes é difícil prender atenção e fazer com que a pessoa entenda, e isso tornou-se algo comum atualmente. Como isso pode ser melhorado? De um modo simples. Para que um docente possa disseminar seu conhecimento, garantindo uma boa performance por parte do aluno, muitas vezes desenvolve uma linguagem corpórea, complexa e oral, para que haja uma maior compreensão dele. E para facilitar ainda mais o seu trabalho, usufruir de tecnologias de pesquisas e de interação social, ajuda com que o aluno aprenda de modo mais fácil e rápido, por conta de estar dentro do seu ambiente comum. Não é de hoje que a tecnologia vem tentando ganhar espaço no mundo de ensino, mas muitas vezes não é aceita pelos educadores. Isso, por terem que aprender a mexer com ela, a sair do meio comum e entrar em um mundo diferente. Um educador que sempre pensou a frente, brigou e tentou trazer a tecnologia para o mundo educacional, foi o Paulo Freire</w:t>
      </w:r>
    </w:p>
    <w:p w:rsidR="00000000" w:rsidDel="00000000" w:rsidP="00000000" w:rsidRDefault="00000000" w:rsidRPr="00000000" w14:paraId="00000C27">
      <w:pPr>
        <w:spacing w:after="120" w:line="360" w:lineRule="auto"/>
        <w:ind w:left="2693" w:firstLine="709.0000000000003"/>
        <w:jc w:val="both"/>
        <w:rPr>
          <w:rFonts w:ascii="Arial" w:cs="Arial" w:eastAsia="Arial" w:hAnsi="Arial"/>
          <w:sz w:val="24"/>
          <w:szCs w:val="24"/>
        </w:rPr>
      </w:pPr>
      <w:sdt>
        <w:sdtPr>
          <w:tag w:val="goog_rdk_66"/>
        </w:sdtPr>
        <w:sdtContent>
          <w:commentRangeStart w:id="37"/>
        </w:sdtContent>
      </w:sdt>
      <w:r w:rsidDel="00000000" w:rsidR="00000000" w:rsidRPr="00000000">
        <w:rPr>
          <w:rFonts w:ascii="Arial" w:cs="Arial" w:eastAsia="Arial" w:hAnsi="Arial"/>
          <w:i w:val="1"/>
          <w:sz w:val="24"/>
          <w:szCs w:val="24"/>
          <w:rtl w:val="0"/>
        </w:rPr>
        <w:t xml:space="preserve"> “[…] não tenho dúvida nenhuma do enorme potencial </w:t>
      </w:r>
      <w:commentRangeEnd w:id="37"/>
      <w:r w:rsidDel="00000000" w:rsidR="00000000" w:rsidRPr="00000000">
        <w:commentReference w:id="37"/>
      </w:r>
      <w:r w:rsidDel="00000000" w:rsidR="00000000" w:rsidRPr="00000000">
        <w:rPr>
          <w:rFonts w:ascii="Arial" w:cs="Arial" w:eastAsia="Arial" w:hAnsi="Arial"/>
          <w:i w:val="1"/>
          <w:sz w:val="24"/>
          <w:szCs w:val="24"/>
          <w:rtl w:val="0"/>
        </w:rPr>
        <w:t xml:space="preserve">de estímulos e desafios à curiosidade que a tecnologia põe a serviço das crianças e dos adolescentes das classes sociais chamadas favorecidas. […]”</w:t>
      </w:r>
      <w:r w:rsidDel="00000000" w:rsidR="00000000" w:rsidRPr="00000000">
        <w:rPr>
          <w:rFonts w:ascii="Arial" w:cs="Arial" w:eastAsia="Arial" w:hAnsi="Arial"/>
          <w:sz w:val="24"/>
          <w:szCs w:val="24"/>
          <w:rtl w:val="0"/>
        </w:rPr>
        <w:t xml:space="preserve"> (FREIRE, 1996, p. 45) </w:t>
      </w:r>
    </w:p>
    <w:p w:rsidR="00000000" w:rsidDel="00000000" w:rsidP="00000000" w:rsidRDefault="00000000" w:rsidRPr="00000000" w14:paraId="00000C28">
      <w:pPr>
        <w:spacing w:after="120" w:line="360" w:lineRule="auto"/>
        <w:ind w:firstLine="709"/>
        <w:jc w:val="both"/>
        <w:rPr>
          <w:rFonts w:ascii="Arial" w:cs="Arial" w:eastAsia="Arial" w:hAnsi="Arial"/>
          <w:sz w:val="24"/>
          <w:szCs w:val="24"/>
        </w:rPr>
        <w:sectPr>
          <w:footerReference r:id="rId319" w:type="default"/>
          <w:type w:val="nextPage"/>
          <w:pgSz w:h="16838" w:w="11906" w:orient="portrait"/>
          <w:pgMar w:bottom="1134" w:top="1701" w:left="1701" w:right="1134" w:header="708" w:footer="708"/>
        </w:sectPr>
      </w:pPr>
      <w:r w:rsidDel="00000000" w:rsidR="00000000" w:rsidRPr="00000000">
        <w:rPr>
          <w:rFonts w:ascii="Arial" w:cs="Arial" w:eastAsia="Arial" w:hAnsi="Arial"/>
          <w:sz w:val="24"/>
          <w:szCs w:val="24"/>
          <w:rtl w:val="0"/>
        </w:rPr>
        <w:t xml:space="preserve">Vemos que, mesmo em um momento em que a tecnologia tinha suas limitações, um professor buscou implementá-la para que os jovens da época tivessem um acesso maior a educação.</w:t>
      </w:r>
    </w:p>
    <w:p w:rsidR="00000000" w:rsidDel="00000000" w:rsidP="00000000" w:rsidRDefault="00000000" w:rsidRPr="00000000" w14:paraId="00000C29">
      <w:pPr>
        <w:pStyle w:val="Heading1"/>
        <w:numPr>
          <w:ilvl w:val="0"/>
          <w:numId w:val="2"/>
        </w:numPr>
        <w:ind w:left="720" w:hanging="360"/>
        <w:rPr/>
        <w:sectPr>
          <w:type w:val="nextPage"/>
          <w:pgSz w:h="16838" w:w="11906" w:orient="portrait"/>
          <w:pgMar w:bottom="1134" w:top="1701" w:left="1701" w:right="1134" w:header="708" w:footer="708"/>
        </w:sectPr>
      </w:pPr>
      <w:bookmarkStart w:colFirst="0" w:colLast="0" w:name="_heading=h.1baon6m" w:id="31"/>
      <w:bookmarkEnd w:id="31"/>
      <w:sdt>
        <w:sdtPr>
          <w:tag w:val="goog_rdk_67"/>
        </w:sdtPr>
        <w:sdtContent>
          <w:commentRangeStart w:id="38"/>
        </w:sdtContent>
      </w:sdt>
      <w:r w:rsidDel="00000000" w:rsidR="00000000" w:rsidRPr="00000000">
        <w:rPr>
          <w:rtl w:val="0"/>
        </w:rPr>
        <w:t xml:space="preserve">Conclusão</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C2A">
      <w:pPr>
        <w:pStyle w:val="Heading1"/>
        <w:numPr>
          <w:ilvl w:val="0"/>
          <w:numId w:val="2"/>
        </w:numPr>
        <w:ind w:left="720" w:hanging="360"/>
        <w:rPr/>
      </w:pPr>
      <w:bookmarkStart w:colFirst="0" w:colLast="0" w:name="_heading=h.3vac5uf" w:id="32"/>
      <w:bookmarkEnd w:id="32"/>
      <w:sdt>
        <w:sdtPr>
          <w:tag w:val="goog_rdk_68"/>
        </w:sdtPr>
        <w:sdtContent>
          <w:commentRangeStart w:id="39"/>
        </w:sdtContent>
      </w:sdt>
      <w:r w:rsidDel="00000000" w:rsidR="00000000" w:rsidRPr="00000000">
        <w:rPr>
          <w:rtl w:val="0"/>
        </w:rPr>
        <w:t xml:space="preserve">Referências</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C2B">
      <w:pPr>
        <w:pBdr>
          <w:top w:space="0" w:sz="0" w:val="nil"/>
          <w:left w:space="0" w:sz="0" w:val="nil"/>
          <w:bottom w:space="0" w:sz="0" w:val="nil"/>
          <w:right w:space="0" w:sz="0" w:val="nil"/>
          <w:between w:space="0" w:sz="0" w:val="nil"/>
        </w:pBd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BONATTI, C. O que é dificuldade de socialização? </w:t>
      </w:r>
      <w:r w:rsidDel="00000000" w:rsidR="00000000" w:rsidRPr="00000000">
        <w:rPr>
          <w:rFonts w:ascii="Arial" w:cs="Arial" w:eastAsia="Arial" w:hAnsi="Arial"/>
          <w:b w:val="1"/>
          <w:color w:val="000000"/>
          <w:sz w:val="24"/>
          <w:szCs w:val="24"/>
          <w:rtl w:val="0"/>
        </w:rPr>
        <w:t xml:space="preserve">noticiasconcursos</w:t>
      </w:r>
      <w:r w:rsidDel="00000000" w:rsidR="00000000" w:rsidRPr="00000000">
        <w:rPr>
          <w:rFonts w:ascii="Arial" w:cs="Arial" w:eastAsia="Arial" w:hAnsi="Arial"/>
          <w:color w:val="000000"/>
          <w:sz w:val="24"/>
          <w:szCs w:val="24"/>
          <w:rtl w:val="0"/>
        </w:rPr>
        <w:t xml:space="preserve">, 2021. Disponivel em: &lt;https://noticiasconcursos.com.br/dificuldade-de-socializacao/&gt;. Acesso em: 24 Maio 2023.</w:t>
      </w:r>
    </w:p>
    <w:p w:rsidR="00000000" w:rsidDel="00000000" w:rsidP="00000000" w:rsidRDefault="00000000" w:rsidRPr="00000000" w14:paraId="00000C2C">
      <w:pPr>
        <w:pBdr>
          <w:top w:space="0" w:sz="0" w:val="nil"/>
          <w:left w:space="0" w:sz="0" w:val="nil"/>
          <w:bottom w:space="0" w:sz="0" w:val="nil"/>
          <w:right w:space="0" w:sz="0" w:val="nil"/>
          <w:between w:space="0" w:sz="0" w:val="nil"/>
        </w:pBd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DIFICULDADE em Socializar: O que pode ser e como tratar? </w:t>
      </w:r>
      <w:r w:rsidDel="00000000" w:rsidR="00000000" w:rsidRPr="00000000">
        <w:rPr>
          <w:rFonts w:ascii="Arial" w:cs="Arial" w:eastAsia="Arial" w:hAnsi="Arial"/>
          <w:b w:val="1"/>
          <w:color w:val="000000"/>
          <w:sz w:val="24"/>
          <w:szCs w:val="24"/>
          <w:rtl w:val="0"/>
        </w:rPr>
        <w:t xml:space="preserve">boaconsulta</w:t>
      </w:r>
      <w:r w:rsidDel="00000000" w:rsidR="00000000" w:rsidRPr="00000000">
        <w:rPr>
          <w:rFonts w:ascii="Arial" w:cs="Arial" w:eastAsia="Arial" w:hAnsi="Arial"/>
          <w:color w:val="000000"/>
          <w:sz w:val="24"/>
          <w:szCs w:val="24"/>
          <w:rtl w:val="0"/>
        </w:rPr>
        <w:t xml:space="preserve">, 2022. Disponivel em: &lt;https://www.boaconsulta.com/blog/dificuldade-em-socializar-o-que-pode-ser/&gt;. Acesso em: 24 Maio 2023.</w:t>
      </w:r>
    </w:p>
    <w:p w:rsidR="00000000" w:rsidDel="00000000" w:rsidP="00000000" w:rsidRDefault="00000000" w:rsidRPr="00000000" w14:paraId="00000C2D">
      <w:pPr>
        <w:pBdr>
          <w:top w:space="0" w:sz="0" w:val="nil"/>
          <w:left w:space="0" w:sz="0" w:val="nil"/>
          <w:bottom w:space="0" w:sz="0" w:val="nil"/>
          <w:right w:space="0" w:sz="0" w:val="nil"/>
          <w:between w:space="0" w:sz="0" w:val="nil"/>
        </w:pBd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ESTUDO de Viabilidade de Software. </w:t>
      </w:r>
      <w:r w:rsidDel="00000000" w:rsidR="00000000" w:rsidRPr="00000000">
        <w:rPr>
          <w:rFonts w:ascii="Arial" w:cs="Arial" w:eastAsia="Arial" w:hAnsi="Arial"/>
          <w:b w:val="1"/>
          <w:color w:val="000000"/>
          <w:sz w:val="24"/>
          <w:szCs w:val="24"/>
          <w:rtl w:val="0"/>
        </w:rPr>
        <w:t xml:space="preserve">Monitoria de Engenharia de Software</w:t>
      </w:r>
      <w:r w:rsidDel="00000000" w:rsidR="00000000" w:rsidRPr="00000000">
        <w:rPr>
          <w:rFonts w:ascii="Arial" w:cs="Arial" w:eastAsia="Arial" w:hAnsi="Arial"/>
          <w:color w:val="000000"/>
          <w:sz w:val="24"/>
          <w:szCs w:val="24"/>
          <w:rtl w:val="0"/>
        </w:rPr>
        <w:t xml:space="preserve">, 2017. Disponivel em: &lt;https://monitoriadeengenhariadesoftware.wordpress.com/2016/09/06/estudo-de-viabilidade-de-software/&gt;. Acesso em: 16 Maio 2023.</w:t>
      </w:r>
    </w:p>
    <w:p w:rsidR="00000000" w:rsidDel="00000000" w:rsidP="00000000" w:rsidRDefault="00000000" w:rsidRPr="00000000" w14:paraId="00000C2E">
      <w:pPr>
        <w:pBdr>
          <w:top w:space="0" w:sz="0" w:val="nil"/>
          <w:left w:space="0" w:sz="0" w:val="nil"/>
          <w:bottom w:space="0" w:sz="0" w:val="nil"/>
          <w:right w:space="0" w:sz="0" w:val="nil"/>
          <w:between w:space="0" w:sz="0" w:val="nil"/>
        </w:pBd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REDAÇÃO CARGO X. Estudo de viabilidade de prazo de entrega e o impacto de dados mal embasados. </w:t>
      </w:r>
      <w:r w:rsidDel="00000000" w:rsidR="00000000" w:rsidRPr="00000000">
        <w:rPr>
          <w:rFonts w:ascii="Arial" w:cs="Arial" w:eastAsia="Arial" w:hAnsi="Arial"/>
          <w:b w:val="1"/>
          <w:color w:val="000000"/>
          <w:sz w:val="24"/>
          <w:szCs w:val="24"/>
          <w:rtl w:val="0"/>
        </w:rPr>
        <w:t xml:space="preserve">cargoX</w:t>
      </w:r>
      <w:r w:rsidDel="00000000" w:rsidR="00000000" w:rsidRPr="00000000">
        <w:rPr>
          <w:rFonts w:ascii="Arial" w:cs="Arial" w:eastAsia="Arial" w:hAnsi="Arial"/>
          <w:color w:val="000000"/>
          <w:sz w:val="24"/>
          <w:szCs w:val="24"/>
          <w:rtl w:val="0"/>
        </w:rPr>
        <w:t xml:space="preserve">, 2016. Disponivel em: &lt;https://cargox.com.br/blog/estudo-de-viabilidade-de-prazo-de-entrega/#:~:text=Comumente%2C%20isso%20significa%20a%20perda,justamente%20por%20motivos%20de%20inviabilidade&gt;. Acesso em: 28 Maio 2023.</w:t>
      </w:r>
    </w:p>
    <w:p w:rsidR="00000000" w:rsidDel="00000000" w:rsidP="00000000" w:rsidRDefault="00000000" w:rsidRPr="00000000" w14:paraId="00000C2F">
      <w:pPr>
        <w:pBdr>
          <w:top w:space="0" w:sz="0" w:val="nil"/>
          <w:left w:space="0" w:sz="0" w:val="nil"/>
          <w:bottom w:space="0" w:sz="0" w:val="nil"/>
          <w:right w:space="0" w:sz="0" w:val="nil"/>
          <w:between w:space="0" w:sz="0" w:val="nil"/>
        </w:pBd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SANTOS, J. S. D. ESTUDO DE VIABILIDADE DE APLICAÇÃO DE UM SOFTWARE ERP EM UMA EMPRESA MARANHENSE. </w:t>
      </w:r>
      <w:r w:rsidDel="00000000" w:rsidR="00000000" w:rsidRPr="00000000">
        <w:rPr>
          <w:rFonts w:ascii="Arial" w:cs="Arial" w:eastAsia="Arial" w:hAnsi="Arial"/>
          <w:b w:val="1"/>
          <w:color w:val="000000"/>
          <w:sz w:val="24"/>
          <w:szCs w:val="24"/>
          <w:rtl w:val="0"/>
        </w:rPr>
        <w:t xml:space="preserve">Biblioteca Digital de Monografias</w:t>
      </w:r>
      <w:r w:rsidDel="00000000" w:rsidR="00000000" w:rsidRPr="00000000">
        <w:rPr>
          <w:rFonts w:ascii="Arial" w:cs="Arial" w:eastAsia="Arial" w:hAnsi="Arial"/>
          <w:color w:val="000000"/>
          <w:sz w:val="24"/>
          <w:szCs w:val="24"/>
          <w:rtl w:val="0"/>
        </w:rPr>
        <w:t xml:space="preserve">, 2015. Disponivel em: &lt;https://monografias.ufma.br/jspui/handle/123456789/1005&gt;. Acesso em: 16 Maio 2023.</w:t>
      </w:r>
    </w:p>
    <w:p w:rsidR="00000000" w:rsidDel="00000000" w:rsidP="00000000" w:rsidRDefault="00000000" w:rsidRPr="00000000" w14:paraId="00000C30">
      <w:pPr>
        <w:pBdr>
          <w:top w:space="0" w:sz="0" w:val="nil"/>
          <w:left w:space="0" w:sz="0" w:val="nil"/>
          <w:bottom w:space="0" w:sz="0" w:val="nil"/>
          <w:right w:space="0" w:sz="0" w:val="nil"/>
          <w:between w:space="0" w:sz="0" w:val="nil"/>
        </w:pBdr>
        <w:spacing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Caetano, L. M. (Maio de 2015). Tecnologia e Educação: quais os desafios? Fonte: http://educa.fcc.org.br/pdf/edufsm/v40n2/1984-6444-edufsm-40-2-00295.pdf</w:t>
      </w:r>
    </w:p>
    <w:p w:rsidR="00000000" w:rsidDel="00000000" w:rsidP="00000000" w:rsidRDefault="00000000" w:rsidRPr="00000000" w14:paraId="00000C31">
      <w:pPr>
        <w:pBdr>
          <w:top w:space="0" w:sz="0" w:val="nil"/>
          <w:left w:space="0" w:sz="0" w:val="nil"/>
          <w:bottom w:space="0" w:sz="0" w:val="nil"/>
          <w:right w:space="0" w:sz="0" w:val="nil"/>
          <w:between w:space="0" w:sz="0" w:val="nil"/>
        </w:pBdr>
        <w:spacing w:line="240" w:lineRule="auto"/>
        <w:ind w:left="720" w:hanging="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Integração de Tecnologia. (15 de Agosto de 2019). Fonte: http://portal.mec.gov.br/seed/arquivos/pdf/1sf.pdf</w:t>
      </w:r>
    </w:p>
    <w:p w:rsidR="00000000" w:rsidDel="00000000" w:rsidP="00000000" w:rsidRDefault="00000000" w:rsidRPr="00000000" w14:paraId="00000C32">
      <w:pPr>
        <w:pBdr>
          <w:top w:space="0" w:sz="0" w:val="nil"/>
          <w:left w:space="0" w:sz="0" w:val="nil"/>
          <w:bottom w:space="0" w:sz="0" w:val="nil"/>
          <w:right w:space="0" w:sz="0" w:val="nil"/>
          <w:between w:space="0" w:sz="0" w:val="nil"/>
        </w:pBdr>
        <w:spacing w:line="240" w:lineRule="auto"/>
        <w:ind w:left="720" w:hanging="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Quais os benefícios da tecnologia no ambiente escolar? (s.d.). Fonte: Estúdio Site: https://www.estudiosite.com.br/site/educacao-a-distancia/quais-os-beneficios-da-tecn%1fologia-no-ambiente-escolar</w:t>
      </w:r>
    </w:p>
    <w:p w:rsidR="00000000" w:rsidDel="00000000" w:rsidP="00000000" w:rsidRDefault="00000000" w:rsidRPr="00000000" w14:paraId="00000C33">
      <w:pPr>
        <w:pBdr>
          <w:top w:space="0" w:sz="0" w:val="nil"/>
          <w:left w:space="0" w:sz="0" w:val="nil"/>
          <w:bottom w:space="0" w:sz="0" w:val="nil"/>
          <w:right w:space="0" w:sz="0" w:val="nil"/>
          <w:between w:space="0" w:sz="0" w:val="nil"/>
        </w:pBdr>
        <w:spacing w:line="240" w:lineRule="auto"/>
        <w:ind w:left="720" w:hanging="72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Rossaro, A. (s.d.). Educácion y Punto. Fonte: EducaScero: https://www.educdoscero.com/</w:t>
      </w:r>
    </w:p>
    <w:p w:rsidR="00000000" w:rsidDel="00000000" w:rsidP="00000000" w:rsidRDefault="00000000" w:rsidRPr="00000000" w14:paraId="00000C34">
      <w:pPr>
        <w:pBdr>
          <w:top w:space="0" w:sz="0" w:val="nil"/>
          <w:left w:space="0" w:sz="0" w:val="nil"/>
          <w:bottom w:space="0" w:sz="0" w:val="nil"/>
          <w:right w:space="0" w:sz="0" w:val="nil"/>
          <w:between w:space="0" w:sz="0" w:val="nil"/>
        </w:pBdr>
        <w:spacing w:line="240" w:lineRule="auto"/>
        <w:ind w:left="720" w:hanging="720"/>
        <w:rPr>
          <w:rFonts w:ascii="Arial" w:cs="Arial" w:eastAsia="Arial" w:hAnsi="Arial"/>
          <w:color w:val="000000"/>
          <w:sz w:val="24"/>
          <w:szCs w:val="24"/>
        </w:rPr>
        <w:sectPr>
          <w:type w:val="nextPage"/>
          <w:pgSz w:h="16838" w:w="11906" w:orient="portrait"/>
          <w:pgMar w:bottom="1134" w:top="1701" w:left="1701" w:right="1134" w:header="708" w:footer="708"/>
        </w:sectPr>
      </w:pPr>
      <w:r w:rsidDel="00000000" w:rsidR="00000000" w:rsidRPr="00000000">
        <w:rPr>
          <w:rFonts w:ascii="Arial" w:cs="Arial" w:eastAsia="Arial" w:hAnsi="Arial"/>
          <w:color w:val="000000"/>
          <w:sz w:val="24"/>
          <w:szCs w:val="24"/>
          <w:rtl w:val="0"/>
        </w:rPr>
        <w:t xml:space="preserve">Tecnologia na Educação: conheça as vantagens e desvantagens de levar tecnologia para a sala de aula. (Outubro de 2017). Fonte: Blog Flexge: https://blog.flexge.com/tecnologia-sala-de-aula-vantagens-desvantagens/</w:t>
      </w:r>
    </w:p>
    <w:p w:rsidR="00000000" w:rsidDel="00000000" w:rsidP="00000000" w:rsidRDefault="00000000" w:rsidRPr="00000000" w14:paraId="00000C35">
      <w:pPr>
        <w:pStyle w:val="Heading1"/>
        <w:numPr>
          <w:ilvl w:val="0"/>
          <w:numId w:val="2"/>
        </w:numPr>
        <w:ind w:left="720" w:hanging="360"/>
        <w:rPr/>
      </w:pPr>
      <w:bookmarkStart w:colFirst="0" w:colLast="0" w:name="_heading=h.2afmg28" w:id="33"/>
      <w:bookmarkEnd w:id="33"/>
      <w:sdt>
        <w:sdtPr>
          <w:tag w:val="goog_rdk_69"/>
        </w:sdtPr>
        <w:sdtContent>
          <w:commentRangeStart w:id="40"/>
        </w:sdtContent>
      </w:sdt>
      <w:r w:rsidDel="00000000" w:rsidR="00000000" w:rsidRPr="00000000">
        <w:rPr>
          <w:rtl w:val="0"/>
        </w:rPr>
        <w:t xml:space="preserve">APÊNDICE A - Problematização (desenhos feitos em papel)</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C36">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pkwqa1" w:id="34"/>
      <w:bookmarkEnd w:id="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Esboço (Danilo Alfa)</w:t>
      </w:r>
    </w:p>
    <w:p w:rsidR="00000000" w:rsidDel="00000000" w:rsidP="00000000" w:rsidRDefault="00000000" w:rsidRPr="00000000" w14:paraId="00000C37">
      <w:pPr>
        <w:jc w:val="both"/>
        <w:rPr/>
      </w:pPr>
      <w:r w:rsidDel="00000000" w:rsidR="00000000" w:rsidRPr="00000000">
        <w:rPr>
          <w:rtl w:val="0"/>
        </w:rPr>
      </w:r>
      <w:sdt>
        <w:sdtPr>
          <w:tag w:val="goog_rdk_70"/>
        </w:sdtPr>
        <w:sdtContent>
          <w:del w:author="PAULO ROGÉRIO NEVES DE OLIVEIRA" w:id="17" w:date="2023-11-28T15:07:00Z">
            <w:r w:rsidDel="00000000" w:rsidR="00000000" w:rsidRPr="00000000">
              <w:drawing>
                <wp:anchor allowOverlap="1" behindDoc="0" distB="0" distT="0" distL="114300" distR="114300" hidden="0" layoutInCell="1" locked="0" relativeHeight="0" simplePos="0">
                  <wp:simplePos x="0" y="0"/>
                  <wp:positionH relativeFrom="column">
                    <wp:posOffset>-322261</wp:posOffset>
                  </wp:positionH>
                  <wp:positionV relativeFrom="paragraph">
                    <wp:posOffset>21590</wp:posOffset>
                  </wp:positionV>
                  <wp:extent cx="4244340" cy="3183255"/>
                  <wp:effectExtent b="0" l="0" r="0" t="0"/>
                  <wp:wrapSquare wrapText="bothSides" distB="0" distT="0" distL="114300" distR="114300"/>
                  <wp:docPr descr="C:\Users\aluno\Downloads\Problematização_Danilo_Alfa.jpg" id="32" name="image1.jpg"/>
                  <a:graphic>
                    <a:graphicData uri="http://schemas.openxmlformats.org/drawingml/2006/picture">
                      <pic:pic>
                        <pic:nvPicPr>
                          <pic:cNvPr descr="C:\Users\aluno\Downloads\Problematização_Danilo_Alfa.jpg" id="0" name="image1.jpg"/>
                          <pic:cNvPicPr preferRelativeResize="0"/>
                        </pic:nvPicPr>
                        <pic:blipFill>
                          <a:blip r:embed="rId320"/>
                          <a:srcRect b="0" l="0" r="0" t="0"/>
                          <a:stretch>
                            <a:fillRect/>
                          </a:stretch>
                        </pic:blipFill>
                        <pic:spPr>
                          <a:xfrm>
                            <a:off x="0" y="0"/>
                            <a:ext cx="4244340" cy="3183255"/>
                          </a:xfrm>
                          <a:prstGeom prst="rect"/>
                          <a:ln/>
                        </pic:spPr>
                      </pic:pic>
                    </a:graphicData>
                  </a:graphic>
                </wp:anchor>
              </w:drawing>
            </w:r>
          </w:del>
        </w:sdtContent>
      </w:sdt>
      <w:sdt>
        <w:sdtPr>
          <w:tag w:val="goog_rdk_71"/>
        </w:sdtPr>
        <w:sdtContent>
          <w:del w:author="PAULO ROGÉRIO NEVES DE OLIVEIRA" w:id="18"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457200</wp:posOffset>
                      </wp:positionH>
                      <wp:positionV relativeFrom="paragraph">
                        <wp:posOffset>3352800</wp:posOffset>
                      </wp:positionV>
                      <wp:extent cx="12700" cy="12700"/>
                      <wp:effectExtent b="0" l="0" r="0" t="0"/>
                      <wp:wrapSquare wrapText="bothSides" distB="0" distT="0" distL="114300" distR="114300"/>
                      <wp:docPr id="1" name=""/>
                      <a:graphic>
                        <a:graphicData uri="http://schemas.microsoft.com/office/word/2010/wordprocessingShape">
                          <wps:wsp>
                            <wps:cNvSpPr/>
                            <wps:cNvPr id="2" name="Shape 2"/>
                            <wps:spPr>
                              <a:xfrm>
                                <a:off x="3145725" y="3779683"/>
                                <a:ext cx="44005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t xml:space="preserve">Fonte: Imagem originada do próprio grupo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3352800</wp:posOffset>
                      </wp:positionV>
                      <wp:extent cx="12700" cy="12700"/>
                      <wp:effectExtent b="0" l="0" r="0" t="0"/>
                      <wp:wrapSquare wrapText="bothSides" distB="0" distT="0" distL="114300" distR="114300"/>
                      <wp:docPr id="1" name="image22.png"/>
                      <a:graphic>
                        <a:graphicData uri="http://schemas.openxmlformats.org/drawingml/2006/picture">
                          <pic:pic>
                            <pic:nvPicPr>
                              <pic:cNvPr id="0" name="image22.png"/>
                              <pic:cNvPicPr preferRelativeResize="0"/>
                            </pic:nvPicPr>
                            <pic:blipFill>
                              <a:blip r:embed="rId321"/>
                              <a:srcRect/>
                              <a:stretch>
                                <a:fillRect/>
                              </a:stretch>
                            </pic:blipFill>
                            <pic:spPr>
                              <a:xfrm>
                                <a:off x="0" y="0"/>
                                <a:ext cx="12700" cy="12700"/>
                              </a:xfrm>
                              <a:prstGeom prst="rect"/>
                              <a:ln/>
                            </pic:spPr>
                          </pic:pic>
                        </a:graphicData>
                      </a:graphic>
                    </wp:anchor>
                  </w:drawing>
                </mc:Fallback>
              </mc:AlternateContent>
            </w:r>
          </w:del>
        </w:sdtContent>
      </w:sdt>
    </w:p>
    <w:p w:rsidR="00000000" w:rsidDel="00000000" w:rsidP="00000000" w:rsidRDefault="00000000" w:rsidRPr="00000000" w14:paraId="00000C38">
      <w:pPr>
        <w:jc w:val="both"/>
        <w:rPr/>
      </w:pPr>
      <w:r w:rsidDel="00000000" w:rsidR="00000000" w:rsidRPr="00000000">
        <w:rPr>
          <w:rtl w:val="0"/>
        </w:rPr>
      </w:r>
    </w:p>
    <w:p w:rsidR="00000000" w:rsidDel="00000000" w:rsidP="00000000" w:rsidRDefault="00000000" w:rsidRPr="00000000" w14:paraId="00000C39">
      <w:pPr>
        <w:jc w:val="both"/>
        <w:rPr/>
      </w:pPr>
      <w:r w:rsidDel="00000000" w:rsidR="00000000" w:rsidRPr="00000000">
        <w:rPr>
          <w:rtl w:val="0"/>
        </w:rPr>
      </w:r>
    </w:p>
    <w:p w:rsidR="00000000" w:rsidDel="00000000" w:rsidP="00000000" w:rsidRDefault="00000000" w:rsidRPr="00000000" w14:paraId="00000C3A">
      <w:pPr>
        <w:jc w:val="both"/>
        <w:rPr/>
      </w:pPr>
      <w:r w:rsidDel="00000000" w:rsidR="00000000" w:rsidRPr="00000000">
        <w:rPr>
          <w:rtl w:val="0"/>
        </w:rPr>
      </w:r>
    </w:p>
    <w:p w:rsidR="00000000" w:rsidDel="00000000" w:rsidP="00000000" w:rsidRDefault="00000000" w:rsidRPr="00000000" w14:paraId="00000C3B">
      <w:pPr>
        <w:jc w:val="both"/>
        <w:rPr/>
      </w:pPr>
      <w:r w:rsidDel="00000000" w:rsidR="00000000" w:rsidRPr="00000000">
        <w:rPr>
          <w:rtl w:val="0"/>
        </w:rPr>
      </w:r>
    </w:p>
    <w:p w:rsidR="00000000" w:rsidDel="00000000" w:rsidP="00000000" w:rsidRDefault="00000000" w:rsidRPr="00000000" w14:paraId="00000C3C">
      <w:pPr>
        <w:jc w:val="both"/>
        <w:rPr/>
      </w:pPr>
      <w:r w:rsidDel="00000000" w:rsidR="00000000" w:rsidRPr="00000000">
        <w:rPr>
          <w:rtl w:val="0"/>
        </w:rPr>
      </w:r>
    </w:p>
    <w:p w:rsidR="00000000" w:rsidDel="00000000" w:rsidP="00000000" w:rsidRDefault="00000000" w:rsidRPr="00000000" w14:paraId="00000C3D">
      <w:pPr>
        <w:jc w:val="both"/>
        <w:rPr/>
      </w:pPr>
      <w:r w:rsidDel="00000000" w:rsidR="00000000" w:rsidRPr="00000000">
        <w:rPr>
          <w:rtl w:val="0"/>
        </w:rPr>
      </w:r>
    </w:p>
    <w:p w:rsidR="00000000" w:rsidDel="00000000" w:rsidP="00000000" w:rsidRDefault="00000000" w:rsidRPr="00000000" w14:paraId="00000C3E">
      <w:pPr>
        <w:jc w:val="both"/>
        <w:rPr/>
      </w:pPr>
      <w:r w:rsidDel="00000000" w:rsidR="00000000" w:rsidRPr="00000000">
        <w:rPr>
          <w:rtl w:val="0"/>
        </w:rPr>
      </w:r>
    </w:p>
    <w:p w:rsidR="00000000" w:rsidDel="00000000" w:rsidP="00000000" w:rsidRDefault="00000000" w:rsidRPr="00000000" w14:paraId="00000C3F">
      <w:pPr>
        <w:jc w:val="both"/>
        <w:rPr/>
      </w:pPr>
      <w:r w:rsidDel="00000000" w:rsidR="00000000" w:rsidRPr="00000000">
        <w:rPr>
          <w:rtl w:val="0"/>
        </w:rPr>
      </w:r>
    </w:p>
    <w:p w:rsidR="00000000" w:rsidDel="00000000" w:rsidP="00000000" w:rsidRDefault="00000000" w:rsidRPr="00000000" w14:paraId="00000C40">
      <w:pPr>
        <w:jc w:val="both"/>
        <w:rPr/>
      </w:pPr>
      <w:r w:rsidDel="00000000" w:rsidR="00000000" w:rsidRPr="00000000">
        <w:rPr>
          <w:rtl w:val="0"/>
        </w:rPr>
      </w:r>
    </w:p>
    <w:p w:rsidR="00000000" w:rsidDel="00000000" w:rsidP="00000000" w:rsidRDefault="00000000" w:rsidRPr="00000000" w14:paraId="00000C41">
      <w:pPr>
        <w:jc w:val="both"/>
        <w:rPr/>
      </w:pPr>
      <w:r w:rsidDel="00000000" w:rsidR="00000000" w:rsidRPr="00000000">
        <w:rPr>
          <w:rtl w:val="0"/>
        </w:rPr>
      </w:r>
    </w:p>
    <w:p w:rsidR="00000000" w:rsidDel="00000000" w:rsidP="00000000" w:rsidRDefault="00000000" w:rsidRPr="00000000" w14:paraId="00000C42">
      <w:pPr>
        <w:jc w:val="both"/>
        <w:rPr/>
      </w:pPr>
      <w:r w:rsidDel="00000000" w:rsidR="00000000" w:rsidRPr="00000000">
        <w:rPr>
          <w:rtl w:val="0"/>
        </w:rPr>
      </w:r>
      <w:sdt>
        <w:sdtPr>
          <w:tag w:val="goog_rdk_72"/>
        </w:sdtPr>
        <w:sdtContent>
          <w:del w:author="PAULO ROGÉRIO NEVES DE OLIVEIRA" w:id="19"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-317499</wp:posOffset>
                      </wp:positionH>
                      <wp:positionV relativeFrom="paragraph">
                        <wp:posOffset>76200</wp:posOffset>
                      </wp:positionV>
                      <wp:extent cx="4244340" cy="12700"/>
                      <wp:effectExtent b="0" l="0" r="0" t="0"/>
                      <wp:wrapSquare wrapText="bothSides" distB="0" distT="0" distL="114300" distR="114300"/>
                      <wp:docPr id="17" name=""/>
                      <a:graphic>
                        <a:graphicData uri="http://schemas.microsoft.com/office/word/2010/wordprocessingShape">
                          <wps:wsp>
                            <wps:cNvSpPr/>
                            <wps:cNvPr id="18" name="Shape 18"/>
                            <wps:spPr>
                              <a:xfrm>
                                <a:off x="3223830" y="3779683"/>
                                <a:ext cx="424434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5 -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-317499</wp:posOffset>
                      </wp:positionH>
                      <wp:positionV relativeFrom="paragraph">
                        <wp:posOffset>76200</wp:posOffset>
                      </wp:positionV>
                      <wp:extent cx="4244340" cy="12700"/>
                      <wp:effectExtent b="0" l="0" r="0" t="0"/>
                      <wp:wrapSquare wrapText="bothSides" distB="0" distT="0" distL="114300" distR="114300"/>
                      <wp:docPr id="17" name="image68.png"/>
                      <a:graphic>
                        <a:graphicData uri="http://schemas.openxmlformats.org/drawingml/2006/picture">
                          <pic:pic>
                            <pic:nvPicPr>
                              <pic:cNvPr id="0" name="image68.png"/>
                              <pic:cNvPicPr preferRelativeResize="0"/>
                            </pic:nvPicPr>
                            <pic:blipFill>
                              <a:blip r:embed="rId322"/>
                              <a:srcRect/>
                              <a:stretch>
                                <a:fillRect/>
                              </a:stretch>
                            </pic:blipFill>
                            <pic:spPr>
                              <a:xfrm>
                                <a:off x="0" y="0"/>
                                <a:ext cx="4244340" cy="12700"/>
                              </a:xfrm>
                              <a:prstGeom prst="rect"/>
                              <a:ln/>
                            </pic:spPr>
                          </pic:pic>
                        </a:graphicData>
                      </a:graphic>
                    </wp:anchor>
                  </w:drawing>
                </mc:Fallback>
              </mc:AlternateContent>
            </w:r>
          </w:del>
        </w:sdtContent>
      </w:sdt>
    </w:p>
    <w:p w:rsidR="00000000" w:rsidDel="00000000" w:rsidP="00000000" w:rsidRDefault="00000000" w:rsidRPr="00000000" w14:paraId="00000C43">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9kk8xu" w:id="35"/>
      <w:bookmarkEnd w:id="3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Esboço (Jhonata Conceição)</w:t>
      </w:r>
    </w:p>
    <w:p w:rsidR="00000000" w:rsidDel="00000000" w:rsidP="00000000" w:rsidRDefault="00000000" w:rsidRPr="00000000" w14:paraId="00000C44">
      <w:pPr>
        <w:rPr/>
      </w:pPr>
      <w:bookmarkStart w:colFirst="0" w:colLast="0" w:name="_heading=h.1opuj5n" w:id="36"/>
      <w:bookmarkEnd w:id="36"/>
      <w:r w:rsidDel="00000000" w:rsidR="00000000" w:rsidRPr="00000000">
        <w:rPr>
          <w:rtl w:val="0"/>
        </w:rPr>
      </w:r>
      <w:sdt>
        <w:sdtPr>
          <w:tag w:val="goog_rdk_73"/>
        </w:sdtPr>
        <w:sdtContent>
          <w:del w:author="PAULO ROGÉRIO NEVES DE OLIVEIRA" w:id="20" w:date="2023-11-28T15:07:00Z">
            <w:r w:rsidDel="00000000" w:rsidR="00000000" w:rsidRPr="00000000">
              <w:drawing>
                <wp:anchor allowOverlap="1" behindDoc="0" distB="0" distT="0" distL="114300" distR="114300" hidden="0" layoutInCell="1" locked="0" relativeHeight="0" simplePos="0">
                  <wp:simplePos x="0" y="0"/>
                  <wp:positionH relativeFrom="column">
                    <wp:posOffset>-391240</wp:posOffset>
                  </wp:positionH>
                  <wp:positionV relativeFrom="paragraph">
                    <wp:posOffset>34925</wp:posOffset>
                  </wp:positionV>
                  <wp:extent cx="4382298" cy="3248241"/>
                  <wp:effectExtent b="0" l="0" r="0" t="0"/>
                  <wp:wrapSquare wrapText="bothSides" distB="0" distT="0" distL="114300" distR="114300"/>
                  <wp:docPr descr="C:\Users\aluno\Downloads\Problematização_Jhonata_1.jpg" id="384" name="image344.jpg"/>
                  <a:graphic>
                    <a:graphicData uri="http://schemas.openxmlformats.org/drawingml/2006/picture">
                      <pic:pic>
                        <pic:nvPicPr>
                          <pic:cNvPr descr="C:\Users\aluno\Downloads\Problematização_Jhonata_1.jpg" id="0" name="image344.jpg"/>
                          <pic:cNvPicPr preferRelativeResize="0"/>
                        </pic:nvPicPr>
                        <pic:blipFill>
                          <a:blip r:embed="rId323"/>
                          <a:srcRect b="0" l="0" r="0" t="0"/>
                          <a:stretch>
                            <a:fillRect/>
                          </a:stretch>
                        </pic:blipFill>
                        <pic:spPr>
                          <a:xfrm>
                            <a:off x="0" y="0"/>
                            <a:ext cx="4382298" cy="3248241"/>
                          </a:xfrm>
                          <a:prstGeom prst="rect"/>
                          <a:ln/>
                        </pic:spPr>
                      </pic:pic>
                    </a:graphicData>
                  </a:graphic>
                </wp:anchor>
              </w:drawing>
            </w:r>
          </w:del>
        </w:sdtContent>
      </w:sdt>
    </w:p>
    <w:p w:rsidR="00000000" w:rsidDel="00000000" w:rsidP="00000000" w:rsidRDefault="00000000" w:rsidRPr="00000000" w14:paraId="00000C45">
      <w:pPr>
        <w:ind w:firstLine="708"/>
        <w:jc w:val="both"/>
        <w:rPr/>
      </w:pPr>
      <w:r w:rsidDel="00000000" w:rsidR="00000000" w:rsidRPr="00000000">
        <w:rPr>
          <w:rtl w:val="0"/>
        </w:rPr>
      </w:r>
    </w:p>
    <w:p w:rsidR="00000000" w:rsidDel="00000000" w:rsidP="00000000" w:rsidRDefault="00000000" w:rsidRPr="00000000" w14:paraId="00000C46">
      <w:pPr>
        <w:ind w:firstLine="708"/>
        <w:jc w:val="both"/>
        <w:rPr/>
      </w:pPr>
      <w:r w:rsidDel="00000000" w:rsidR="00000000" w:rsidRPr="00000000">
        <w:rPr>
          <w:rtl w:val="0"/>
        </w:rPr>
      </w:r>
      <w:sdt>
        <w:sdtPr>
          <w:tag w:val="goog_rdk_74"/>
        </w:sdtPr>
        <w:sdtContent>
          <w:del w:author="PAULO ROGÉRIO NEVES DE OLIVEIRA" w:id="21"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406400</wp:posOffset>
                      </wp:positionH>
                      <wp:positionV relativeFrom="paragraph">
                        <wp:posOffset>3454400</wp:posOffset>
                      </wp:positionV>
                      <wp:extent cx="12700" cy="12700"/>
                      <wp:effectExtent b="0" l="0" r="0" t="0"/>
                      <wp:wrapSquare wrapText="bothSides" distB="0" distT="0" distL="114300" distR="114300"/>
                      <wp:docPr id="29" name=""/>
                      <a:graphic>
                        <a:graphicData uri="http://schemas.microsoft.com/office/word/2010/wordprocessingShape">
                          <wps:wsp>
                            <wps:cNvSpPr/>
                            <wps:cNvPr id="30" name="Shape 30"/>
                            <wps:spPr>
                              <a:xfrm>
                                <a:off x="3045713" y="3779683"/>
                                <a:ext cx="460057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t xml:space="preserve">Fonte: Imagem originada do próprio grupo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3454400</wp:posOffset>
                      </wp:positionV>
                      <wp:extent cx="12700" cy="12700"/>
                      <wp:effectExtent b="0" l="0" r="0" t="0"/>
                      <wp:wrapSquare wrapText="bothSides" distB="0" distT="0" distL="114300" distR="114300"/>
                      <wp:docPr id="29" name="image353.png"/>
                      <a:graphic>
                        <a:graphicData uri="http://schemas.openxmlformats.org/drawingml/2006/picture">
                          <pic:pic>
                            <pic:nvPicPr>
                              <pic:cNvPr id="0" name="image353.png"/>
                              <pic:cNvPicPr preferRelativeResize="0"/>
                            </pic:nvPicPr>
                            <pic:blipFill>
                              <a:blip r:embed="rId324"/>
                              <a:srcRect/>
                              <a:stretch>
                                <a:fillRect/>
                              </a:stretch>
                            </pic:blipFill>
                            <pic:spPr>
                              <a:xfrm>
                                <a:off x="0" y="0"/>
                                <a:ext cx="12700" cy="12700"/>
                              </a:xfrm>
                              <a:prstGeom prst="rect"/>
                              <a:ln/>
                            </pic:spPr>
                          </pic:pic>
                        </a:graphicData>
                      </a:graphic>
                    </wp:anchor>
                  </w:drawing>
                </mc:Fallback>
              </mc:AlternateContent>
            </w:r>
          </w:del>
        </w:sdtContent>
      </w:sdt>
      <w:sdt>
        <w:sdtPr>
          <w:tag w:val="goog_rdk_75"/>
        </w:sdtPr>
        <w:sdtContent>
          <w:del w:author="PAULO ROGÉRIO NEVES DE OLIVEIRA" w:id="22"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-380999</wp:posOffset>
                      </wp:positionH>
                      <wp:positionV relativeFrom="paragraph">
                        <wp:posOffset>2705100</wp:posOffset>
                      </wp:positionV>
                      <wp:extent cx="4382135" cy="12700"/>
                      <wp:effectExtent b="0" l="0" r="0" t="0"/>
                      <wp:wrapSquare wrapText="bothSides" distB="0" distT="0" distL="114300" distR="114300"/>
                      <wp:docPr id="11" name=""/>
                      <a:graphic>
                        <a:graphicData uri="http://schemas.microsoft.com/office/word/2010/wordprocessingShape">
                          <wps:wsp>
                            <wps:cNvSpPr/>
                            <wps:cNvPr id="12" name="Shape 12"/>
                            <wps:spPr>
                              <a:xfrm>
                                <a:off x="3154933" y="3779683"/>
                                <a:ext cx="43821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6 -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-380999</wp:posOffset>
                      </wp:positionH>
                      <wp:positionV relativeFrom="paragraph">
                        <wp:posOffset>2705100</wp:posOffset>
                      </wp:positionV>
                      <wp:extent cx="4382135" cy="12700"/>
                      <wp:effectExtent b="0" l="0" r="0" t="0"/>
                      <wp:wrapSquare wrapText="bothSides" distB="0" distT="0" distL="114300" distR="114300"/>
                      <wp:docPr id="11" name="image45.png"/>
                      <a:graphic>
                        <a:graphicData uri="http://schemas.openxmlformats.org/drawingml/2006/picture">
                          <pic:pic>
                            <pic:nvPicPr>
                              <pic:cNvPr id="0" name="image45.png"/>
                              <pic:cNvPicPr preferRelativeResize="0"/>
                            </pic:nvPicPr>
                            <pic:blipFill>
                              <a:blip r:embed="rId325"/>
                              <a:srcRect/>
                              <a:stretch>
                                <a:fillRect/>
                              </a:stretch>
                            </pic:blipFill>
                            <pic:spPr>
                              <a:xfrm>
                                <a:off x="0" y="0"/>
                                <a:ext cx="4382135" cy="12700"/>
                              </a:xfrm>
                              <a:prstGeom prst="rect"/>
                              <a:ln/>
                            </pic:spPr>
                          </pic:pic>
                        </a:graphicData>
                      </a:graphic>
                    </wp:anchor>
                  </w:drawing>
                </mc:Fallback>
              </mc:AlternateContent>
            </w:r>
          </w:del>
        </w:sdtContent>
      </w:sdt>
    </w:p>
    <w:p w:rsidR="00000000" w:rsidDel="00000000" w:rsidP="00000000" w:rsidRDefault="00000000" w:rsidRPr="00000000" w14:paraId="00000C47">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48pi1tg" w:id="37"/>
      <w:bookmarkEnd w:id="3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Esboço (Leonardo Gargoriano)</w:t>
      </w:r>
    </w:p>
    <w:p w:rsidR="00000000" w:rsidDel="00000000" w:rsidP="00000000" w:rsidRDefault="00000000" w:rsidRPr="00000000" w14:paraId="00000C48">
      <w:pPr>
        <w:keepNext w:val="1"/>
        <w:ind w:firstLine="284"/>
        <w:jc w:val="center"/>
        <w:rPr/>
      </w:pPr>
      <w:r w:rsidDel="00000000" w:rsidR="00000000" w:rsidRPr="00000000">
        <w:rPr>
          <w:rtl w:val="0"/>
        </w:rPr>
      </w:r>
      <w:sdt>
        <w:sdtPr>
          <w:tag w:val="goog_rdk_76"/>
        </w:sdtPr>
        <w:sdtContent>
          <w:del w:author="PAULO ROGÉRIO NEVES DE OLIVEIRA" w:id="23" w:date="2023-11-28T15:07:00Z">
            <w:r w:rsidDel="00000000" w:rsidR="00000000" w:rsidRPr="00000000">
              <w:drawing>
                <wp:anchor allowOverlap="1" behindDoc="0" distB="0" distT="0" distL="114300" distR="114300" hidden="0" layoutInCell="1" locked="0" relativeHeight="0" simplePos="0">
                  <wp:simplePos x="0" y="0"/>
                  <wp:positionH relativeFrom="column">
                    <wp:posOffset>-552857</wp:posOffset>
                  </wp:positionH>
                  <wp:positionV relativeFrom="paragraph">
                    <wp:posOffset>0</wp:posOffset>
                  </wp:positionV>
                  <wp:extent cx="4705532" cy="3279591"/>
                  <wp:effectExtent b="0" l="0" r="0" t="0"/>
                  <wp:wrapSquare wrapText="bothSides" distB="0" distT="0" distL="114300" distR="114300"/>
                  <wp:docPr descr="C:\Users\aluno\Downloads\Problematização_Leonardo.jpg" id="127" name="image108.jpg"/>
                  <a:graphic>
                    <a:graphicData uri="http://schemas.openxmlformats.org/drawingml/2006/picture">
                      <pic:pic>
                        <pic:nvPicPr>
                          <pic:cNvPr descr="C:\Users\aluno\Downloads\Problematização_Leonardo.jpg" id="0" name="image108.jpg"/>
                          <pic:cNvPicPr preferRelativeResize="0"/>
                        </pic:nvPicPr>
                        <pic:blipFill>
                          <a:blip r:embed="rId326"/>
                          <a:srcRect b="0" l="0" r="0" t="0"/>
                          <a:stretch>
                            <a:fillRect/>
                          </a:stretch>
                        </pic:blipFill>
                        <pic:spPr>
                          <a:xfrm>
                            <a:off x="0" y="0"/>
                            <a:ext cx="4705532" cy="3279591"/>
                          </a:xfrm>
                          <a:prstGeom prst="rect"/>
                          <a:ln/>
                        </pic:spPr>
                      </pic:pic>
                    </a:graphicData>
                  </a:graphic>
                </wp:anchor>
              </w:drawing>
            </w:r>
          </w:del>
        </w:sdtContent>
      </w:sdt>
    </w:p>
    <w:p w:rsidR="00000000" w:rsidDel="00000000" w:rsidP="00000000" w:rsidRDefault="00000000" w:rsidRPr="00000000" w14:paraId="00000C49">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Fonts w:ascii="Arial" w:cs="Arial" w:eastAsia="Arial" w:hAnsi="Arial"/>
          <w:i w:val="1"/>
          <w:color w:val="000000"/>
          <w:sz w:val="16"/>
          <w:szCs w:val="16"/>
          <w:rtl w:val="0"/>
        </w:rPr>
        <w:t xml:space="preserve">                </w:t>
      </w:r>
    </w:p>
    <w:p w:rsidR="00000000" w:rsidDel="00000000" w:rsidP="00000000" w:rsidRDefault="00000000" w:rsidRPr="00000000" w14:paraId="00000C4A">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4B">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4C">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4D">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4E">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4F">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0">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1">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2">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3">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4">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5">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sdt>
        <w:sdtPr>
          <w:tag w:val="goog_rdk_77"/>
        </w:sdtPr>
        <w:sdtContent>
          <w:del w:author="PAULO ROGÉRIO NEVES DE OLIVEIRA" w:id="24"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-546099</wp:posOffset>
                      </wp:positionH>
                      <wp:positionV relativeFrom="paragraph">
                        <wp:posOffset>50800</wp:posOffset>
                      </wp:positionV>
                      <wp:extent cx="4705350" cy="12700"/>
                      <wp:effectExtent b="0" l="0" r="0" t="0"/>
                      <wp:wrapSquare wrapText="bothSides" distB="0" distT="0" distL="114300" distR="114300"/>
                      <wp:docPr id="27" name=""/>
                      <a:graphic>
                        <a:graphicData uri="http://schemas.microsoft.com/office/word/2010/wordprocessingShape">
                          <wps:wsp>
                            <wps:cNvSpPr/>
                            <wps:cNvPr id="28" name="Shape 28"/>
                            <wps:spPr>
                              <a:xfrm>
                                <a:off x="2993325" y="3779683"/>
                                <a:ext cx="47053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7 -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-546099</wp:posOffset>
                      </wp:positionH>
                      <wp:positionV relativeFrom="paragraph">
                        <wp:posOffset>50800</wp:posOffset>
                      </wp:positionV>
                      <wp:extent cx="4705350" cy="12700"/>
                      <wp:effectExtent b="0" l="0" r="0" t="0"/>
                      <wp:wrapSquare wrapText="bothSides" distB="0" distT="0" distL="114300" distR="114300"/>
                      <wp:docPr id="27" name="image351.png"/>
                      <a:graphic>
                        <a:graphicData uri="http://schemas.openxmlformats.org/drawingml/2006/picture">
                          <pic:pic>
                            <pic:nvPicPr>
                              <pic:cNvPr id="0" name="image351.png"/>
                              <pic:cNvPicPr preferRelativeResize="0"/>
                            </pic:nvPicPr>
                            <pic:blipFill>
                              <a:blip r:embed="rId327"/>
                              <a:srcRect/>
                              <a:stretch>
                                <a:fillRect/>
                              </a:stretch>
                            </pic:blipFill>
                            <pic:spPr>
                              <a:xfrm>
                                <a:off x="0" y="0"/>
                                <a:ext cx="4705350" cy="12700"/>
                              </a:xfrm>
                              <a:prstGeom prst="rect"/>
                              <a:ln/>
                            </pic:spPr>
                          </pic:pic>
                        </a:graphicData>
                      </a:graphic>
                    </wp:anchor>
                  </w:drawing>
                </mc:Fallback>
              </mc:AlternateContent>
            </w:r>
          </w:del>
        </w:sdtContent>
      </w:sdt>
    </w:p>
    <w:p w:rsidR="00000000" w:rsidDel="00000000" w:rsidP="00000000" w:rsidRDefault="00000000" w:rsidRPr="00000000" w14:paraId="00000C56">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7">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2nusc19" w:id="38"/>
      <w:bookmarkEnd w:id="3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Esboço (Vitor Hugo Messias)</w:t>
      </w:r>
      <w:sdt>
        <w:sdtPr>
          <w:tag w:val="goog_rdk_78"/>
        </w:sdtPr>
        <w:sdtContent>
          <w:del w:author="PAULO ROGÉRIO NEVES DE OLIVEIRA" w:id="25"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266700</wp:posOffset>
                      </wp:positionH>
                      <wp:positionV relativeFrom="paragraph">
                        <wp:posOffset>3962400</wp:posOffset>
                      </wp:positionV>
                      <wp:extent cx="12700" cy="12700"/>
                      <wp:effectExtent b="0" l="0" r="0" t="0"/>
                      <wp:wrapSquare wrapText="bothSides" distB="0" distT="0" distL="114300" distR="114300"/>
                      <wp:docPr id="10" name=""/>
                      <a:graphic>
                        <a:graphicData uri="http://schemas.microsoft.com/office/word/2010/wordprocessingShape">
                          <wps:wsp>
                            <wps:cNvSpPr/>
                            <wps:cNvPr id="11" name="Shape 11"/>
                            <wps:spPr>
                              <a:xfrm>
                                <a:off x="2931730" y="3779683"/>
                                <a:ext cx="482854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t xml:space="preserve">Fonte: Imagem originada do próprio grupo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3962400</wp:posOffset>
                      </wp:positionV>
                      <wp:extent cx="12700" cy="12700"/>
                      <wp:effectExtent b="0" l="0" r="0" t="0"/>
                      <wp:wrapSquare wrapText="bothSides" distB="0" distT="0" distL="114300" distR="114300"/>
                      <wp:docPr id="10" name="image43.png"/>
                      <a:graphic>
                        <a:graphicData uri="http://schemas.openxmlformats.org/drawingml/2006/picture">
                          <pic:pic>
                            <pic:nvPicPr>
                              <pic:cNvPr id="0" name="image43.png"/>
                              <pic:cNvPicPr preferRelativeResize="0"/>
                            </pic:nvPicPr>
                            <pic:blipFill>
                              <a:blip r:embed="rId328"/>
                              <a:srcRect/>
                              <a:stretch>
                                <a:fillRect/>
                              </a:stretch>
                            </pic:blipFill>
                            <pic:spPr>
                              <a:xfrm>
                                <a:off x="0" y="0"/>
                                <a:ext cx="12700" cy="12700"/>
                              </a:xfrm>
                              <a:prstGeom prst="rect"/>
                              <a:ln/>
                            </pic:spPr>
                          </pic:pic>
                        </a:graphicData>
                      </a:graphic>
                    </wp:anchor>
                  </w:drawing>
                </mc:Fallback>
              </mc:AlternateContent>
            </w:r>
          </w:del>
        </w:sdtContent>
      </w:sdt>
    </w:p>
    <w:p w:rsidR="00000000" w:rsidDel="00000000" w:rsidP="00000000" w:rsidRDefault="00000000" w:rsidRPr="00000000" w14:paraId="00000C58">
      <w:pPr>
        <w:jc w:val="both"/>
        <w:rPr/>
      </w:pPr>
      <w:r w:rsidDel="00000000" w:rsidR="00000000" w:rsidRPr="00000000">
        <w:rPr>
          <w:rtl w:val="0"/>
        </w:rPr>
      </w:r>
      <w:sdt>
        <w:sdtPr>
          <w:tag w:val="goog_rdk_79"/>
        </w:sdtPr>
        <w:sdtContent>
          <w:del w:author="PAULO ROGÉRIO NEVES DE OLIVEIRA" w:id="26" w:date="2023-11-28T15:07:00Z">
            <w:r w:rsidDel="00000000" w:rsidR="00000000" w:rsidRPr="00000000">
              <w:drawing>
                <wp:anchor allowOverlap="1" behindDoc="0" distB="0" distT="0" distL="114300" distR="114300" hidden="0" layoutInCell="1" locked="0" relativeHeight="0" simplePos="0">
                  <wp:simplePos x="0" y="0"/>
                  <wp:positionH relativeFrom="column">
                    <wp:posOffset>-614361</wp:posOffset>
                  </wp:positionH>
                  <wp:positionV relativeFrom="paragraph">
                    <wp:posOffset>38100</wp:posOffset>
                  </wp:positionV>
                  <wp:extent cx="4828540" cy="3613150"/>
                  <wp:effectExtent b="0" l="0" r="0" t="0"/>
                  <wp:wrapSquare wrapText="bothSides" distB="0" distT="0" distL="114300" distR="114300"/>
                  <wp:docPr descr="C:\Users\aluno\Downloads\Problematização_Vitor_Messias.jpg" id="41" name="image16.jpg"/>
                  <a:graphic>
                    <a:graphicData uri="http://schemas.openxmlformats.org/drawingml/2006/picture">
                      <pic:pic>
                        <pic:nvPicPr>
                          <pic:cNvPr descr="C:\Users\aluno\Downloads\Problematização_Vitor_Messias.jpg" id="0" name="image16.jpg"/>
                          <pic:cNvPicPr preferRelativeResize="0"/>
                        </pic:nvPicPr>
                        <pic:blipFill>
                          <a:blip r:embed="rId329"/>
                          <a:srcRect b="0" l="0" r="0" t="0"/>
                          <a:stretch>
                            <a:fillRect/>
                          </a:stretch>
                        </pic:blipFill>
                        <pic:spPr>
                          <a:xfrm>
                            <a:off x="0" y="0"/>
                            <a:ext cx="4828540" cy="3613150"/>
                          </a:xfrm>
                          <a:prstGeom prst="rect"/>
                          <a:ln/>
                        </pic:spPr>
                      </pic:pic>
                    </a:graphicData>
                  </a:graphic>
                </wp:anchor>
              </w:drawing>
            </w:r>
          </w:del>
        </w:sdtContent>
      </w:sdt>
    </w:p>
    <w:p w:rsidR="00000000" w:rsidDel="00000000" w:rsidP="00000000" w:rsidRDefault="00000000" w:rsidRPr="00000000" w14:paraId="00000C59">
      <w:pPr>
        <w:jc w:val="both"/>
        <w:rPr/>
      </w:pPr>
      <w:r w:rsidDel="00000000" w:rsidR="00000000" w:rsidRPr="00000000">
        <w:rPr>
          <w:rtl w:val="0"/>
        </w:rPr>
      </w:r>
    </w:p>
    <w:p w:rsidR="00000000" w:rsidDel="00000000" w:rsidP="00000000" w:rsidRDefault="00000000" w:rsidRPr="00000000" w14:paraId="00000C5A">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B">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C">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D">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E">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5F">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0">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1">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2">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3">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4">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5">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6">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sdt>
        <w:sdtPr>
          <w:tag w:val="goog_rdk_80"/>
        </w:sdtPr>
        <w:sdtContent>
          <w:del w:author="PAULO ROGÉRIO NEVES DE OLIVEIRA" w:id="27"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-609599</wp:posOffset>
                      </wp:positionH>
                      <wp:positionV relativeFrom="paragraph">
                        <wp:posOffset>139700</wp:posOffset>
                      </wp:positionV>
                      <wp:extent cx="4828540" cy="12700"/>
                      <wp:effectExtent b="0" l="0" r="0" t="0"/>
                      <wp:wrapSquare wrapText="bothSides" distB="0" distT="0" distL="114300" distR="114300"/>
                      <wp:docPr id="15" name=""/>
                      <a:graphic>
                        <a:graphicData uri="http://schemas.microsoft.com/office/word/2010/wordprocessingShape">
                          <wps:wsp>
                            <wps:cNvSpPr/>
                            <wps:cNvPr id="16" name="Shape 16"/>
                            <wps:spPr>
                              <a:xfrm>
                                <a:off x="2931730" y="3779683"/>
                                <a:ext cx="482854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8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-609599</wp:posOffset>
                      </wp:positionH>
                      <wp:positionV relativeFrom="paragraph">
                        <wp:posOffset>139700</wp:posOffset>
                      </wp:positionV>
                      <wp:extent cx="4828540" cy="12700"/>
                      <wp:effectExtent b="0" l="0" r="0" t="0"/>
                      <wp:wrapSquare wrapText="bothSides" distB="0" distT="0" distL="114300" distR="114300"/>
                      <wp:docPr id="15" name="image60.png"/>
                      <a:graphic>
                        <a:graphicData uri="http://schemas.openxmlformats.org/drawingml/2006/picture">
                          <pic:pic>
                            <pic:nvPicPr>
                              <pic:cNvPr id="0" name="image60.png"/>
                              <pic:cNvPicPr preferRelativeResize="0"/>
                            </pic:nvPicPr>
                            <pic:blipFill>
                              <a:blip r:embed="rId330"/>
                              <a:srcRect/>
                              <a:stretch>
                                <a:fillRect/>
                              </a:stretch>
                            </pic:blipFill>
                            <pic:spPr>
                              <a:xfrm>
                                <a:off x="0" y="0"/>
                                <a:ext cx="4828540" cy="12700"/>
                              </a:xfrm>
                              <a:prstGeom prst="rect"/>
                              <a:ln/>
                            </pic:spPr>
                          </pic:pic>
                        </a:graphicData>
                      </a:graphic>
                    </wp:anchor>
                  </w:drawing>
                </mc:Fallback>
              </mc:AlternateContent>
            </w:r>
          </w:del>
        </w:sdtContent>
      </w:sdt>
    </w:p>
    <w:p w:rsidR="00000000" w:rsidDel="00000000" w:rsidP="00000000" w:rsidRDefault="00000000" w:rsidRPr="00000000" w14:paraId="00000C6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C6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C69">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1302m92" w:id="39"/>
      <w:bookmarkEnd w:id="3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Esboço (Vitor Hugo Rodrigues)</w:t>
      </w:r>
    </w:p>
    <w:p w:rsidR="00000000" w:rsidDel="00000000" w:rsidP="00000000" w:rsidRDefault="00000000" w:rsidRPr="00000000" w14:paraId="00000C6A">
      <w:pPr>
        <w:jc w:val="both"/>
        <w:rPr/>
      </w:pPr>
      <w:r w:rsidDel="00000000" w:rsidR="00000000" w:rsidRPr="00000000">
        <w:rPr>
          <w:rtl w:val="0"/>
        </w:rPr>
      </w:r>
      <w:sdt>
        <w:sdtPr>
          <w:tag w:val="goog_rdk_81"/>
        </w:sdtPr>
        <w:sdtContent>
          <w:del w:author="PAULO ROGÉRIO NEVES DE OLIVEIRA" w:id="28" w:date="2023-11-28T15:07:00Z">
            <w:r w:rsidDel="00000000" w:rsidR="00000000" w:rsidRPr="00000000">
              <w:drawing>
                <wp:anchor allowOverlap="1" behindDoc="0" distB="0" distT="0" distL="114300" distR="114300" hidden="0" layoutInCell="1" locked="0" relativeHeight="0" simplePos="0">
                  <wp:simplePos x="0" y="0"/>
                  <wp:positionH relativeFrom="column">
                    <wp:posOffset>-603337</wp:posOffset>
                  </wp:positionH>
                  <wp:positionV relativeFrom="paragraph">
                    <wp:posOffset>3810</wp:posOffset>
                  </wp:positionV>
                  <wp:extent cx="4806492" cy="3336966"/>
                  <wp:effectExtent b="0" l="0" r="0" t="0"/>
                  <wp:wrapSquare wrapText="bothSides" distB="0" distT="0" distL="114300" distR="114300"/>
                  <wp:docPr descr="C:\Users\aluno\Downloads\Problematização_Vitor_Santos.jpeg" id="214" name="image194.jpg"/>
                  <a:graphic>
                    <a:graphicData uri="http://schemas.openxmlformats.org/drawingml/2006/picture">
                      <pic:pic>
                        <pic:nvPicPr>
                          <pic:cNvPr descr="C:\Users\aluno\Downloads\Problematização_Vitor_Santos.jpeg" id="0" name="image194.jpg"/>
                          <pic:cNvPicPr preferRelativeResize="0"/>
                        </pic:nvPicPr>
                        <pic:blipFill>
                          <a:blip r:embed="rId331"/>
                          <a:srcRect b="0" l="0" r="0" t="0"/>
                          <a:stretch>
                            <a:fillRect/>
                          </a:stretch>
                        </pic:blipFill>
                        <pic:spPr>
                          <a:xfrm>
                            <a:off x="0" y="0"/>
                            <a:ext cx="4806492" cy="3336966"/>
                          </a:xfrm>
                          <a:prstGeom prst="rect"/>
                          <a:ln/>
                        </pic:spPr>
                      </pic:pic>
                    </a:graphicData>
                  </a:graphic>
                </wp:anchor>
              </w:drawing>
            </w:r>
          </w:del>
        </w:sdtContent>
      </w:sdt>
    </w:p>
    <w:p w:rsidR="00000000" w:rsidDel="00000000" w:rsidP="00000000" w:rsidRDefault="00000000" w:rsidRPr="00000000" w14:paraId="00000C6B">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C">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D">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E">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6F">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0">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1">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2">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3">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4">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5">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6">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7">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sdt>
        <w:sdtPr>
          <w:tag w:val="goog_rdk_82"/>
        </w:sdtPr>
        <w:sdtContent>
          <w:del w:author="PAULO ROGÉRIO NEVES DE OLIVEIRA" w:id="29"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-596899</wp:posOffset>
                      </wp:positionH>
                      <wp:positionV relativeFrom="paragraph">
                        <wp:posOffset>139700</wp:posOffset>
                      </wp:positionV>
                      <wp:extent cx="4806315" cy="12700"/>
                      <wp:effectExtent b="0" l="0" r="0" t="0"/>
                      <wp:wrapSquare wrapText="bothSides" distB="0" distT="0" distL="114300" distR="114300"/>
                      <wp:docPr id="5" name=""/>
                      <a:graphic>
                        <a:graphicData uri="http://schemas.microsoft.com/office/word/2010/wordprocessingShape">
                          <wps:wsp>
                            <wps:cNvSpPr/>
                            <wps:cNvPr id="6" name="Shape 6"/>
                            <wps:spPr>
                              <a:xfrm>
                                <a:off x="2942843" y="3779683"/>
                                <a:ext cx="480631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9 -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139700</wp:posOffset>
                      </wp:positionV>
                      <wp:extent cx="4806315" cy="12700"/>
                      <wp:effectExtent b="0" l="0" r="0" t="0"/>
                      <wp:wrapSquare wrapText="bothSides" distB="0" distT="0" distL="114300" distR="114300"/>
                      <wp:docPr id="5" name="image31.png"/>
                      <a:graphic>
                        <a:graphicData uri="http://schemas.openxmlformats.org/drawingml/2006/picture">
                          <pic:pic>
                            <pic:nvPicPr>
                              <pic:cNvPr id="0" name="image31.png"/>
                              <pic:cNvPicPr preferRelativeResize="0"/>
                            </pic:nvPicPr>
                            <pic:blipFill>
                              <a:blip r:embed="rId332"/>
                              <a:srcRect/>
                              <a:stretch>
                                <a:fillRect/>
                              </a:stretch>
                            </pic:blipFill>
                            <pic:spPr>
                              <a:xfrm>
                                <a:off x="0" y="0"/>
                                <a:ext cx="4806315" cy="12700"/>
                              </a:xfrm>
                              <a:prstGeom prst="rect"/>
                              <a:ln/>
                            </pic:spPr>
                          </pic:pic>
                        </a:graphicData>
                      </a:graphic>
                    </wp:anchor>
                  </w:drawing>
                </mc:Fallback>
              </mc:AlternateContent>
            </w:r>
          </w:del>
        </w:sdtContent>
      </w:sdt>
    </w:p>
    <w:p w:rsidR="00000000" w:rsidDel="00000000" w:rsidP="00000000" w:rsidRDefault="00000000" w:rsidRPr="00000000" w14:paraId="00000C78">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9">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A">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B">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C">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D">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E">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7F">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80">
      <w:pPr>
        <w:pBdr>
          <w:top w:space="0" w:sz="0" w:val="nil"/>
          <w:left w:space="0" w:sz="0" w:val="nil"/>
          <w:bottom w:space="0" w:sz="0" w:val="nil"/>
          <w:right w:space="0" w:sz="0" w:val="nil"/>
          <w:between w:space="0" w:sz="0" w:val="nil"/>
        </w:pBdr>
        <w:spacing w:after="200" w:line="240" w:lineRule="auto"/>
        <w:jc w:val="both"/>
        <w:rPr>
          <w:rFonts w:ascii="Arial" w:cs="Arial" w:eastAsia="Arial" w:hAnsi="Arial"/>
          <w:i w:val="1"/>
          <w:color w:val="000000"/>
          <w:sz w:val="16"/>
          <w:szCs w:val="16"/>
        </w:rPr>
      </w:pPr>
      <w:r w:rsidDel="00000000" w:rsidR="00000000" w:rsidRPr="00000000">
        <w:rPr>
          <w:rtl w:val="0"/>
        </w:rPr>
      </w:r>
    </w:p>
    <w:p w:rsidR="00000000" w:rsidDel="00000000" w:rsidP="00000000" w:rsidRDefault="00000000" w:rsidRPr="00000000" w14:paraId="00000C81">
      <w:pPr>
        <w:pStyle w:val="Heading1"/>
        <w:numPr>
          <w:ilvl w:val="0"/>
          <w:numId w:val="2"/>
        </w:numPr>
        <w:ind w:left="720" w:hanging="360"/>
        <w:rPr/>
      </w:pPr>
      <w:bookmarkStart w:colFirst="0" w:colLast="0" w:name="_heading=h.3mzq4wv" w:id="40"/>
      <w:bookmarkEnd w:id="40"/>
      <w:sdt>
        <w:sdtPr>
          <w:tag w:val="goog_rdk_83"/>
        </w:sdtPr>
        <w:sdtContent>
          <w:commentRangeStart w:id="41"/>
        </w:sdtContent>
      </w:sdt>
      <w:r w:rsidDel="00000000" w:rsidR="00000000" w:rsidRPr="00000000">
        <w:rPr>
          <w:rtl w:val="0"/>
        </w:rPr>
        <w:t xml:space="preserve">APÊNDICE B - Prototipagem de baixa fidelidade (feito em papel)</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C82">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2250f4o" w:id="41"/>
      <w:bookmarkEnd w:id="4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Classes</w:t>
      </w:r>
      <w:sdt>
        <w:sdtPr>
          <w:tag w:val="goog_rdk_84"/>
        </w:sdtPr>
        <w:sdtContent>
          <w:del w:author="PAULO ROGÉRIO NEVES DE OLIVEIRA" w:id="30" w:date="2023-11-28T15:07:00Z">
            <w:r w:rsidDel="00000000" w:rsidR="00000000" w:rsidRPr="00000000">
              <w:drawing>
                <wp:anchor allowOverlap="1" behindDoc="0" distB="0" distT="0" distL="114300" distR="114300" hidden="0" layoutInCell="1" locked="0" relativeHeight="0" simplePos="0">
                  <wp:simplePos x="0" y="0"/>
                  <wp:positionH relativeFrom="column">
                    <wp:posOffset>460057</wp:posOffset>
                  </wp:positionH>
                  <wp:positionV relativeFrom="paragraph">
                    <wp:posOffset>280670</wp:posOffset>
                  </wp:positionV>
                  <wp:extent cx="4839970" cy="3420745"/>
                  <wp:effectExtent b="0" l="0" r="0" t="0"/>
                  <wp:wrapTopAndBottom distB="0" distT="0"/>
                  <wp:docPr id="380" name="image340.jpg"/>
                  <a:graphic>
                    <a:graphicData uri="http://schemas.openxmlformats.org/drawingml/2006/picture">
                      <pic:pic>
                        <pic:nvPicPr>
                          <pic:cNvPr id="0" name="image340.jpg"/>
                          <pic:cNvPicPr preferRelativeResize="0"/>
                        </pic:nvPicPr>
                        <pic:blipFill>
                          <a:blip r:embed="rId333"/>
                          <a:srcRect b="0" l="0" r="0" t="0"/>
                          <a:stretch>
                            <a:fillRect/>
                          </a:stretch>
                        </pic:blipFill>
                        <pic:spPr>
                          <a:xfrm>
                            <a:off x="0" y="0"/>
                            <a:ext cx="4839970" cy="3420745"/>
                          </a:xfrm>
                          <a:prstGeom prst="rect"/>
                          <a:ln/>
                        </pic:spPr>
                      </pic:pic>
                    </a:graphicData>
                  </a:graphic>
                </wp:anchor>
              </w:drawing>
            </w:r>
          </w:del>
        </w:sdtContent>
      </w:sdt>
      <w:sdt>
        <w:sdtPr>
          <w:tag w:val="goog_rdk_85"/>
        </w:sdtPr>
        <w:sdtContent>
          <w:del w:author="PAULO ROGÉRIO NEVES DE OLIVEIRA" w:id="31"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444500</wp:posOffset>
                      </wp:positionH>
                      <wp:positionV relativeFrom="paragraph">
                        <wp:posOffset>3721100</wp:posOffset>
                      </wp:positionV>
                      <wp:extent cx="5039995" cy="12700"/>
                      <wp:effectExtent b="0" l="0" r="0" t="0"/>
                      <wp:wrapTopAndBottom distB="0" distT="0"/>
                      <wp:docPr id="4" name=""/>
                      <a:graphic>
                        <a:graphicData uri="http://schemas.microsoft.com/office/word/2010/wordprocessingShape">
                          <wps:wsp>
                            <wps:cNvSpPr/>
                            <wps:cNvPr id="5" name="Shape 5"/>
                            <wps:spPr>
                              <a:xfrm>
                                <a:off x="2826003" y="3779683"/>
                                <a:ext cx="50399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10 -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3721100</wp:posOffset>
                      </wp:positionV>
                      <wp:extent cx="5039995" cy="12700"/>
                      <wp:effectExtent b="0" l="0" r="0" t="0"/>
                      <wp:wrapTopAndBottom distB="0" distT="0"/>
                      <wp:docPr id="4" name="image29.png"/>
                      <a:graphic>
                        <a:graphicData uri="http://schemas.openxmlformats.org/drawingml/2006/picture">
                          <pic:pic>
                            <pic:nvPicPr>
                              <pic:cNvPr id="0" name="image29.png"/>
                              <pic:cNvPicPr preferRelativeResize="0"/>
                            </pic:nvPicPr>
                            <pic:blipFill>
                              <a:blip r:embed="rId334"/>
                              <a:srcRect/>
                              <a:stretch>
                                <a:fillRect/>
                              </a:stretch>
                            </pic:blipFill>
                            <pic:spPr>
                              <a:xfrm>
                                <a:off x="0" y="0"/>
                                <a:ext cx="5039995" cy="12700"/>
                              </a:xfrm>
                              <a:prstGeom prst="rect"/>
                              <a:ln/>
                            </pic:spPr>
                          </pic:pic>
                        </a:graphicData>
                      </a:graphic>
                    </wp:anchor>
                  </w:drawing>
                </mc:Fallback>
              </mc:AlternateContent>
            </w:r>
          </w:del>
        </w:sdtContent>
      </w:sdt>
    </w:p>
    <w:p w:rsidR="00000000" w:rsidDel="00000000" w:rsidP="00000000" w:rsidRDefault="00000000" w:rsidRPr="00000000" w14:paraId="00000C83">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haapch" w:id="42"/>
      <w:bookmarkEnd w:id="4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Grupos</w:t>
      </w:r>
      <w:sdt>
        <w:sdtPr>
          <w:tag w:val="goog_rdk_86"/>
        </w:sdtPr>
        <w:sdtContent>
          <w:del w:author="PAULO ROGÉRIO NEVES DE OLIVEIRA" w:id="32" w:date="2023-11-28T15:07:00Z">
            <w:r w:rsidDel="00000000" w:rsidR="00000000" w:rsidRPr="00000000">
              <w:drawing>
                <wp:anchor allowOverlap="1" behindDoc="0" distB="0" distT="0" distL="114300" distR="114300" hidden="0" layoutInCell="1" locked="0" relativeHeight="0" simplePos="0">
                  <wp:simplePos x="0" y="0"/>
                  <wp:positionH relativeFrom="column">
                    <wp:posOffset>360045</wp:posOffset>
                  </wp:positionH>
                  <wp:positionV relativeFrom="paragraph">
                    <wp:posOffset>4051934</wp:posOffset>
                  </wp:positionV>
                  <wp:extent cx="5039995" cy="3530600"/>
                  <wp:effectExtent b="0" l="0" r="0" t="0"/>
                  <wp:wrapTopAndBottom distB="0" distT="0"/>
                  <wp:docPr id="33" name="image3.jpg"/>
                  <a:graphic>
                    <a:graphicData uri="http://schemas.openxmlformats.org/drawingml/2006/picture">
                      <pic:pic>
                        <pic:nvPicPr>
                          <pic:cNvPr id="0" name="image3.jpg"/>
                          <pic:cNvPicPr preferRelativeResize="0"/>
                        </pic:nvPicPr>
                        <pic:blipFill>
                          <a:blip r:embed="rId335"/>
                          <a:srcRect b="0" l="0" r="0" t="0"/>
                          <a:stretch>
                            <a:fillRect/>
                          </a:stretch>
                        </pic:blipFill>
                        <pic:spPr>
                          <a:xfrm>
                            <a:off x="0" y="0"/>
                            <a:ext cx="5039995" cy="3530600"/>
                          </a:xfrm>
                          <a:prstGeom prst="rect"/>
                          <a:ln/>
                        </pic:spPr>
                      </pic:pic>
                    </a:graphicData>
                  </a:graphic>
                </wp:anchor>
              </w:drawing>
            </w:r>
          </w:del>
        </w:sdtContent>
      </w:sdt>
      <w:sdt>
        <w:sdtPr>
          <w:tag w:val="goog_rdk_87"/>
        </w:sdtPr>
        <w:sdtContent>
          <w:del w:author="PAULO ROGÉRIO NEVES DE OLIVEIRA" w:id="33"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342900</wp:posOffset>
                      </wp:positionH>
                      <wp:positionV relativeFrom="paragraph">
                        <wp:posOffset>7581900</wp:posOffset>
                      </wp:positionV>
                      <wp:extent cx="5039995" cy="12700"/>
                      <wp:effectExtent b="0" l="0" r="0" t="0"/>
                      <wp:wrapTopAndBottom distB="0" distT="0"/>
                      <wp:docPr id="24" name=""/>
                      <a:graphic>
                        <a:graphicData uri="http://schemas.microsoft.com/office/word/2010/wordprocessingShape">
                          <wps:wsp>
                            <wps:cNvSpPr/>
                            <wps:cNvPr id="25" name="Shape 25"/>
                            <wps:spPr>
                              <a:xfrm>
                                <a:off x="2826003" y="3779683"/>
                                <a:ext cx="50399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11 -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7581900</wp:posOffset>
                      </wp:positionV>
                      <wp:extent cx="5039995" cy="12700"/>
                      <wp:effectExtent b="0" l="0" r="0" t="0"/>
                      <wp:wrapTopAndBottom distB="0" distT="0"/>
                      <wp:docPr id="24" name="image316.png"/>
                      <a:graphic>
                        <a:graphicData uri="http://schemas.openxmlformats.org/drawingml/2006/picture">
                          <pic:pic>
                            <pic:nvPicPr>
                              <pic:cNvPr id="0" name="image316.png"/>
                              <pic:cNvPicPr preferRelativeResize="0"/>
                            </pic:nvPicPr>
                            <pic:blipFill>
                              <a:blip r:embed="rId336"/>
                              <a:srcRect/>
                              <a:stretch>
                                <a:fillRect/>
                              </a:stretch>
                            </pic:blipFill>
                            <pic:spPr>
                              <a:xfrm>
                                <a:off x="0" y="0"/>
                                <a:ext cx="5039995" cy="12700"/>
                              </a:xfrm>
                              <a:prstGeom prst="rect"/>
                              <a:ln/>
                            </pic:spPr>
                          </pic:pic>
                        </a:graphicData>
                      </a:graphic>
                    </wp:anchor>
                  </w:drawing>
                </mc:Fallback>
              </mc:AlternateContent>
            </w:r>
          </w:del>
        </w:sdtContent>
      </w:sdt>
    </w:p>
    <w:p w:rsidR="00000000" w:rsidDel="00000000" w:rsidP="00000000" w:rsidRDefault="00000000" w:rsidRPr="00000000" w14:paraId="00000C84">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19y80a" w:id="43"/>
      <w:bookmarkEnd w:id="4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Tela do Usuário</w:t>
      </w:r>
      <w:sdt>
        <w:sdtPr>
          <w:tag w:val="goog_rdk_88"/>
        </w:sdtPr>
        <w:sdtContent>
          <w:del w:author="PAULO ROGÉRIO NEVES DE OLIVEIRA" w:id="34" w:date="2023-11-28T15:07:00Z">
            <w:r w:rsidDel="00000000" w:rsidR="00000000" w:rsidRPr="00000000">
              <w:drawing>
                <wp:anchor allowOverlap="1" behindDoc="0" distB="0" distT="0" distL="114300" distR="114300" hidden="0" layoutInCell="1" locked="0" relativeHeight="0" simplePos="0">
                  <wp:simplePos x="0" y="0"/>
                  <wp:positionH relativeFrom="column">
                    <wp:posOffset>-720091</wp:posOffset>
                  </wp:positionH>
                  <wp:positionV relativeFrom="paragraph">
                    <wp:posOffset>259715</wp:posOffset>
                  </wp:positionV>
                  <wp:extent cx="5040000" cy="3521325"/>
                  <wp:effectExtent b="0" l="0" r="0" t="0"/>
                  <wp:wrapTopAndBottom distB="0" distT="0"/>
                  <wp:docPr id="106" name="image99.jpg"/>
                  <a:graphic>
                    <a:graphicData uri="http://schemas.openxmlformats.org/drawingml/2006/picture">
                      <pic:pic>
                        <pic:nvPicPr>
                          <pic:cNvPr id="0" name="image99.jpg"/>
                          <pic:cNvPicPr preferRelativeResize="0"/>
                        </pic:nvPicPr>
                        <pic:blipFill>
                          <a:blip r:embed="rId337"/>
                          <a:srcRect b="0" l="0" r="0" t="0"/>
                          <a:stretch>
                            <a:fillRect/>
                          </a:stretch>
                        </pic:blipFill>
                        <pic:spPr>
                          <a:xfrm>
                            <a:off x="0" y="0"/>
                            <a:ext cx="5040000" cy="3521325"/>
                          </a:xfrm>
                          <a:prstGeom prst="rect"/>
                          <a:ln/>
                        </pic:spPr>
                      </pic:pic>
                    </a:graphicData>
                  </a:graphic>
                </wp:anchor>
              </w:drawing>
            </w:r>
          </w:del>
        </w:sdtContent>
      </w:sdt>
      <w:sdt>
        <w:sdtPr>
          <w:tag w:val="goog_rdk_89"/>
        </w:sdtPr>
        <w:sdtContent>
          <w:del w:author="PAULO ROGÉRIO NEVES DE OLIVEIRA" w:id="35" w:date="2023-11-28T15:07:00Z">
            <w:r w:rsidDel="00000000" w:rsidR="00000000" w:rsidRPr="00000000">
              <w:drawing>
                <wp:anchor allowOverlap="1" behindDoc="0" distB="0" distT="0" distL="114300" distR="114300" hidden="0" layoutInCell="1" locked="0" relativeHeight="0" simplePos="0">
                  <wp:simplePos x="0" y="0"/>
                  <wp:positionH relativeFrom="column">
                    <wp:posOffset>-162241</wp:posOffset>
                  </wp:positionH>
                  <wp:positionV relativeFrom="paragraph">
                    <wp:posOffset>3782059</wp:posOffset>
                  </wp:positionV>
                  <wp:extent cx="3924300" cy="5120005"/>
                  <wp:effectExtent b="0" l="0" r="0" t="0"/>
                  <wp:wrapTopAndBottom distB="0" distT="0"/>
                  <wp:docPr id="73" name="image55.jpg"/>
                  <a:graphic>
                    <a:graphicData uri="http://schemas.openxmlformats.org/drawingml/2006/picture">
                      <pic:pic>
                        <pic:nvPicPr>
                          <pic:cNvPr id="0" name="image55.jpg"/>
                          <pic:cNvPicPr preferRelativeResize="0"/>
                        </pic:nvPicPr>
                        <pic:blipFill>
                          <a:blip r:embed="rId338"/>
                          <a:srcRect b="13519" l="3181" r="2798" t="17453"/>
                          <a:stretch>
                            <a:fillRect/>
                          </a:stretch>
                        </pic:blipFill>
                        <pic:spPr>
                          <a:xfrm rot="16200000">
                            <a:off x="0" y="0"/>
                            <a:ext cx="3924300" cy="5120005"/>
                          </a:xfrm>
                          <a:prstGeom prst="rect"/>
                          <a:ln/>
                        </pic:spPr>
                      </pic:pic>
                    </a:graphicData>
                  </a:graphic>
                </wp:anchor>
              </w:drawing>
            </w:r>
          </w:del>
        </w:sdtContent>
      </w:sdt>
      <w:sdt>
        <w:sdtPr>
          <w:tag w:val="goog_rdk_90"/>
        </w:sdtPr>
        <w:sdtContent>
          <w:del w:author="PAULO ROGÉRIO NEVES DE OLIVEIRA" w:id="36"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-63499</wp:posOffset>
                      </wp:positionH>
                      <wp:positionV relativeFrom="paragraph">
                        <wp:posOffset>3822700</wp:posOffset>
                      </wp:positionV>
                      <wp:extent cx="5039995" cy="12700"/>
                      <wp:effectExtent b="0" l="0" r="0" t="0"/>
                      <wp:wrapTopAndBottom distB="0" distT="0"/>
                      <wp:docPr id="6" name=""/>
                      <a:graphic>
                        <a:graphicData uri="http://schemas.microsoft.com/office/word/2010/wordprocessingShape">
                          <wps:wsp>
                            <wps:cNvSpPr/>
                            <wps:cNvPr id="7" name="Shape 7"/>
                            <wps:spPr>
                              <a:xfrm>
                                <a:off x="2826003" y="3779683"/>
                                <a:ext cx="50399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3822700</wp:posOffset>
                      </wp:positionV>
                      <wp:extent cx="5039995" cy="12700"/>
                      <wp:effectExtent b="0" l="0" r="0" t="0"/>
                      <wp:wrapTopAndBottom distB="0" distT="0"/>
                      <wp:docPr id="6" name="image32.png"/>
                      <a:graphic>
                        <a:graphicData uri="http://schemas.openxmlformats.org/drawingml/2006/picture">
                          <pic:pic>
                            <pic:nvPicPr>
                              <pic:cNvPr id="0" name="image32.png"/>
                              <pic:cNvPicPr preferRelativeResize="0"/>
                            </pic:nvPicPr>
                            <pic:blipFill>
                              <a:blip r:embed="rId339"/>
                              <a:srcRect/>
                              <a:stretch>
                                <a:fillRect/>
                              </a:stretch>
                            </pic:blipFill>
                            <pic:spPr>
                              <a:xfrm>
                                <a:off x="0" y="0"/>
                                <a:ext cx="5039995" cy="12700"/>
                              </a:xfrm>
                              <a:prstGeom prst="rect"/>
                              <a:ln/>
                            </pic:spPr>
                          </pic:pic>
                        </a:graphicData>
                      </a:graphic>
                    </wp:anchor>
                  </w:drawing>
                </mc:Fallback>
              </mc:AlternateContent>
            </w:r>
          </w:del>
        </w:sdtContent>
      </w:sdt>
      <w:sdt>
        <w:sdtPr>
          <w:tag w:val="goog_rdk_91"/>
        </w:sdtPr>
        <w:sdtContent>
          <w:del w:author="PAULO ROGÉRIO NEVES DE OLIVEIRA" w:id="37"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-76199</wp:posOffset>
                      </wp:positionH>
                      <wp:positionV relativeFrom="paragraph">
                        <wp:posOffset>8521700</wp:posOffset>
                      </wp:positionV>
                      <wp:extent cx="5120005" cy="12700"/>
                      <wp:effectExtent b="0" l="0" r="0" t="0"/>
                      <wp:wrapTopAndBottom distB="0" distT="0"/>
                      <wp:docPr id="18" name=""/>
                      <a:graphic>
                        <a:graphicData uri="http://schemas.microsoft.com/office/word/2010/wordprocessingShape">
                          <wps:wsp>
                            <wps:cNvSpPr/>
                            <wps:cNvPr id="19" name="Shape 19"/>
                            <wps:spPr>
                              <a:xfrm>
                                <a:off x="2785998" y="3779683"/>
                                <a:ext cx="51200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8521700</wp:posOffset>
                      </wp:positionV>
                      <wp:extent cx="5120005" cy="12700"/>
                      <wp:effectExtent b="0" l="0" r="0" t="0"/>
                      <wp:wrapTopAndBottom distB="0" distT="0"/>
                      <wp:docPr id="18" name="image79.png"/>
                      <a:graphic>
                        <a:graphicData uri="http://schemas.openxmlformats.org/drawingml/2006/picture">
                          <pic:pic>
                            <pic:nvPicPr>
                              <pic:cNvPr id="0" name="image79.png"/>
                              <pic:cNvPicPr preferRelativeResize="0"/>
                            </pic:nvPicPr>
                            <pic:blipFill>
                              <a:blip r:embed="rId340"/>
                              <a:srcRect/>
                              <a:stretch>
                                <a:fillRect/>
                              </a:stretch>
                            </pic:blipFill>
                            <pic:spPr>
                              <a:xfrm>
                                <a:off x="0" y="0"/>
                                <a:ext cx="5120005" cy="12700"/>
                              </a:xfrm>
                              <a:prstGeom prst="rect"/>
                              <a:ln/>
                            </pic:spPr>
                          </pic:pic>
                        </a:graphicData>
                      </a:graphic>
                    </wp:anchor>
                  </w:drawing>
                </mc:Fallback>
              </mc:AlternateContent>
            </w:r>
          </w:del>
        </w:sdtContent>
      </w:sdt>
      <w:sdt>
        <w:sdtPr>
          <w:tag w:val="goog_rdk_92"/>
        </w:sdtPr>
        <w:sdtContent>
          <w:del w:author="PAULO ROGÉRIO NEVES DE OLIVEIRA" w:id="38"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-711199</wp:posOffset>
                      </wp:positionH>
                      <wp:positionV relativeFrom="paragraph">
                        <wp:posOffset>3771900</wp:posOffset>
                      </wp:positionV>
                      <wp:extent cx="5039995" cy="12700"/>
                      <wp:effectExtent b="0" l="0" r="0" t="0"/>
                      <wp:wrapTopAndBottom distB="0" distT="0"/>
                      <wp:docPr id="21" name=""/>
                      <a:graphic>
                        <a:graphicData uri="http://schemas.microsoft.com/office/word/2010/wordprocessingShape">
                          <wps:wsp>
                            <wps:cNvSpPr/>
                            <wps:cNvPr id="22" name="Shape 22"/>
                            <wps:spPr>
                              <a:xfrm>
                                <a:off x="2826003" y="3779683"/>
                                <a:ext cx="50399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12 -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-711199</wp:posOffset>
                      </wp:positionH>
                      <wp:positionV relativeFrom="paragraph">
                        <wp:posOffset>3771900</wp:posOffset>
                      </wp:positionV>
                      <wp:extent cx="5039995" cy="12700"/>
                      <wp:effectExtent b="0" l="0" r="0" t="0"/>
                      <wp:wrapTopAndBottom distB="0" distT="0"/>
                      <wp:docPr id="21" name="image302.png"/>
                      <a:graphic>
                        <a:graphicData uri="http://schemas.openxmlformats.org/drawingml/2006/picture">
                          <pic:pic>
                            <pic:nvPicPr>
                              <pic:cNvPr id="0" name="image302.png"/>
                              <pic:cNvPicPr preferRelativeResize="0"/>
                            </pic:nvPicPr>
                            <pic:blipFill>
                              <a:blip r:embed="rId341"/>
                              <a:srcRect/>
                              <a:stretch>
                                <a:fillRect/>
                              </a:stretch>
                            </pic:blipFill>
                            <pic:spPr>
                              <a:xfrm>
                                <a:off x="0" y="0"/>
                                <a:ext cx="5039995" cy="12700"/>
                              </a:xfrm>
                              <a:prstGeom prst="rect"/>
                              <a:ln/>
                            </pic:spPr>
                          </pic:pic>
                        </a:graphicData>
                      </a:graphic>
                    </wp:anchor>
                  </w:drawing>
                </mc:Fallback>
              </mc:AlternateContent>
            </w:r>
          </w:del>
        </w:sdtContent>
      </w:sdt>
    </w:p>
    <w:p w:rsidR="00000000" w:rsidDel="00000000" w:rsidP="00000000" w:rsidRDefault="00000000" w:rsidRPr="00000000" w14:paraId="00000C85">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1gf8i83" w:id="44"/>
      <w:bookmarkEnd w:id="4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Conversas</w:t>
      </w:r>
      <w:sdt>
        <w:sdtPr>
          <w:tag w:val="goog_rdk_93"/>
        </w:sdtPr>
        <w:sdtContent>
          <w:del w:author="PAULO ROGÉRIO NEVES DE OLIVEIRA" w:id="39"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-749299</wp:posOffset>
                      </wp:positionH>
                      <wp:positionV relativeFrom="paragraph">
                        <wp:posOffset>8051800</wp:posOffset>
                      </wp:positionV>
                      <wp:extent cx="5120005" cy="12700"/>
                      <wp:effectExtent b="0" l="0" r="0" t="0"/>
                      <wp:wrapTopAndBottom distB="0" distT="0"/>
                      <wp:docPr id="3" name=""/>
                      <a:graphic>
                        <a:graphicData uri="http://schemas.microsoft.com/office/word/2010/wordprocessingShape">
                          <wps:wsp>
                            <wps:cNvSpPr/>
                            <wps:cNvPr id="4" name="Shape 4"/>
                            <wps:spPr>
                              <a:xfrm>
                                <a:off x="2785998" y="3779683"/>
                                <a:ext cx="51200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13 - Fonte: próprio grupo responsável por esse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-749299</wp:posOffset>
                      </wp:positionH>
                      <wp:positionV relativeFrom="paragraph">
                        <wp:posOffset>8051800</wp:posOffset>
                      </wp:positionV>
                      <wp:extent cx="5120005" cy="12700"/>
                      <wp:effectExtent b="0" l="0" r="0" t="0"/>
                      <wp:wrapTopAndBottom distB="0" distT="0"/>
                      <wp:docPr id="3" name="image26.png"/>
                      <a:graphic>
                        <a:graphicData uri="http://schemas.openxmlformats.org/drawingml/2006/picture">
                          <pic:pic>
                            <pic:nvPicPr>
                              <pic:cNvPr id="0" name="image26.png"/>
                              <pic:cNvPicPr preferRelativeResize="0"/>
                            </pic:nvPicPr>
                            <pic:blipFill>
                              <a:blip r:embed="rId342"/>
                              <a:srcRect/>
                              <a:stretch>
                                <a:fillRect/>
                              </a:stretch>
                            </pic:blipFill>
                            <pic:spPr>
                              <a:xfrm>
                                <a:off x="0" y="0"/>
                                <a:ext cx="5120005" cy="12700"/>
                              </a:xfrm>
                              <a:prstGeom prst="rect"/>
                              <a:ln/>
                            </pic:spPr>
                          </pic:pic>
                        </a:graphicData>
                      </a:graphic>
                    </wp:anchor>
                  </w:drawing>
                </mc:Fallback>
              </mc:AlternateContent>
            </w:r>
          </w:del>
        </w:sdtContent>
      </w:sdt>
    </w:p>
    <w:p w:rsidR="00000000" w:rsidDel="00000000" w:rsidP="00000000" w:rsidRDefault="00000000" w:rsidRPr="00000000" w14:paraId="00000C86">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40ew0vw" w:id="45"/>
      <w:bookmarkEnd w:id="4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Login</w:t>
      </w:r>
      <w:sdt>
        <w:sdtPr>
          <w:tag w:val="goog_rdk_94"/>
        </w:sdtPr>
        <w:sdtContent>
          <w:del w:author="PAULO ROGÉRIO NEVES DE OLIVEIRA" w:id="40" w:date="2023-11-28T15:07:00Z">
            <w:r w:rsidDel="00000000" w:rsidR="00000000" w:rsidRPr="00000000">
              <w:drawing>
                <wp:anchor allowOverlap="1" behindDoc="0" distB="0" distT="0" distL="114300" distR="114300" hidden="0" layoutInCell="1" locked="0" relativeHeight="0" simplePos="0">
                  <wp:simplePos x="0" y="0"/>
                  <wp:positionH relativeFrom="column">
                    <wp:posOffset>915035</wp:posOffset>
                  </wp:positionH>
                  <wp:positionV relativeFrom="paragraph">
                    <wp:posOffset>-550544</wp:posOffset>
                  </wp:positionV>
                  <wp:extent cx="3930015" cy="5547360"/>
                  <wp:effectExtent b="0" l="0" r="0" t="0"/>
                  <wp:wrapSquare wrapText="bothSides" distB="0" distT="0" distL="114300" distR="114300"/>
                  <wp:docPr id="35" name="image6.jpg"/>
                  <a:graphic>
                    <a:graphicData uri="http://schemas.openxmlformats.org/drawingml/2006/picture">
                      <pic:pic>
                        <pic:nvPicPr>
                          <pic:cNvPr id="0" name="image6.jpg"/>
                          <pic:cNvPicPr preferRelativeResize="0"/>
                        </pic:nvPicPr>
                        <pic:blipFill>
                          <a:blip r:embed="rId343"/>
                          <a:srcRect b="8584" l="3562" r="-637" t="14376"/>
                          <a:stretch>
                            <a:fillRect/>
                          </a:stretch>
                        </pic:blipFill>
                        <pic:spPr>
                          <a:xfrm rot="16200000">
                            <a:off x="0" y="0"/>
                            <a:ext cx="3930015" cy="5547360"/>
                          </a:xfrm>
                          <a:prstGeom prst="rect"/>
                          <a:ln/>
                        </pic:spPr>
                      </pic:pic>
                    </a:graphicData>
                  </a:graphic>
                </wp:anchor>
              </w:drawing>
            </w:r>
          </w:del>
        </w:sdtContent>
      </w:sdt>
      <w:sdt>
        <w:sdtPr>
          <w:tag w:val="goog_rdk_95"/>
        </w:sdtPr>
        <w:sdtContent>
          <w:del w:author="PAULO ROGÉRIO NEVES DE OLIVEIRA" w:id="41"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4191000</wp:posOffset>
                      </wp:positionV>
                      <wp:extent cx="5547360" cy="12700"/>
                      <wp:effectExtent b="0" l="0" r="0" t="0"/>
                      <wp:wrapSquare wrapText="bothSides" distB="0" distT="0" distL="114300" distR="114300"/>
                      <wp:docPr id="26" name=""/>
                      <a:graphic>
                        <a:graphicData uri="http://schemas.microsoft.com/office/word/2010/wordprocessingShape">
                          <wps:wsp>
                            <wps:cNvSpPr/>
                            <wps:cNvPr id="27" name="Shape 27"/>
                            <wps:spPr>
                              <a:xfrm>
                                <a:off x="2572320" y="3779683"/>
                                <a:ext cx="554736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SEQ Figura \* ARABIC 14 -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4191000</wp:posOffset>
                      </wp:positionV>
                      <wp:extent cx="5547360" cy="12700"/>
                      <wp:effectExtent b="0" l="0" r="0" t="0"/>
                      <wp:wrapSquare wrapText="bothSides" distB="0" distT="0" distL="114300" distR="114300"/>
                      <wp:docPr id="26" name="image350.png"/>
                      <a:graphic>
                        <a:graphicData uri="http://schemas.openxmlformats.org/drawingml/2006/picture">
                          <pic:pic>
                            <pic:nvPicPr>
                              <pic:cNvPr id="0" name="image350.png"/>
                              <pic:cNvPicPr preferRelativeResize="0"/>
                            </pic:nvPicPr>
                            <pic:blipFill>
                              <a:blip r:embed="rId344"/>
                              <a:srcRect/>
                              <a:stretch>
                                <a:fillRect/>
                              </a:stretch>
                            </pic:blipFill>
                            <pic:spPr>
                              <a:xfrm>
                                <a:off x="0" y="0"/>
                                <a:ext cx="5547360" cy="12700"/>
                              </a:xfrm>
                              <a:prstGeom prst="rect"/>
                              <a:ln/>
                            </pic:spPr>
                          </pic:pic>
                        </a:graphicData>
                      </a:graphic>
                    </wp:anchor>
                  </w:drawing>
                </mc:Fallback>
              </mc:AlternateContent>
            </w:r>
          </w:del>
        </w:sdtContent>
      </w:sdt>
    </w:p>
    <w:p w:rsidR="00000000" w:rsidDel="00000000" w:rsidP="00000000" w:rsidRDefault="00000000" w:rsidRPr="00000000" w14:paraId="00000C87">
      <w:pPr>
        <w:keepNext w:val="1"/>
        <w:rPr/>
      </w:pPr>
      <w:r w:rsidDel="00000000" w:rsidR="00000000" w:rsidRPr="00000000">
        <w:rPr>
          <w:rtl w:val="0"/>
        </w:rPr>
      </w:r>
    </w:p>
    <w:p w:rsidR="00000000" w:rsidDel="00000000" w:rsidP="00000000" w:rsidRDefault="00000000" w:rsidRPr="00000000" w14:paraId="00000C88">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2fk6b3p" w:id="46"/>
      <w:bookmarkEnd w:id="4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Principal (Feed)</w:t>
      </w:r>
      <w:sdt>
        <w:sdtPr>
          <w:tag w:val="goog_rdk_96"/>
        </w:sdtPr>
        <w:sdtContent>
          <w:del w:author="PAULO ROGÉRIO NEVES DE OLIVEIRA" w:id="42" w:date="2023-11-28T15:07:00Z">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3390900</wp:posOffset>
                      </wp:positionV>
                      <wp:extent cx="5662930" cy="267970"/>
                      <wp:effectExtent b="0" l="0" r="0" t="0"/>
                      <wp:wrapSquare wrapText="bothSides" distB="0" distT="0" distL="114300" distR="114300"/>
                      <wp:docPr id="2" name=""/>
                      <a:graphic>
                        <a:graphicData uri="http://schemas.microsoft.com/office/word/2010/wordprocessingShape">
                          <wps:wsp>
                            <wps:cNvSpPr/>
                            <wps:cNvPr id="3" name="Shape 3"/>
                            <wps:spPr>
                              <a:xfrm>
                                <a:off x="2519298" y="3650778"/>
                                <a:ext cx="5653405" cy="25844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Figura 15 -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3390900</wp:posOffset>
                      </wp:positionV>
                      <wp:extent cx="5662930" cy="267970"/>
                      <wp:effectExtent b="0" l="0" r="0" t="0"/>
                      <wp:wrapSquare wrapText="bothSides" distB="0" distT="0" distL="114300" distR="114300"/>
                      <wp:docPr id="2" name="image24.png"/>
                      <a:graphic>
                        <a:graphicData uri="http://schemas.openxmlformats.org/drawingml/2006/picture">
                          <pic:pic>
                            <pic:nvPicPr>
                              <pic:cNvPr id="0" name="image24.png"/>
                              <pic:cNvPicPr preferRelativeResize="0"/>
                            </pic:nvPicPr>
                            <pic:blipFill>
                              <a:blip r:embed="rId345"/>
                              <a:srcRect/>
                              <a:stretch>
                                <a:fillRect/>
                              </a:stretch>
                            </pic:blipFill>
                            <pic:spPr>
                              <a:xfrm>
                                <a:off x="0" y="0"/>
                                <a:ext cx="5662930" cy="267970"/>
                              </a:xfrm>
                              <a:prstGeom prst="rect"/>
                              <a:ln/>
                            </pic:spPr>
                          </pic:pic>
                        </a:graphicData>
                      </a:graphic>
                    </wp:anchor>
                  </w:drawing>
                </mc:Fallback>
              </mc:AlternateContent>
            </w:r>
          </w:del>
        </w:sdtContent>
      </w:sdt>
    </w:p>
    <w:p w:rsidR="00000000" w:rsidDel="00000000" w:rsidP="00000000" w:rsidRDefault="00000000" w:rsidRPr="00000000" w14:paraId="00000C89">
      <w:pPr>
        <w:keepNext w:val="1"/>
        <w:rPr/>
      </w:pPr>
      <w:r w:rsidDel="00000000" w:rsidR="00000000" w:rsidRPr="00000000">
        <w:rPr>
          <w:rtl w:val="0"/>
        </w:rPr>
      </w:r>
      <w:sdt>
        <w:sdtPr>
          <w:tag w:val="goog_rdk_97"/>
        </w:sdtPr>
        <w:sdtContent>
          <w:del w:author="PAULO ROGÉRIO NEVES DE OLIVEIRA" w:id="43" w:date="2023-11-28T15:07:00Z">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2540</wp:posOffset>
                  </wp:positionV>
                  <wp:extent cx="5653807" cy="3145672"/>
                  <wp:effectExtent b="0" l="0" r="0" t="0"/>
                  <wp:wrapSquare wrapText="bothSides" distB="0" distT="0" distL="114300" distR="114300"/>
                  <wp:docPr id="305" name="image265.jpg"/>
                  <a:graphic>
                    <a:graphicData uri="http://schemas.openxmlformats.org/drawingml/2006/picture">
                      <pic:pic>
                        <pic:nvPicPr>
                          <pic:cNvPr id="0" name="image265.jpg"/>
                          <pic:cNvPicPr preferRelativeResize="0"/>
                        </pic:nvPicPr>
                        <pic:blipFill>
                          <a:blip r:embed="rId346"/>
                          <a:srcRect b="0" l="0" r="0" t="0"/>
                          <a:stretch>
                            <a:fillRect/>
                          </a:stretch>
                        </pic:blipFill>
                        <pic:spPr>
                          <a:xfrm>
                            <a:off x="0" y="0"/>
                            <a:ext cx="5653807" cy="3145672"/>
                          </a:xfrm>
                          <a:prstGeom prst="rect"/>
                          <a:ln/>
                        </pic:spPr>
                      </pic:pic>
                    </a:graphicData>
                  </a:graphic>
                </wp:anchor>
              </w:drawing>
            </w:r>
          </w:del>
        </w:sdtContent>
      </w:sdt>
    </w:p>
    <w:p w:rsidR="00000000" w:rsidDel="00000000" w:rsidP="00000000" w:rsidRDefault="00000000" w:rsidRPr="00000000" w14:paraId="00000C8A">
      <w:pPr>
        <w:pStyle w:val="Heading1"/>
        <w:numPr>
          <w:ilvl w:val="0"/>
          <w:numId w:val="2"/>
        </w:numPr>
        <w:ind w:left="720" w:hanging="360"/>
        <w:rPr/>
      </w:pPr>
      <w:bookmarkStart w:colFirst="0" w:colLast="0" w:name="_heading=h.upglbi" w:id="47"/>
      <w:bookmarkEnd w:id="47"/>
      <w:sdt>
        <w:sdtPr>
          <w:tag w:val="goog_rdk_98"/>
        </w:sdtPr>
        <w:sdtContent>
          <w:commentRangeStart w:id="42"/>
        </w:sdtContent>
      </w:sdt>
      <w:r w:rsidDel="00000000" w:rsidR="00000000" w:rsidRPr="00000000">
        <w:rPr>
          <w:rtl w:val="0"/>
        </w:rPr>
        <w:t xml:space="preserve">APÊNDICE C - PROTOTIPAGEM de MÉDIA fidelidade (WIREFRAMe)</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C8B">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ep43zb" w:id="48"/>
      <w:bookmarkEnd w:id="4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Principal (feed)</w:t>
      </w:r>
      <w:sdt>
        <w:sdtPr>
          <w:tag w:val="goog_rdk_99"/>
        </w:sdtPr>
        <w:sdtContent>
          <w:del w:author="PAULO ROGÉRIO NEVES DE OLIVEIRA" w:id="44" w:date="2023-11-28T15:07:00Z">
            <w:r w:rsidDel="00000000" w:rsidR="00000000" w:rsidRPr="00000000">
              <w:drawing>
                <wp:anchor allowOverlap="1" behindDoc="0" distB="0" distT="0" distL="114300" distR="114300" hidden="0" layoutInCell="1" locked="0" relativeHeight="0" simplePos="0">
                  <wp:simplePos x="0" y="0"/>
                  <wp:positionH relativeFrom="column">
                    <wp:posOffset>-22859</wp:posOffset>
                  </wp:positionH>
                  <wp:positionV relativeFrom="paragraph">
                    <wp:posOffset>314325</wp:posOffset>
                  </wp:positionV>
                  <wp:extent cx="5760085" cy="3325495"/>
                  <wp:effectExtent b="0" l="0" r="0" t="0"/>
                  <wp:wrapSquare wrapText="bothSides" distB="0" distT="0" distL="114300" distR="114300"/>
                  <wp:docPr id="37" name="image4.png"/>
                  <a:graphic>
                    <a:graphicData uri="http://schemas.openxmlformats.org/drawingml/2006/picture">
                      <pic:pic>
                        <pic:nvPicPr>
                          <pic:cNvPr id="0" name="image4.png"/>
                          <pic:cNvPicPr preferRelativeResize="0"/>
                        </pic:nvPicPr>
                        <pic:blipFill>
                          <a:blip r:embed="rId347"/>
                          <a:srcRect b="0" l="0" r="0" t="0"/>
                          <a:stretch>
                            <a:fillRect/>
                          </a:stretch>
                        </pic:blipFill>
                        <pic:spPr>
                          <a:xfrm>
                            <a:off x="0" y="0"/>
                            <a:ext cx="5760085" cy="3325495"/>
                          </a:xfrm>
                          <a:prstGeom prst="rect"/>
                          <a:ln/>
                        </pic:spPr>
                      </pic:pic>
                    </a:graphicData>
                  </a:graphic>
                </wp:anchor>
              </w:drawing>
            </w:r>
          </w:del>
        </w:sdtContent>
      </w:sdt>
      <w:sdt>
        <w:sdtPr>
          <w:tag w:val="goog_rdk_100"/>
        </w:sdtPr>
        <w:sdtContent>
          <w:del w:author="PAULO ROGÉRIO NEVES DE OLIVEIRA" w:id="45" w:date="2023-11-28T15:07:00Z">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3632200</wp:posOffset>
                      </wp:positionV>
                      <wp:extent cx="5769610" cy="266700"/>
                      <wp:effectExtent b="0" l="0" r="0" t="0"/>
                      <wp:wrapSquare wrapText="bothSides" distB="0" distT="0" distL="114300" distR="114300"/>
                      <wp:docPr id="14" name=""/>
                      <a:graphic>
                        <a:graphicData uri="http://schemas.microsoft.com/office/word/2010/wordprocessingShape">
                          <wps:wsp>
                            <wps:cNvSpPr/>
                            <wps:cNvPr id="15" name="Shape 15"/>
                            <wps:spPr>
                              <a:xfrm>
                                <a:off x="2465958" y="3651413"/>
                                <a:ext cx="5760085" cy="25717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16 -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3632200</wp:posOffset>
                      </wp:positionV>
                      <wp:extent cx="5769610" cy="266700"/>
                      <wp:effectExtent b="0" l="0" r="0" t="0"/>
                      <wp:wrapSquare wrapText="bothSides" distB="0" distT="0" distL="114300" distR="114300"/>
                      <wp:docPr id="14" name="image53.png"/>
                      <a:graphic>
                        <a:graphicData uri="http://schemas.openxmlformats.org/drawingml/2006/picture">
                          <pic:pic>
                            <pic:nvPicPr>
                              <pic:cNvPr id="0" name="image53.png"/>
                              <pic:cNvPicPr preferRelativeResize="0"/>
                            </pic:nvPicPr>
                            <pic:blipFill>
                              <a:blip r:embed="rId348"/>
                              <a:srcRect/>
                              <a:stretch>
                                <a:fillRect/>
                              </a:stretch>
                            </pic:blipFill>
                            <pic:spPr>
                              <a:xfrm>
                                <a:off x="0" y="0"/>
                                <a:ext cx="5769610" cy="266700"/>
                              </a:xfrm>
                              <a:prstGeom prst="rect"/>
                              <a:ln/>
                            </pic:spPr>
                          </pic:pic>
                        </a:graphicData>
                      </a:graphic>
                    </wp:anchor>
                  </w:drawing>
                </mc:Fallback>
              </mc:AlternateContent>
            </w:r>
          </w:del>
        </w:sdtContent>
      </w:sdt>
    </w:p>
    <w:p w:rsidR="00000000" w:rsidDel="00000000" w:rsidP="00000000" w:rsidRDefault="00000000" w:rsidRPr="00000000" w14:paraId="00000C8C">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1tuee74" w:id="49"/>
      <w:bookmarkEnd w:id="4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Conversas</w:t>
      </w:r>
    </w:p>
    <w:p w:rsidR="00000000" w:rsidDel="00000000" w:rsidP="00000000" w:rsidRDefault="00000000" w:rsidRPr="00000000" w14:paraId="00000C8D">
      <w:pPr>
        <w:keepNext w:val="1"/>
        <w:rPr/>
      </w:pPr>
      <w:r w:rsidDel="00000000" w:rsidR="00000000" w:rsidRPr="00000000">
        <w:rPr>
          <w:rtl w:val="0"/>
        </w:rPr>
      </w:r>
      <w:sdt>
        <w:sdtPr>
          <w:tag w:val="goog_rdk_101"/>
        </w:sdtPr>
        <w:sdtContent>
          <w:del w:author="PAULO ROGÉRIO NEVES DE OLIVEIRA" w:id="46" w:date="2023-11-28T15:07:00Z">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-3809</wp:posOffset>
                  </wp:positionV>
                  <wp:extent cx="5760085" cy="3325495"/>
                  <wp:effectExtent b="0" l="0" r="0" t="0"/>
                  <wp:wrapSquare wrapText="bothSides" distB="0" distT="0" distL="114300" distR="114300"/>
                  <wp:docPr id="318" name="image280.png"/>
                  <a:graphic>
                    <a:graphicData uri="http://schemas.openxmlformats.org/drawingml/2006/picture">
                      <pic:pic>
                        <pic:nvPicPr>
                          <pic:cNvPr id="0" name="image280.png"/>
                          <pic:cNvPicPr preferRelativeResize="0"/>
                        </pic:nvPicPr>
                        <pic:blipFill>
                          <a:blip r:embed="rId349"/>
                          <a:srcRect b="0" l="0" r="0" t="0"/>
                          <a:stretch>
                            <a:fillRect/>
                          </a:stretch>
                        </pic:blipFill>
                        <pic:spPr>
                          <a:xfrm>
                            <a:off x="0" y="0"/>
                            <a:ext cx="5760085" cy="3325495"/>
                          </a:xfrm>
                          <a:prstGeom prst="rect"/>
                          <a:ln/>
                        </pic:spPr>
                      </pic:pic>
                    </a:graphicData>
                  </a:graphic>
                </wp:anchor>
              </w:drawing>
            </w:r>
          </w:del>
        </w:sdtContent>
      </w:sdt>
      <w:sdt>
        <w:sdtPr>
          <w:tag w:val="goog_rdk_102"/>
        </w:sdtPr>
        <w:sdtContent>
          <w:del w:author="PAULO ROGÉRIO NEVES DE OLIVEIRA" w:id="47"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3365500</wp:posOffset>
                      </wp:positionV>
                      <wp:extent cx="5760085" cy="12700"/>
                      <wp:effectExtent b="0" l="0" r="0" t="0"/>
                      <wp:wrapSquare wrapText="bothSides" distB="0" distT="0" distL="114300" distR="114300"/>
                      <wp:docPr id="7" name=""/>
                      <a:graphic>
                        <a:graphicData uri="http://schemas.microsoft.com/office/word/2010/wordprocessingShape">
                          <wps:wsp>
                            <wps:cNvSpPr/>
                            <wps:cNvPr id="8" name="Shape 8"/>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17 -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3365500</wp:posOffset>
                      </wp:positionV>
                      <wp:extent cx="5760085" cy="12700"/>
                      <wp:effectExtent b="0" l="0" r="0" t="0"/>
                      <wp:wrapSquare wrapText="bothSides" distB="0" distT="0" distL="114300" distR="114300"/>
                      <wp:docPr id="7" name="image36.png"/>
                      <a:graphic>
                        <a:graphicData uri="http://schemas.openxmlformats.org/drawingml/2006/picture">
                          <pic:pic>
                            <pic:nvPicPr>
                              <pic:cNvPr id="0" name="image36.png"/>
                              <pic:cNvPicPr preferRelativeResize="0"/>
                            </pic:nvPicPr>
                            <pic:blipFill>
                              <a:blip r:embed="rId350"/>
                              <a:srcRect/>
                              <a:stretch>
                                <a:fillRect/>
                              </a:stretch>
                            </pic:blipFill>
                            <pic:spPr>
                              <a:xfrm>
                                <a:off x="0" y="0"/>
                                <a:ext cx="5760085" cy="12700"/>
                              </a:xfrm>
                              <a:prstGeom prst="rect"/>
                              <a:ln/>
                            </pic:spPr>
                          </pic:pic>
                        </a:graphicData>
                      </a:graphic>
                    </wp:anchor>
                  </w:drawing>
                </mc:Fallback>
              </mc:AlternateContent>
            </w:r>
          </w:del>
        </w:sdtContent>
      </w:sdt>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4du1wux" w:id="50"/>
      <w:bookmarkEnd w:id="5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Notícias</w:t>
      </w:r>
    </w:p>
    <w:p w:rsidR="00000000" w:rsidDel="00000000" w:rsidP="00000000" w:rsidRDefault="00000000" w:rsidRPr="00000000" w14:paraId="00000C90">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2szc72q" w:id="51"/>
      <w:bookmarkEnd w:id="5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Materiais</w:t>
      </w:r>
      <w:sdt>
        <w:sdtPr>
          <w:tag w:val="goog_rdk_103"/>
        </w:sdtPr>
        <w:sdtContent>
          <w:del w:author="PAULO ROGÉRIO NEVES DE OLIVEIRA" w:id="48" w:date="2023-11-28T15:07:00Z">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0</wp:posOffset>
                  </wp:positionV>
                  <wp:extent cx="5760085" cy="3325495"/>
                  <wp:effectExtent b="0" l="0" r="0" t="0"/>
                  <wp:wrapSquare wrapText="bothSides" distB="0" distT="0" distL="114300" distR="114300"/>
                  <wp:docPr id="38" name="image7.png"/>
                  <a:graphic>
                    <a:graphicData uri="http://schemas.openxmlformats.org/drawingml/2006/picture">
                      <pic:pic>
                        <pic:nvPicPr>
                          <pic:cNvPr id="0" name="image7.png"/>
                          <pic:cNvPicPr preferRelativeResize="0"/>
                        </pic:nvPicPr>
                        <pic:blipFill>
                          <a:blip r:embed="rId351"/>
                          <a:srcRect b="0" l="0" r="0" t="0"/>
                          <a:stretch>
                            <a:fillRect/>
                          </a:stretch>
                        </pic:blipFill>
                        <pic:spPr>
                          <a:xfrm>
                            <a:off x="0" y="0"/>
                            <a:ext cx="5760085" cy="3325495"/>
                          </a:xfrm>
                          <a:prstGeom prst="rect"/>
                          <a:ln/>
                        </pic:spPr>
                      </pic:pic>
                    </a:graphicData>
                  </a:graphic>
                </wp:anchor>
              </w:drawing>
            </w:r>
          </w:del>
        </w:sdtContent>
      </w:sdt>
      <w:sdt>
        <w:sdtPr>
          <w:tag w:val="goog_rdk_104"/>
        </w:sdtPr>
        <w:sdtContent>
          <w:del w:author="PAULO ROGÉRIO NEVES DE OLIVEIRA" w:id="49"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3365500</wp:posOffset>
                      </wp:positionV>
                      <wp:extent cx="5760085" cy="12700"/>
                      <wp:effectExtent b="0" l="0" r="0" t="0"/>
                      <wp:wrapSquare wrapText="bothSides" distB="0" distT="0" distL="114300" distR="114300"/>
                      <wp:docPr id="23" name=""/>
                      <a:graphic>
                        <a:graphicData uri="http://schemas.microsoft.com/office/word/2010/wordprocessingShape">
                          <wps:wsp>
                            <wps:cNvSpPr/>
                            <wps:cNvPr id="24" name="Shape 24"/>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18 -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3365500</wp:posOffset>
                      </wp:positionV>
                      <wp:extent cx="5760085" cy="12700"/>
                      <wp:effectExtent b="0" l="0" r="0" t="0"/>
                      <wp:wrapSquare wrapText="bothSides" distB="0" distT="0" distL="114300" distR="114300"/>
                      <wp:docPr id="23" name="image305.png"/>
                      <a:graphic>
                        <a:graphicData uri="http://schemas.openxmlformats.org/drawingml/2006/picture">
                          <pic:pic>
                            <pic:nvPicPr>
                              <pic:cNvPr id="0" name="image305.png"/>
                              <pic:cNvPicPr preferRelativeResize="0"/>
                            </pic:nvPicPr>
                            <pic:blipFill>
                              <a:blip r:embed="rId352"/>
                              <a:srcRect/>
                              <a:stretch>
                                <a:fillRect/>
                              </a:stretch>
                            </pic:blipFill>
                            <pic:spPr>
                              <a:xfrm>
                                <a:off x="0" y="0"/>
                                <a:ext cx="5760085" cy="12700"/>
                              </a:xfrm>
                              <a:prstGeom prst="rect"/>
                              <a:ln/>
                            </pic:spPr>
                          </pic:pic>
                        </a:graphicData>
                      </a:graphic>
                    </wp:anchor>
                  </w:drawing>
                </mc:Fallback>
              </mc:AlternateContent>
            </w:r>
          </w:del>
        </w:sdtContent>
      </w:sdt>
    </w:p>
    <w:p w:rsidR="00000000" w:rsidDel="00000000" w:rsidP="00000000" w:rsidRDefault="00000000" w:rsidRPr="00000000" w14:paraId="00000C91">
      <w:pPr>
        <w:rPr/>
      </w:pPr>
      <w:r w:rsidDel="00000000" w:rsidR="00000000" w:rsidRPr="00000000">
        <w:rPr>
          <w:rtl w:val="0"/>
        </w:rPr>
      </w:r>
      <w:sdt>
        <w:sdtPr>
          <w:tag w:val="goog_rdk_105"/>
        </w:sdtPr>
        <w:sdtContent>
          <w:del w:author="PAULO ROGÉRIO NEVES DE OLIVEIRA" w:id="50" w:date="2023-11-28T15:07:00Z">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4445</wp:posOffset>
                  </wp:positionV>
                  <wp:extent cx="5760085" cy="3325495"/>
                  <wp:effectExtent b="0" l="0" r="0" t="0"/>
                  <wp:wrapSquare wrapText="bothSides" distB="0" distT="0" distL="114300" distR="114300"/>
                  <wp:docPr id="187" name="image181.png"/>
                  <a:graphic>
                    <a:graphicData uri="http://schemas.openxmlformats.org/drawingml/2006/picture">
                      <pic:pic>
                        <pic:nvPicPr>
                          <pic:cNvPr id="0" name="image181.png"/>
                          <pic:cNvPicPr preferRelativeResize="0"/>
                        </pic:nvPicPr>
                        <pic:blipFill>
                          <a:blip r:embed="rId353"/>
                          <a:srcRect b="0" l="0" r="0" t="0"/>
                          <a:stretch>
                            <a:fillRect/>
                          </a:stretch>
                        </pic:blipFill>
                        <pic:spPr>
                          <a:xfrm>
                            <a:off x="0" y="0"/>
                            <a:ext cx="5760085" cy="3325495"/>
                          </a:xfrm>
                          <a:prstGeom prst="rect"/>
                          <a:ln/>
                        </pic:spPr>
                      </pic:pic>
                    </a:graphicData>
                  </a:graphic>
                </wp:anchor>
              </w:drawing>
            </w:r>
          </w:del>
        </w:sdtContent>
      </w:sdt>
      <w:sdt>
        <w:sdtPr>
          <w:tag w:val="goog_rdk_106"/>
        </w:sdtPr>
        <w:sdtContent>
          <w:del w:author="PAULO ROGÉRIO NEVES DE OLIVEIRA" w:id="51"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3378200</wp:posOffset>
                      </wp:positionV>
                      <wp:extent cx="5760085" cy="12700"/>
                      <wp:effectExtent b="0" l="0" r="0" t="0"/>
                      <wp:wrapSquare wrapText="bothSides" distB="0" distT="0" distL="114300" distR="114300"/>
                      <wp:docPr id="28" name=""/>
                      <a:graphic>
                        <a:graphicData uri="http://schemas.microsoft.com/office/word/2010/wordprocessingShape">
                          <wps:wsp>
                            <wps:cNvSpPr/>
                            <wps:cNvPr id="29" name="Shape 29"/>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19 -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3378200</wp:posOffset>
                      </wp:positionV>
                      <wp:extent cx="5760085" cy="12700"/>
                      <wp:effectExtent b="0" l="0" r="0" t="0"/>
                      <wp:wrapSquare wrapText="bothSides" distB="0" distT="0" distL="114300" distR="114300"/>
                      <wp:docPr id="28" name="image352.png"/>
                      <a:graphic>
                        <a:graphicData uri="http://schemas.openxmlformats.org/drawingml/2006/picture">
                          <pic:pic>
                            <pic:nvPicPr>
                              <pic:cNvPr id="0" name="image352.png"/>
                              <pic:cNvPicPr preferRelativeResize="0"/>
                            </pic:nvPicPr>
                            <pic:blipFill>
                              <a:blip r:embed="rId354"/>
                              <a:srcRect/>
                              <a:stretch>
                                <a:fillRect/>
                              </a:stretch>
                            </pic:blipFill>
                            <pic:spPr>
                              <a:xfrm>
                                <a:off x="0" y="0"/>
                                <a:ext cx="5760085" cy="12700"/>
                              </a:xfrm>
                              <a:prstGeom prst="rect"/>
                              <a:ln/>
                            </pic:spPr>
                          </pic:pic>
                        </a:graphicData>
                      </a:graphic>
                    </wp:anchor>
                  </w:drawing>
                </mc:Fallback>
              </mc:AlternateContent>
            </w:r>
          </w:del>
        </w:sdtContent>
      </w:sdt>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184mhaj" w:id="52"/>
      <w:bookmarkEnd w:id="5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Classes</w:t>
      </w:r>
    </w:p>
    <w:p w:rsidR="00000000" w:rsidDel="00000000" w:rsidP="00000000" w:rsidRDefault="00000000" w:rsidRPr="00000000" w14:paraId="00000C95">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s49zyc" w:id="53"/>
      <w:bookmarkEnd w:id="5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Login</w:t>
      </w:r>
      <w:sdt>
        <w:sdtPr>
          <w:tag w:val="goog_rdk_107"/>
        </w:sdtPr>
        <w:sdtContent>
          <w:del w:author="PAULO ROGÉRIO NEVES DE OLIVEIRA" w:id="52" w:date="2023-11-28T15:07:00Z">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0</wp:posOffset>
                  </wp:positionV>
                  <wp:extent cx="5760085" cy="3325495"/>
                  <wp:effectExtent b="0" l="0" r="0" t="0"/>
                  <wp:wrapSquare wrapText="bothSides" distB="0" distT="0" distL="114300" distR="114300"/>
                  <wp:docPr id="366" name="image331.png"/>
                  <a:graphic>
                    <a:graphicData uri="http://schemas.openxmlformats.org/drawingml/2006/picture">
                      <pic:pic>
                        <pic:nvPicPr>
                          <pic:cNvPr id="0" name="image331.png"/>
                          <pic:cNvPicPr preferRelativeResize="0"/>
                        </pic:nvPicPr>
                        <pic:blipFill>
                          <a:blip r:embed="rId355"/>
                          <a:srcRect b="0" l="0" r="0" t="0"/>
                          <a:stretch>
                            <a:fillRect/>
                          </a:stretch>
                        </pic:blipFill>
                        <pic:spPr>
                          <a:xfrm>
                            <a:off x="0" y="0"/>
                            <a:ext cx="5760085" cy="3325495"/>
                          </a:xfrm>
                          <a:prstGeom prst="rect"/>
                          <a:ln/>
                        </pic:spPr>
                      </pic:pic>
                    </a:graphicData>
                  </a:graphic>
                </wp:anchor>
              </w:drawing>
            </w:r>
          </w:del>
        </w:sdtContent>
      </w:sdt>
      <w:sdt>
        <w:sdtPr>
          <w:tag w:val="goog_rdk_108"/>
        </w:sdtPr>
        <w:sdtContent>
          <w:del w:author="PAULO ROGÉRIO NEVES DE OLIVEIRA" w:id="53"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3365500</wp:posOffset>
                      </wp:positionV>
                      <wp:extent cx="5760085" cy="12700"/>
                      <wp:effectExtent b="0" l="0" r="0" t="0"/>
                      <wp:wrapSquare wrapText="bothSides" distB="0" distT="0" distL="114300" distR="114300"/>
                      <wp:docPr id="22" name=""/>
                      <a:graphic>
                        <a:graphicData uri="http://schemas.microsoft.com/office/word/2010/wordprocessingShape">
                          <wps:wsp>
                            <wps:cNvSpPr/>
                            <wps:cNvPr id="23" name="Shape 23"/>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20 -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3365500</wp:posOffset>
                      </wp:positionV>
                      <wp:extent cx="5760085" cy="12700"/>
                      <wp:effectExtent b="0" l="0" r="0" t="0"/>
                      <wp:wrapSquare wrapText="bothSides" distB="0" distT="0" distL="114300" distR="114300"/>
                      <wp:docPr id="22" name="image303.png"/>
                      <a:graphic>
                        <a:graphicData uri="http://schemas.openxmlformats.org/drawingml/2006/picture">
                          <pic:pic>
                            <pic:nvPicPr>
                              <pic:cNvPr id="0" name="image303.png"/>
                              <pic:cNvPicPr preferRelativeResize="0"/>
                            </pic:nvPicPr>
                            <pic:blipFill>
                              <a:blip r:embed="rId356"/>
                              <a:srcRect/>
                              <a:stretch>
                                <a:fillRect/>
                              </a:stretch>
                            </pic:blipFill>
                            <pic:spPr>
                              <a:xfrm>
                                <a:off x="0" y="0"/>
                                <a:ext cx="5760085" cy="12700"/>
                              </a:xfrm>
                              <a:prstGeom prst="rect"/>
                              <a:ln/>
                            </pic:spPr>
                          </pic:pic>
                        </a:graphicData>
                      </a:graphic>
                    </wp:anchor>
                  </w:drawing>
                </mc:Fallback>
              </mc:AlternateContent>
            </w:r>
          </w:del>
        </w:sdtContent>
      </w:sdt>
      <w:sdt>
        <w:sdtPr>
          <w:tag w:val="goog_rdk_109"/>
        </w:sdtPr>
        <w:sdtContent>
          <w:del w:author="PAULO ROGÉRIO NEVES DE OLIVEIRA" w:id="54" w:date="2023-11-28T15:07:00Z">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3990975</wp:posOffset>
                  </wp:positionV>
                  <wp:extent cx="5760085" cy="3325495"/>
                  <wp:effectExtent b="0" l="0" r="0" t="0"/>
                  <wp:wrapSquare wrapText="bothSides" distB="0" distT="0" distL="114300" distR="114300"/>
                  <wp:docPr id="76" name="image61.png"/>
                  <a:graphic>
                    <a:graphicData uri="http://schemas.openxmlformats.org/drawingml/2006/picture">
                      <pic:pic>
                        <pic:nvPicPr>
                          <pic:cNvPr id="0" name="image61.png"/>
                          <pic:cNvPicPr preferRelativeResize="0"/>
                        </pic:nvPicPr>
                        <pic:blipFill>
                          <a:blip r:embed="rId357"/>
                          <a:srcRect b="0" l="0" r="0" t="0"/>
                          <a:stretch>
                            <a:fillRect/>
                          </a:stretch>
                        </pic:blipFill>
                        <pic:spPr>
                          <a:xfrm>
                            <a:off x="0" y="0"/>
                            <a:ext cx="5760085" cy="3325495"/>
                          </a:xfrm>
                          <a:prstGeom prst="rect"/>
                          <a:ln/>
                        </pic:spPr>
                      </pic:pic>
                    </a:graphicData>
                  </a:graphic>
                </wp:anchor>
              </w:drawing>
            </w:r>
          </w:del>
        </w:sdtContent>
      </w:sdt>
      <w:sdt>
        <w:sdtPr>
          <w:tag w:val="goog_rdk_110"/>
        </w:sdtPr>
        <w:sdtContent>
          <w:del w:author="PAULO ROGÉRIO NEVES DE OLIVEIRA" w:id="55"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7366000</wp:posOffset>
                      </wp:positionV>
                      <wp:extent cx="5760085" cy="12700"/>
                      <wp:effectExtent b="0" l="0" r="0" t="0"/>
                      <wp:wrapSquare wrapText="bothSides" distB="0" distT="0" distL="114300" distR="114300"/>
                      <wp:docPr id="8" name=""/>
                      <a:graphic>
                        <a:graphicData uri="http://schemas.microsoft.com/office/word/2010/wordprocessingShape">
                          <wps:wsp>
                            <wps:cNvSpPr/>
                            <wps:cNvPr id="9" name="Shape 9"/>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21 -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7366000</wp:posOffset>
                      </wp:positionV>
                      <wp:extent cx="5760085" cy="12700"/>
                      <wp:effectExtent b="0" l="0" r="0" t="0"/>
                      <wp:wrapSquare wrapText="bothSides" distB="0" distT="0" distL="114300" distR="114300"/>
                      <wp:docPr id="8" name="image37.png"/>
                      <a:graphic>
                        <a:graphicData uri="http://schemas.openxmlformats.org/drawingml/2006/picture">
                          <pic:pic>
                            <pic:nvPicPr>
                              <pic:cNvPr id="0" name="image37.png"/>
                              <pic:cNvPicPr preferRelativeResize="0"/>
                            </pic:nvPicPr>
                            <pic:blipFill>
                              <a:blip r:embed="rId358"/>
                              <a:srcRect/>
                              <a:stretch>
                                <a:fillRect/>
                              </a:stretch>
                            </pic:blipFill>
                            <pic:spPr>
                              <a:xfrm>
                                <a:off x="0" y="0"/>
                                <a:ext cx="5760085" cy="12700"/>
                              </a:xfrm>
                              <a:prstGeom prst="rect"/>
                              <a:ln/>
                            </pic:spPr>
                          </pic:pic>
                        </a:graphicData>
                      </a:graphic>
                    </wp:anchor>
                  </w:drawing>
                </mc:Fallback>
              </mc:AlternateContent>
            </w:r>
          </w:del>
        </w:sdtContent>
      </w:sdt>
    </w:p>
    <w:p w:rsidR="00000000" w:rsidDel="00000000" w:rsidP="00000000" w:rsidRDefault="00000000" w:rsidRPr="00000000" w14:paraId="00000C96">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97">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279ka65" w:id="54"/>
      <w:bookmarkEnd w:id="5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Cadastro</w:t>
      </w:r>
      <w:sdt>
        <w:sdtPr>
          <w:tag w:val="goog_rdk_111"/>
        </w:sdtPr>
        <w:sdtContent>
          <w:del w:author="PAULO ROGÉRIO NEVES DE OLIVEIRA" w:id="56"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3606800</wp:posOffset>
                      </wp:positionV>
                      <wp:extent cx="5760085" cy="12700"/>
                      <wp:effectExtent b="0" l="0" r="0" t="0"/>
                      <wp:wrapSquare wrapText="bothSides" distB="0" distT="0" distL="114300" distR="114300"/>
                      <wp:docPr id="13" name=""/>
                      <a:graphic>
                        <a:graphicData uri="http://schemas.microsoft.com/office/word/2010/wordprocessingShape">
                          <wps:wsp>
                            <wps:cNvSpPr/>
                            <wps:cNvPr id="14" name="Shape 14"/>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22 -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3606800</wp:posOffset>
                      </wp:positionV>
                      <wp:extent cx="5760085" cy="12700"/>
                      <wp:effectExtent b="0" l="0" r="0" t="0"/>
                      <wp:wrapSquare wrapText="bothSides" distB="0" distT="0" distL="114300" distR="114300"/>
                      <wp:docPr id="13" name="image50.png"/>
                      <a:graphic>
                        <a:graphicData uri="http://schemas.openxmlformats.org/drawingml/2006/picture">
                          <pic:pic>
                            <pic:nvPicPr>
                              <pic:cNvPr id="0" name="image50.png"/>
                              <pic:cNvPicPr preferRelativeResize="0"/>
                            </pic:nvPicPr>
                            <pic:blipFill>
                              <a:blip r:embed="rId359"/>
                              <a:srcRect/>
                              <a:stretch>
                                <a:fillRect/>
                              </a:stretch>
                            </pic:blipFill>
                            <pic:spPr>
                              <a:xfrm>
                                <a:off x="0" y="0"/>
                                <a:ext cx="5760085" cy="12700"/>
                              </a:xfrm>
                              <a:prstGeom prst="rect"/>
                              <a:ln/>
                            </pic:spPr>
                          </pic:pic>
                        </a:graphicData>
                      </a:graphic>
                    </wp:anchor>
                  </w:drawing>
                </mc:Fallback>
              </mc:AlternateContent>
            </w:r>
          </w:del>
        </w:sdtContent>
      </w:sdt>
    </w:p>
    <w:p w:rsidR="00000000" w:rsidDel="00000000" w:rsidP="00000000" w:rsidRDefault="00000000" w:rsidRPr="00000000" w14:paraId="00000C98">
      <w:pPr>
        <w:rPr>
          <w:rFonts w:ascii="Arial" w:cs="Arial" w:eastAsia="Arial" w:hAnsi="Arial"/>
          <w:b w:val="1"/>
          <w:sz w:val="24"/>
          <w:szCs w:val="24"/>
        </w:rPr>
      </w:pPr>
      <w:r w:rsidDel="00000000" w:rsidR="00000000" w:rsidRPr="00000000">
        <w:rPr>
          <w:rtl w:val="0"/>
        </w:rPr>
      </w:r>
      <w:sdt>
        <w:sdtPr>
          <w:tag w:val="goog_rdk_112"/>
        </w:sdtPr>
        <w:sdtContent>
          <w:del w:author="PAULO ROGÉRIO NEVES DE OLIVEIRA" w:id="57" w:date="2023-11-28T15:07:00Z">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0</wp:posOffset>
                  </wp:positionV>
                  <wp:extent cx="5760085" cy="3325495"/>
                  <wp:effectExtent b="0" l="0" r="0" t="0"/>
                  <wp:wrapSquare wrapText="bothSides" distB="0" distT="0" distL="114300" distR="114300"/>
                  <wp:docPr id="39" name="image15.png"/>
                  <a:graphic>
                    <a:graphicData uri="http://schemas.openxmlformats.org/drawingml/2006/picture">
                      <pic:pic>
                        <pic:nvPicPr>
                          <pic:cNvPr id="0" name="image15.png"/>
                          <pic:cNvPicPr preferRelativeResize="0"/>
                        </pic:nvPicPr>
                        <pic:blipFill>
                          <a:blip r:embed="rId360"/>
                          <a:srcRect b="0" l="0" r="0" t="0"/>
                          <a:stretch>
                            <a:fillRect/>
                          </a:stretch>
                        </pic:blipFill>
                        <pic:spPr>
                          <a:xfrm>
                            <a:off x="0" y="0"/>
                            <a:ext cx="5760085" cy="3325495"/>
                          </a:xfrm>
                          <a:prstGeom prst="rect"/>
                          <a:ln/>
                        </pic:spPr>
                      </pic:pic>
                    </a:graphicData>
                  </a:graphic>
                </wp:anchor>
              </w:drawing>
            </w:r>
          </w:del>
        </w:sdtContent>
      </w:sdt>
    </w:p>
    <w:p w:rsidR="00000000" w:rsidDel="00000000" w:rsidP="00000000" w:rsidRDefault="00000000" w:rsidRPr="00000000" w14:paraId="00000C9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9A">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9B">
      <w:pPr>
        <w:pStyle w:val="Heading1"/>
        <w:numPr>
          <w:ilvl w:val="0"/>
          <w:numId w:val="2"/>
        </w:numPr>
        <w:ind w:left="720" w:hanging="360"/>
        <w:rPr/>
      </w:pPr>
      <w:bookmarkStart w:colFirst="0" w:colLast="0" w:name="_heading=h.meukdy" w:id="55"/>
      <w:bookmarkEnd w:id="55"/>
      <w:sdt>
        <w:sdtPr>
          <w:tag w:val="goog_rdk_113"/>
        </w:sdtPr>
        <w:sdtContent>
          <w:commentRangeStart w:id="43"/>
        </w:sdtContent>
      </w:sdt>
      <w:r w:rsidDel="00000000" w:rsidR="00000000" w:rsidRPr="00000000">
        <w:rPr>
          <w:rtl w:val="0"/>
        </w:rPr>
        <w:t xml:space="preserve">PROTOTIPAGEM DE ALTA FIDELIDADE (FIGMA)</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C9C">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36ei31r" w:id="56"/>
      <w:bookmarkEnd w:id="5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Principal (feed)</w:t>
      </w:r>
    </w:p>
    <w:p w:rsidR="00000000" w:rsidDel="00000000" w:rsidP="00000000" w:rsidRDefault="00000000" w:rsidRPr="00000000" w14:paraId="00000C9D">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1ljsd9k" w:id="57"/>
      <w:bookmarkEnd w:id="5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Conversas</w:t>
      </w:r>
      <w:sdt>
        <w:sdtPr>
          <w:tag w:val="goog_rdk_114"/>
        </w:sdtPr>
        <w:sdtContent>
          <w:del w:author="PAULO ROGÉRIO NEVES DE OLIVEIRA" w:id="58" w:date="2023-11-28T15:07:00Z">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-2539</wp:posOffset>
                  </wp:positionV>
                  <wp:extent cx="5760085" cy="3239770"/>
                  <wp:effectExtent b="0" l="0" r="0" t="0"/>
                  <wp:wrapSquare wrapText="bothSides" distB="0" distT="0" distL="114300" distR="114300"/>
                  <wp:docPr descr="Mídia" id="178" name="image154.jpg"/>
                  <a:graphic>
                    <a:graphicData uri="http://schemas.openxmlformats.org/drawingml/2006/picture">
                      <pic:pic>
                        <pic:nvPicPr>
                          <pic:cNvPr descr="Mídia" id="0" name="image154.jpg"/>
                          <pic:cNvPicPr preferRelativeResize="0"/>
                        </pic:nvPicPr>
                        <pic:blipFill>
                          <a:blip r:embed="rId361"/>
                          <a:srcRect b="0" l="0" r="0" t="0"/>
                          <a:stretch>
                            <a:fillRect/>
                          </a:stretch>
                        </pic:blipFill>
                        <pic:spPr>
                          <a:xfrm>
                            <a:off x="0" y="0"/>
                            <a:ext cx="5760085" cy="3239770"/>
                          </a:xfrm>
                          <a:prstGeom prst="rect"/>
                          <a:ln/>
                        </pic:spPr>
                      </pic:pic>
                    </a:graphicData>
                  </a:graphic>
                </wp:anchor>
              </w:drawing>
            </w:r>
          </w:del>
        </w:sdtContent>
      </w:sdt>
      <w:sdt>
        <w:sdtPr>
          <w:tag w:val="goog_rdk_115"/>
        </w:sdtPr>
        <w:sdtContent>
          <w:del w:author="PAULO ROGÉRIO NEVES DE OLIVEIRA" w:id="59"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3276600</wp:posOffset>
                      </wp:positionV>
                      <wp:extent cx="5760085" cy="12700"/>
                      <wp:effectExtent b="0" l="0" r="0" t="0"/>
                      <wp:wrapSquare wrapText="bothSides" distB="0" distT="0" distL="114300" distR="114300"/>
                      <wp:docPr id="9" name=""/>
                      <a:graphic>
                        <a:graphicData uri="http://schemas.microsoft.com/office/word/2010/wordprocessingShape">
                          <wps:wsp>
                            <wps:cNvSpPr/>
                            <wps:cNvPr id="10" name="Shape 10"/>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23 -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3276600</wp:posOffset>
                      </wp:positionV>
                      <wp:extent cx="5760085" cy="12700"/>
                      <wp:effectExtent b="0" l="0" r="0" t="0"/>
                      <wp:wrapSquare wrapText="bothSides" distB="0" distT="0" distL="114300" distR="114300"/>
                      <wp:docPr id="9" name="image41.png"/>
                      <a:graphic>
                        <a:graphicData uri="http://schemas.openxmlformats.org/drawingml/2006/picture">
                          <pic:pic>
                            <pic:nvPicPr>
                              <pic:cNvPr id="0" name="image41.png"/>
                              <pic:cNvPicPr preferRelativeResize="0"/>
                            </pic:nvPicPr>
                            <pic:blipFill>
                              <a:blip r:embed="rId362"/>
                              <a:srcRect/>
                              <a:stretch>
                                <a:fillRect/>
                              </a:stretch>
                            </pic:blipFill>
                            <pic:spPr>
                              <a:xfrm>
                                <a:off x="0" y="0"/>
                                <a:ext cx="5760085" cy="12700"/>
                              </a:xfrm>
                              <a:prstGeom prst="rect"/>
                              <a:ln/>
                            </pic:spPr>
                          </pic:pic>
                        </a:graphicData>
                      </a:graphic>
                    </wp:anchor>
                  </w:drawing>
                </mc:Fallback>
              </mc:AlternateContent>
            </w:r>
          </w:del>
        </w:sdtContent>
      </w:sdt>
      <w:sdt>
        <w:sdtPr>
          <w:tag w:val="goog_rdk_116"/>
        </w:sdtPr>
        <w:sdtContent>
          <w:del w:author="PAULO ROGÉRIO NEVES DE OLIVEIRA" w:id="60"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7073900</wp:posOffset>
                      </wp:positionV>
                      <wp:extent cx="5760085" cy="12700"/>
                      <wp:effectExtent b="0" l="0" r="0" t="0"/>
                      <wp:wrapSquare wrapText="bothSides" distB="0" distT="0" distL="114300" distR="114300"/>
                      <wp:docPr id="25" name=""/>
                      <a:graphic>
                        <a:graphicData uri="http://schemas.microsoft.com/office/word/2010/wordprocessingShape">
                          <wps:wsp>
                            <wps:cNvSpPr/>
                            <wps:cNvPr id="26" name="Shape 26"/>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24 -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7073900</wp:posOffset>
                      </wp:positionV>
                      <wp:extent cx="5760085" cy="12700"/>
                      <wp:effectExtent b="0" l="0" r="0" t="0"/>
                      <wp:wrapSquare wrapText="bothSides" distB="0" distT="0" distL="114300" distR="114300"/>
                      <wp:docPr id="25" name="image349.png"/>
                      <a:graphic>
                        <a:graphicData uri="http://schemas.openxmlformats.org/drawingml/2006/picture">
                          <pic:pic>
                            <pic:nvPicPr>
                              <pic:cNvPr id="0" name="image349.png"/>
                              <pic:cNvPicPr preferRelativeResize="0"/>
                            </pic:nvPicPr>
                            <pic:blipFill>
                              <a:blip r:embed="rId363"/>
                              <a:srcRect/>
                              <a:stretch>
                                <a:fillRect/>
                              </a:stretch>
                            </pic:blipFill>
                            <pic:spPr>
                              <a:xfrm>
                                <a:off x="0" y="0"/>
                                <a:ext cx="5760085" cy="12700"/>
                              </a:xfrm>
                              <a:prstGeom prst="rect"/>
                              <a:ln/>
                            </pic:spPr>
                          </pic:pic>
                        </a:graphicData>
                      </a:graphic>
                    </wp:anchor>
                  </w:drawing>
                </mc:Fallback>
              </mc:AlternateContent>
            </w:r>
          </w:del>
        </w:sdtContent>
      </w:sdt>
    </w:p>
    <w:p w:rsidR="00000000" w:rsidDel="00000000" w:rsidP="00000000" w:rsidRDefault="00000000" w:rsidRPr="00000000" w14:paraId="00000C9E">
      <w:pPr>
        <w:keepNext w:val="1"/>
        <w:rPr/>
      </w:pPr>
      <w:r w:rsidDel="00000000" w:rsidR="00000000" w:rsidRPr="00000000">
        <w:br w:type="page"/>
      </w:r>
      <w:r w:rsidDel="00000000" w:rsidR="00000000" w:rsidRPr="00000000">
        <w:rPr>
          <w:rtl w:val="0"/>
        </w:rPr>
      </w:r>
      <w:sdt>
        <w:sdtPr>
          <w:tag w:val="goog_rdk_117"/>
        </w:sdtPr>
        <w:sdtContent>
          <w:del w:author="PAULO ROGÉRIO NEVES DE OLIVEIRA" w:id="61" w:date="2023-11-28T15:07:00Z">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4445</wp:posOffset>
                  </wp:positionV>
                  <wp:extent cx="5760085" cy="3239770"/>
                  <wp:effectExtent b="0" l="0" r="0" t="0"/>
                  <wp:wrapSquare wrapText="bothSides" distB="0" distT="0" distL="114300" distR="114300"/>
                  <wp:docPr descr="Mídia" id="81" name="image69.jpg"/>
                  <a:graphic>
                    <a:graphicData uri="http://schemas.openxmlformats.org/drawingml/2006/picture">
                      <pic:pic>
                        <pic:nvPicPr>
                          <pic:cNvPr descr="Mídia" id="0" name="image69.jpg"/>
                          <pic:cNvPicPr preferRelativeResize="0"/>
                        </pic:nvPicPr>
                        <pic:blipFill>
                          <a:blip r:embed="rId364"/>
                          <a:srcRect b="0" l="0" r="0" t="0"/>
                          <a:stretch>
                            <a:fillRect/>
                          </a:stretch>
                        </pic:blipFill>
                        <pic:spPr>
                          <a:xfrm>
                            <a:off x="0" y="0"/>
                            <a:ext cx="5760085" cy="3239770"/>
                          </a:xfrm>
                          <a:prstGeom prst="rect"/>
                          <a:ln/>
                        </pic:spPr>
                      </pic:pic>
                    </a:graphicData>
                  </a:graphic>
                </wp:anchor>
              </w:drawing>
            </w:r>
          </w:del>
        </w:sdtContent>
      </w:sdt>
    </w:p>
    <w:p w:rsidR="00000000" w:rsidDel="00000000" w:rsidP="00000000" w:rsidRDefault="00000000" w:rsidRPr="00000000" w14:paraId="00000C9F">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1160" w:right="0" w:hanging="800"/>
        <w:jc w:val="left"/>
        <w:rPr/>
      </w:pPr>
      <w:bookmarkStart w:colFirst="0" w:colLast="0" w:name="_heading=h.45jfvxd" w:id="58"/>
      <w:bookmarkEnd w:id="5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Tela de Materiais</w:t>
      </w:r>
    </w:p>
    <w:p w:rsidR="00000000" w:rsidDel="00000000" w:rsidP="00000000" w:rsidRDefault="00000000" w:rsidRPr="00000000" w14:paraId="00000CA0">
      <w:pPr>
        <w:rPr>
          <w:rFonts w:ascii="Arial" w:cs="Arial" w:eastAsia="Arial" w:hAnsi="Arial"/>
          <w:b w:val="1"/>
          <w:sz w:val="24"/>
          <w:szCs w:val="24"/>
        </w:rPr>
      </w:pPr>
      <w:r w:rsidDel="00000000" w:rsidR="00000000" w:rsidRPr="00000000">
        <w:rPr>
          <w:rtl w:val="0"/>
        </w:rPr>
      </w:r>
      <w:sdt>
        <w:sdtPr>
          <w:tag w:val="goog_rdk_118"/>
        </w:sdtPr>
        <w:sdtContent>
          <w:del w:author="PAULO ROGÉRIO NEVES DE OLIVEIRA" w:id="62" w:date="2023-11-28T15:07:00Z">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0</wp:posOffset>
                  </wp:positionV>
                  <wp:extent cx="5760085" cy="3239770"/>
                  <wp:effectExtent b="0" l="0" r="0" t="0"/>
                  <wp:wrapSquare wrapText="bothSides" distB="0" distT="0" distL="114300" distR="114300"/>
                  <wp:docPr descr="Mídia" id="146" name="image152.jpg"/>
                  <a:graphic>
                    <a:graphicData uri="http://schemas.openxmlformats.org/drawingml/2006/picture">
                      <pic:pic>
                        <pic:nvPicPr>
                          <pic:cNvPr descr="Mídia" id="0" name="image152.jpg"/>
                          <pic:cNvPicPr preferRelativeResize="0"/>
                        </pic:nvPicPr>
                        <pic:blipFill>
                          <a:blip r:embed="rId365"/>
                          <a:srcRect b="0" l="0" r="0" t="0"/>
                          <a:stretch>
                            <a:fillRect/>
                          </a:stretch>
                        </pic:blipFill>
                        <pic:spPr>
                          <a:xfrm>
                            <a:off x="0" y="0"/>
                            <a:ext cx="5760085" cy="3239770"/>
                          </a:xfrm>
                          <a:prstGeom prst="rect"/>
                          <a:ln/>
                        </pic:spPr>
                      </pic:pic>
                    </a:graphicData>
                  </a:graphic>
                </wp:anchor>
              </w:drawing>
            </w:r>
          </w:del>
        </w:sdtContent>
      </w:sdt>
      <w:sdt>
        <w:sdtPr>
          <w:tag w:val="goog_rdk_119"/>
        </w:sdtPr>
        <w:sdtContent>
          <w:del w:author="PAULO ROGÉRIO NEVES DE OLIVEIRA" w:id="63" w:date="2023-11-28T15:07:00Z">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3289300</wp:posOffset>
                      </wp:positionV>
                      <wp:extent cx="5760085" cy="12700"/>
                      <wp:effectExtent b="0" l="0" r="0" t="0"/>
                      <wp:wrapSquare wrapText="bothSides" distB="0" distT="0" distL="114300" distR="114300"/>
                      <wp:docPr id="20" name=""/>
                      <a:graphic>
                        <a:graphicData uri="http://schemas.microsoft.com/office/word/2010/wordprocessingShape">
                          <wps:wsp>
                            <wps:cNvSpPr/>
                            <wps:cNvPr id="21" name="Shape 21"/>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t xml:space="preserve">Figura 25 - Fonte: Próprio grupo realizador deste projeto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3289300</wp:posOffset>
                      </wp:positionV>
                      <wp:extent cx="5760085" cy="12700"/>
                      <wp:effectExtent b="0" l="0" r="0" t="0"/>
                      <wp:wrapSquare wrapText="bothSides" distB="0" distT="0" distL="114300" distR="114300"/>
                      <wp:docPr id="20" name="image293.png"/>
                      <a:graphic>
                        <a:graphicData uri="http://schemas.openxmlformats.org/drawingml/2006/picture">
                          <pic:pic>
                            <pic:nvPicPr>
                              <pic:cNvPr id="0" name="image293.png"/>
                              <pic:cNvPicPr preferRelativeResize="0"/>
                            </pic:nvPicPr>
                            <pic:blipFill>
                              <a:blip r:embed="rId366"/>
                              <a:srcRect/>
                              <a:stretch>
                                <a:fillRect/>
                              </a:stretch>
                            </pic:blipFill>
                            <pic:spPr>
                              <a:xfrm>
                                <a:off x="0" y="0"/>
                                <a:ext cx="5760085" cy="12700"/>
                              </a:xfrm>
                              <a:prstGeom prst="rect"/>
                              <a:ln/>
                            </pic:spPr>
                          </pic:pic>
                        </a:graphicData>
                      </a:graphic>
                    </wp:anchor>
                  </w:drawing>
                </mc:Fallback>
              </mc:AlternateContent>
            </w:r>
          </w:del>
        </w:sdtContent>
      </w:sdt>
    </w:p>
    <w:p w:rsidR="00000000" w:rsidDel="00000000" w:rsidP="00000000" w:rsidRDefault="00000000" w:rsidRPr="00000000" w14:paraId="00000CA1">
      <w:pPr>
        <w:rPr>
          <w:rFonts w:ascii="Arial" w:cs="Arial" w:eastAsia="Arial" w:hAnsi="Arial"/>
          <w:b w:val="1"/>
          <w:sz w:val="24"/>
          <w:szCs w:val="24"/>
        </w:rPr>
        <w:sectPr>
          <w:type w:val="nextPage"/>
          <w:pgSz w:h="16838" w:w="11906" w:orient="portrait"/>
          <w:pgMar w:bottom="1134" w:top="1701" w:left="1701" w:right="1134" w:header="708" w:footer="708"/>
        </w:sectPr>
      </w:pPr>
      <w:r w:rsidDel="00000000" w:rsidR="00000000" w:rsidRPr="00000000">
        <w:rPr>
          <w:rtl w:val="0"/>
        </w:rPr>
      </w:r>
    </w:p>
    <w:p w:rsidR="00000000" w:rsidDel="00000000" w:rsidP="00000000" w:rsidRDefault="00000000" w:rsidRPr="00000000" w14:paraId="00000CA2">
      <w:pPr>
        <w:pStyle w:val="Heading1"/>
        <w:numPr>
          <w:ilvl w:val="0"/>
          <w:numId w:val="2"/>
        </w:numPr>
        <w:ind w:left="720" w:hanging="360"/>
        <w:rPr/>
      </w:pPr>
      <w:bookmarkStart w:colFirst="0" w:colLast="0" w:name="_heading=h.2koq656" w:id="59"/>
      <w:bookmarkEnd w:id="59"/>
      <w:sdt>
        <w:sdtPr>
          <w:tag w:val="goog_rdk_120"/>
        </w:sdtPr>
        <w:sdtContent>
          <w:commentRangeStart w:id="44"/>
        </w:sdtContent>
      </w:sdt>
      <w:r w:rsidDel="00000000" w:rsidR="00000000" w:rsidRPr="00000000">
        <w:rPr>
          <w:rtl w:val="0"/>
        </w:rPr>
        <w:t xml:space="preserve"> APÊNDICE C - Questionário com público-alvo</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CA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w:t>
      </w:r>
    </w:p>
    <w:p w:rsidR="00000000" w:rsidDel="00000000" w:rsidP="00000000" w:rsidRDefault="00000000" w:rsidRPr="00000000" w14:paraId="00000CA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Qual o seu nome?</w:t>
      </w:r>
    </w:p>
    <w:p w:rsidR="00000000" w:rsidDel="00000000" w:rsidP="00000000" w:rsidRDefault="00000000" w:rsidRPr="00000000" w14:paraId="00000C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2</w:t>
      </w:r>
    </w:p>
    <w:p w:rsidR="00000000" w:rsidDel="00000000" w:rsidP="00000000" w:rsidRDefault="00000000" w:rsidRPr="00000000" w14:paraId="00000CA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Qual o seu curso?</w:t>
      </w:r>
    </w:p>
    <w:p w:rsidR="00000000" w:rsidDel="00000000" w:rsidP="00000000" w:rsidRDefault="00000000" w:rsidRPr="00000000" w14:paraId="00000CA7">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1º DS</w:t>
      </w:r>
    </w:p>
    <w:p w:rsidR="00000000" w:rsidDel="00000000" w:rsidP="00000000" w:rsidRDefault="00000000" w:rsidRPr="00000000" w14:paraId="00000CA8">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2º DS</w:t>
      </w:r>
    </w:p>
    <w:p w:rsidR="00000000" w:rsidDel="00000000" w:rsidP="00000000" w:rsidRDefault="00000000" w:rsidRPr="00000000" w14:paraId="00000CA9">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3º DS</w:t>
      </w:r>
    </w:p>
    <w:p w:rsidR="00000000" w:rsidDel="00000000" w:rsidP="00000000" w:rsidRDefault="00000000" w:rsidRPr="00000000" w14:paraId="00000CAA">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1º Nutri</w:t>
      </w:r>
    </w:p>
    <w:p w:rsidR="00000000" w:rsidDel="00000000" w:rsidP="00000000" w:rsidRDefault="00000000" w:rsidRPr="00000000" w14:paraId="00000CAB">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2º Nutri</w:t>
      </w:r>
    </w:p>
    <w:p w:rsidR="00000000" w:rsidDel="00000000" w:rsidP="00000000" w:rsidRDefault="00000000" w:rsidRPr="00000000" w14:paraId="00000CAC">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3º Nutri</w:t>
      </w:r>
    </w:p>
    <w:p w:rsidR="00000000" w:rsidDel="00000000" w:rsidP="00000000" w:rsidRDefault="00000000" w:rsidRPr="00000000" w14:paraId="00000CAD">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1º ADM</w:t>
      </w:r>
    </w:p>
    <w:p w:rsidR="00000000" w:rsidDel="00000000" w:rsidP="00000000" w:rsidRDefault="00000000" w:rsidRPr="00000000" w14:paraId="00000CAE">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2º ADM</w:t>
      </w:r>
    </w:p>
    <w:p w:rsidR="00000000" w:rsidDel="00000000" w:rsidP="00000000" w:rsidRDefault="00000000" w:rsidRPr="00000000" w14:paraId="00000CAF">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3º ADM</w:t>
      </w:r>
    </w:p>
    <w:p w:rsidR="00000000" w:rsidDel="00000000" w:rsidP="00000000" w:rsidRDefault="00000000" w:rsidRPr="00000000" w14:paraId="00000CB0">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 estou cursando</w:t>
        <w:tab/>
      </w:r>
    </w:p>
    <w:p w:rsidR="00000000" w:rsidDel="00000000" w:rsidP="00000000" w:rsidRDefault="00000000" w:rsidRPr="00000000" w14:paraId="00000CB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3</w:t>
      </w:r>
    </w:p>
    <w:p w:rsidR="00000000" w:rsidDel="00000000" w:rsidP="00000000" w:rsidRDefault="00000000" w:rsidRPr="00000000" w14:paraId="00000CB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costuma usar alguma rede social com frequência?</w:t>
      </w:r>
    </w:p>
    <w:p w:rsidR="00000000" w:rsidDel="00000000" w:rsidP="00000000" w:rsidRDefault="00000000" w:rsidRPr="00000000" w14:paraId="00000CB3">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w:t>
      </w:r>
    </w:p>
    <w:p w:rsidR="00000000" w:rsidDel="00000000" w:rsidP="00000000" w:rsidRDefault="00000000" w:rsidRPr="00000000" w14:paraId="00000CB4">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w:t>
      </w:r>
    </w:p>
    <w:p w:rsidR="00000000" w:rsidDel="00000000" w:rsidP="00000000" w:rsidRDefault="00000000" w:rsidRPr="00000000" w14:paraId="00000CB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4</w:t>
      </w:r>
    </w:p>
    <w:p w:rsidR="00000000" w:rsidDel="00000000" w:rsidP="00000000" w:rsidRDefault="00000000" w:rsidRPr="00000000" w14:paraId="00000CB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 acordo com a resposta da pergunta anterior, se sim, quais?</w:t>
      </w:r>
    </w:p>
    <w:p w:rsidR="00000000" w:rsidDel="00000000" w:rsidP="00000000" w:rsidRDefault="00000000" w:rsidRPr="00000000" w14:paraId="00000CB7">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Instagram</w:t>
      </w:r>
    </w:p>
    <w:p w:rsidR="00000000" w:rsidDel="00000000" w:rsidP="00000000" w:rsidRDefault="00000000" w:rsidRPr="00000000" w14:paraId="00000CB8">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Facebook</w:t>
      </w:r>
    </w:p>
    <w:p w:rsidR="00000000" w:rsidDel="00000000" w:rsidP="00000000" w:rsidRDefault="00000000" w:rsidRPr="00000000" w14:paraId="00000CB9">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Twitter</w:t>
      </w:r>
    </w:p>
    <w:p w:rsidR="00000000" w:rsidDel="00000000" w:rsidP="00000000" w:rsidRDefault="00000000" w:rsidRPr="00000000" w14:paraId="00000CBA">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Tinder</w:t>
      </w:r>
    </w:p>
    <w:p w:rsidR="00000000" w:rsidDel="00000000" w:rsidP="00000000" w:rsidRDefault="00000000" w:rsidRPr="00000000" w14:paraId="00000CBB">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Whatsapp</w:t>
      </w:r>
    </w:p>
    <w:p w:rsidR="00000000" w:rsidDel="00000000" w:rsidP="00000000" w:rsidRDefault="00000000" w:rsidRPr="00000000" w14:paraId="00000CBC">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HelloTalk</w:t>
      </w:r>
    </w:p>
    <w:p w:rsidR="00000000" w:rsidDel="00000000" w:rsidP="00000000" w:rsidRDefault="00000000" w:rsidRPr="00000000" w14:paraId="00000CBD">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 uso redes sociais</w:t>
      </w:r>
    </w:p>
    <w:p w:rsidR="00000000" w:rsidDel="00000000" w:rsidP="00000000" w:rsidRDefault="00000000" w:rsidRPr="00000000" w14:paraId="00000CBE">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Outro...</w:t>
      </w:r>
    </w:p>
    <w:p w:rsidR="00000000" w:rsidDel="00000000" w:rsidP="00000000" w:rsidRDefault="00000000" w:rsidRPr="00000000" w14:paraId="00000CB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5</w:t>
      </w:r>
    </w:p>
    <w:p w:rsidR="00000000" w:rsidDel="00000000" w:rsidP="00000000" w:rsidRDefault="00000000" w:rsidRPr="00000000" w14:paraId="00000CC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Quanto tempo, em média, você passa por dia nas redes sociais?</w:t>
      </w:r>
    </w:p>
    <w:p w:rsidR="00000000" w:rsidDel="00000000" w:rsidP="00000000" w:rsidRDefault="00000000" w:rsidRPr="00000000" w14:paraId="00000CC1">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Menos de 1h</w:t>
      </w:r>
    </w:p>
    <w:p w:rsidR="00000000" w:rsidDel="00000000" w:rsidP="00000000" w:rsidRDefault="00000000" w:rsidRPr="00000000" w14:paraId="00000CC2">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 1h a 2h</w:t>
      </w:r>
    </w:p>
    <w:p w:rsidR="00000000" w:rsidDel="00000000" w:rsidP="00000000" w:rsidRDefault="00000000" w:rsidRPr="00000000" w14:paraId="00000CC3">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 2h a 3h</w:t>
      </w:r>
    </w:p>
    <w:p w:rsidR="00000000" w:rsidDel="00000000" w:rsidP="00000000" w:rsidRDefault="00000000" w:rsidRPr="00000000" w14:paraId="00000CC4">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Mais de 4h</w:t>
      </w:r>
    </w:p>
    <w:p w:rsidR="00000000" w:rsidDel="00000000" w:rsidP="00000000" w:rsidRDefault="00000000" w:rsidRPr="00000000" w14:paraId="00000CC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6</w:t>
      </w:r>
    </w:p>
    <w:p w:rsidR="00000000" w:rsidDel="00000000" w:rsidP="00000000" w:rsidRDefault="00000000" w:rsidRPr="00000000" w14:paraId="00000CC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se considera uma pessoa comunicativa e que gosta de criar conexões com pessoas?</w:t>
      </w:r>
    </w:p>
    <w:p w:rsidR="00000000" w:rsidDel="00000000" w:rsidP="00000000" w:rsidRDefault="00000000" w:rsidRPr="00000000" w14:paraId="00000CC7">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 me considero uma pessoa comunicativa e que gosta de criar conexões</w:t>
      </w:r>
    </w:p>
    <w:p w:rsidR="00000000" w:rsidDel="00000000" w:rsidP="00000000" w:rsidRDefault="00000000" w:rsidRPr="00000000" w14:paraId="00000CC8">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Meio-termo, me considero comunicativo, mas não gosto de criar conexões (ou vice-versa)</w:t>
      </w:r>
    </w:p>
    <w:p w:rsidR="00000000" w:rsidDel="00000000" w:rsidP="00000000" w:rsidRDefault="00000000" w:rsidRPr="00000000" w14:paraId="00000CC9">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 não me considero comunicativo e nem gosto de criar conexões</w:t>
      </w:r>
    </w:p>
    <w:p w:rsidR="00000000" w:rsidDel="00000000" w:rsidP="00000000" w:rsidRDefault="00000000" w:rsidRPr="00000000" w14:paraId="00000CC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7</w:t>
      </w:r>
    </w:p>
    <w:p w:rsidR="00000000" w:rsidDel="00000000" w:rsidP="00000000" w:rsidRDefault="00000000" w:rsidRPr="00000000" w14:paraId="00000CCB">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Você costuma compartilhar informações recebidas nas redes sociais?</w:t>
      </w:r>
    </w:p>
    <w:p w:rsidR="00000000" w:rsidDel="00000000" w:rsidP="00000000" w:rsidRDefault="00000000" w:rsidRPr="00000000" w14:paraId="00000CCC">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 costumo compartilhar informações que recebo</w:t>
      </w:r>
    </w:p>
    <w:p w:rsidR="00000000" w:rsidDel="00000000" w:rsidP="00000000" w:rsidRDefault="00000000" w:rsidRPr="00000000" w14:paraId="00000CCD">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 não compartilho informações</w:t>
      </w:r>
    </w:p>
    <w:p w:rsidR="00000000" w:rsidDel="00000000" w:rsidP="00000000" w:rsidRDefault="00000000" w:rsidRPr="00000000" w14:paraId="00000CC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8</w:t>
      </w:r>
    </w:p>
    <w:p w:rsidR="00000000" w:rsidDel="00000000" w:rsidP="00000000" w:rsidRDefault="00000000" w:rsidRPr="00000000" w14:paraId="00000CC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acredita que as redes sociais podem ser prejudiciais para a saúde mental das pessoas?</w:t>
      </w:r>
    </w:p>
    <w:p w:rsidR="00000000" w:rsidDel="00000000" w:rsidP="00000000" w:rsidRDefault="00000000" w:rsidRPr="00000000" w14:paraId="00000CD0">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w:t>
      </w:r>
    </w:p>
    <w:p w:rsidR="00000000" w:rsidDel="00000000" w:rsidP="00000000" w:rsidRDefault="00000000" w:rsidRPr="00000000" w14:paraId="00000CD1">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w:t>
      </w:r>
    </w:p>
    <w:p w:rsidR="00000000" w:rsidDel="00000000" w:rsidP="00000000" w:rsidRDefault="00000000" w:rsidRPr="00000000" w14:paraId="00000CD2">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Talvez</w:t>
      </w:r>
    </w:p>
    <w:p w:rsidR="00000000" w:rsidDel="00000000" w:rsidP="00000000" w:rsidRDefault="00000000" w:rsidRPr="00000000" w14:paraId="00000C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9</w:t>
      </w:r>
    </w:p>
    <w:p w:rsidR="00000000" w:rsidDel="00000000" w:rsidP="00000000" w:rsidRDefault="00000000" w:rsidRPr="00000000" w14:paraId="00000CD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Quais métodos você utiliza para estudar e aprender?</w:t>
      </w:r>
    </w:p>
    <w:p w:rsidR="00000000" w:rsidDel="00000000" w:rsidP="00000000" w:rsidRDefault="00000000" w:rsidRPr="00000000" w14:paraId="00000CD5">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Utilizando plataformas online (Apps, sites etc.)</w:t>
      </w:r>
    </w:p>
    <w:p w:rsidR="00000000" w:rsidDel="00000000" w:rsidP="00000000" w:rsidRDefault="00000000" w:rsidRPr="00000000" w14:paraId="00000CD6">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Revisando o caderno e anotações feitas manualmente</w:t>
      </w:r>
    </w:p>
    <w:p w:rsidR="00000000" w:rsidDel="00000000" w:rsidP="00000000" w:rsidRDefault="00000000" w:rsidRPr="00000000" w14:paraId="00000CD7">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Pedindo ajuda para colegas e/ou professores ou alguém que saiba sobre o assunto</w:t>
      </w:r>
    </w:p>
    <w:p w:rsidR="00000000" w:rsidDel="00000000" w:rsidP="00000000" w:rsidRDefault="00000000" w:rsidRPr="00000000" w14:paraId="00000CD8">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Ensinando alguém</w:t>
      </w:r>
    </w:p>
    <w:p w:rsidR="00000000" w:rsidDel="00000000" w:rsidP="00000000" w:rsidRDefault="00000000" w:rsidRPr="00000000" w14:paraId="00000CD9">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Vendo fotos ou mapas mentais informativos e intuitivos</w:t>
      </w:r>
    </w:p>
    <w:p w:rsidR="00000000" w:rsidDel="00000000" w:rsidP="00000000" w:rsidRDefault="00000000" w:rsidRPr="00000000" w14:paraId="00000CDA">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Outro:</w:t>
      </w:r>
    </w:p>
    <w:p w:rsidR="00000000" w:rsidDel="00000000" w:rsidP="00000000" w:rsidRDefault="00000000" w:rsidRPr="00000000" w14:paraId="00000C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10</w:t>
      </w:r>
    </w:p>
    <w:p w:rsidR="00000000" w:rsidDel="00000000" w:rsidP="00000000" w:rsidRDefault="00000000" w:rsidRPr="00000000" w14:paraId="00000CD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acharia interessante uma rede social para auxiliar nos estudos? </w:t>
      </w:r>
    </w:p>
    <w:p w:rsidR="00000000" w:rsidDel="00000000" w:rsidP="00000000" w:rsidRDefault="00000000" w:rsidRPr="00000000" w14:paraId="00000CDD">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 acharia interessante</w:t>
      </w:r>
    </w:p>
    <w:p w:rsidR="00000000" w:rsidDel="00000000" w:rsidP="00000000" w:rsidRDefault="00000000" w:rsidRPr="00000000" w14:paraId="00000CDE">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 não acharia interessante</w:t>
      </w:r>
    </w:p>
    <w:p w:rsidR="00000000" w:rsidDel="00000000" w:rsidP="00000000" w:rsidRDefault="00000000" w:rsidRPr="00000000" w14:paraId="00000CDF">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Talvez, depende de como funcionaria</w:t>
      </w:r>
    </w:p>
    <w:p w:rsidR="00000000" w:rsidDel="00000000" w:rsidP="00000000" w:rsidRDefault="00000000" w:rsidRPr="00000000" w14:paraId="00000CE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11</w:t>
      </w:r>
    </w:p>
    <w:p w:rsidR="00000000" w:rsidDel="00000000" w:rsidP="00000000" w:rsidRDefault="00000000" w:rsidRPr="00000000" w14:paraId="00000C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acredita que as redes sociais podem ser uma ferramenta útil para melhorar o seu desempenho acadêmico?</w:t>
      </w:r>
    </w:p>
    <w:p w:rsidR="00000000" w:rsidDel="00000000" w:rsidP="00000000" w:rsidRDefault="00000000" w:rsidRPr="00000000" w14:paraId="00000CE2">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w:t>
      </w:r>
    </w:p>
    <w:p w:rsidR="00000000" w:rsidDel="00000000" w:rsidP="00000000" w:rsidRDefault="00000000" w:rsidRPr="00000000" w14:paraId="00000CE3">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w:t>
      </w:r>
    </w:p>
    <w:p w:rsidR="00000000" w:rsidDel="00000000" w:rsidP="00000000" w:rsidRDefault="00000000" w:rsidRPr="00000000" w14:paraId="00000CE4">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Talvez</w:t>
      </w:r>
    </w:p>
    <w:p w:rsidR="00000000" w:rsidDel="00000000" w:rsidP="00000000" w:rsidRDefault="00000000" w:rsidRPr="00000000" w14:paraId="00000CE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12</w:t>
      </w:r>
    </w:p>
    <w:p w:rsidR="00000000" w:rsidDel="00000000" w:rsidP="00000000" w:rsidRDefault="00000000" w:rsidRPr="00000000" w14:paraId="00000CE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já utilizou alguma rede social para buscar dicas de estudos ou matérias de apoio?</w:t>
      </w:r>
    </w:p>
    <w:p w:rsidR="00000000" w:rsidDel="00000000" w:rsidP="00000000" w:rsidRDefault="00000000" w:rsidRPr="00000000" w14:paraId="00000CE7">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 já utilizei</w:t>
      </w:r>
    </w:p>
    <w:p w:rsidR="00000000" w:rsidDel="00000000" w:rsidP="00000000" w:rsidRDefault="00000000" w:rsidRPr="00000000" w14:paraId="00000CE8">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 nunca utilizei</w:t>
      </w:r>
    </w:p>
    <w:p w:rsidR="00000000" w:rsidDel="00000000" w:rsidP="00000000" w:rsidRDefault="00000000" w:rsidRPr="00000000" w14:paraId="00000CE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13</w:t>
      </w:r>
    </w:p>
    <w:p w:rsidR="00000000" w:rsidDel="00000000" w:rsidP="00000000" w:rsidRDefault="00000000" w:rsidRPr="00000000" w14:paraId="00000C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já teve alguma experiência positiva de aprendizado em redes sociais?</w:t>
      </w:r>
    </w:p>
    <w:p w:rsidR="00000000" w:rsidDel="00000000" w:rsidP="00000000" w:rsidRDefault="00000000" w:rsidRPr="00000000" w14:paraId="00000CEB">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w:t>
      </w:r>
    </w:p>
    <w:p w:rsidR="00000000" w:rsidDel="00000000" w:rsidP="00000000" w:rsidRDefault="00000000" w:rsidRPr="00000000" w14:paraId="00000CEC">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w:t>
      </w:r>
    </w:p>
    <w:p w:rsidR="00000000" w:rsidDel="00000000" w:rsidP="00000000" w:rsidRDefault="00000000" w:rsidRPr="00000000" w14:paraId="00000CE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14</w:t>
      </w:r>
    </w:p>
    <w:p w:rsidR="00000000" w:rsidDel="00000000" w:rsidP="00000000" w:rsidRDefault="00000000" w:rsidRPr="00000000" w14:paraId="00000C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já está inserido no mercado de trabalho?</w:t>
      </w:r>
    </w:p>
    <w:p w:rsidR="00000000" w:rsidDel="00000000" w:rsidP="00000000" w:rsidRDefault="00000000" w:rsidRPr="00000000" w14:paraId="00000CEF">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w:t>
      </w:r>
    </w:p>
    <w:p w:rsidR="00000000" w:rsidDel="00000000" w:rsidP="00000000" w:rsidRDefault="00000000" w:rsidRPr="00000000" w14:paraId="00000CF0">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w:t>
      </w:r>
    </w:p>
    <w:p w:rsidR="00000000" w:rsidDel="00000000" w:rsidP="00000000" w:rsidRDefault="00000000" w:rsidRPr="00000000" w14:paraId="00000CF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15</w:t>
      </w:r>
    </w:p>
    <w:p w:rsidR="00000000" w:rsidDel="00000000" w:rsidP="00000000" w:rsidRDefault="00000000" w:rsidRPr="00000000" w14:paraId="00000C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acha as redes sociais também podem contribuir para sua formação profissional?</w:t>
      </w:r>
    </w:p>
    <w:p w:rsidR="00000000" w:rsidDel="00000000" w:rsidP="00000000" w:rsidRDefault="00000000" w:rsidRPr="00000000" w14:paraId="00000CF3">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w:t>
      </w:r>
    </w:p>
    <w:p w:rsidR="00000000" w:rsidDel="00000000" w:rsidP="00000000" w:rsidRDefault="00000000" w:rsidRPr="00000000" w14:paraId="00000CF4">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w:t>
      </w:r>
    </w:p>
    <w:p w:rsidR="00000000" w:rsidDel="00000000" w:rsidP="00000000" w:rsidRDefault="00000000" w:rsidRPr="00000000" w14:paraId="00000CF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16</w:t>
      </w:r>
    </w:p>
    <w:p w:rsidR="00000000" w:rsidDel="00000000" w:rsidP="00000000" w:rsidRDefault="00000000" w:rsidRPr="00000000" w14:paraId="00000C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Você Já utilizou alguma rede social para te ajudar na sua formação profissional?</w:t>
      </w:r>
    </w:p>
    <w:p w:rsidR="00000000" w:rsidDel="00000000" w:rsidP="00000000" w:rsidRDefault="00000000" w:rsidRPr="00000000" w14:paraId="00000CF7">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Sim, já utilizei</w:t>
      </w:r>
    </w:p>
    <w:p w:rsidR="00000000" w:rsidDel="00000000" w:rsidP="00000000" w:rsidRDefault="00000000" w:rsidRPr="00000000" w14:paraId="00000CF8">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Não, nunca utilizei</w:t>
      </w:r>
    </w:p>
    <w:p w:rsidR="00000000" w:rsidDel="00000000" w:rsidP="00000000" w:rsidRDefault="00000000" w:rsidRPr="00000000" w14:paraId="00000CF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17</w:t>
      </w:r>
    </w:p>
    <w:p w:rsidR="00000000" w:rsidDel="00000000" w:rsidP="00000000" w:rsidRDefault="00000000" w:rsidRPr="00000000" w14:paraId="00000CF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Quais redes sociais você já utilizou para te ajudar na sua formação profissional?</w:t>
      </w:r>
    </w:p>
    <w:p w:rsidR="00000000" w:rsidDel="00000000" w:rsidP="00000000" w:rsidRDefault="00000000" w:rsidRPr="00000000" w14:paraId="00000CFB">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Linkedin</w:t>
      </w:r>
    </w:p>
    <w:p w:rsidR="00000000" w:rsidDel="00000000" w:rsidP="00000000" w:rsidRDefault="00000000" w:rsidRPr="00000000" w14:paraId="00000CFC">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Facebook</w:t>
      </w:r>
    </w:p>
    <w:p w:rsidR="00000000" w:rsidDel="00000000" w:rsidP="00000000" w:rsidRDefault="00000000" w:rsidRPr="00000000" w14:paraId="00000CFD">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Quora</w:t>
      </w:r>
    </w:p>
    <w:p w:rsidR="00000000" w:rsidDel="00000000" w:rsidP="00000000" w:rsidRDefault="00000000" w:rsidRPr="00000000" w14:paraId="00000CFE">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Medium</w:t>
      </w:r>
    </w:p>
    <w:p w:rsidR="00000000" w:rsidDel="00000000" w:rsidP="00000000" w:rsidRDefault="00000000" w:rsidRPr="00000000" w14:paraId="00000CFF">
      <w:pPr>
        <w:numPr>
          <w:ilvl w:val="0"/>
          <w:numId w:val="1"/>
        </w:numPr>
        <w:pBdr>
          <w:top w:space="0" w:sz="0" w:val="nil"/>
          <w:left w:space="0" w:sz="0" w:val="nil"/>
          <w:bottom w:space="0" w:sz="0" w:val="nil"/>
          <w:right w:space="0" w:sz="0" w:val="nil"/>
          <w:between w:space="0" w:sz="0" w:val="nil"/>
        </w:pBdr>
        <w:spacing w:after="0"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Nunca utilizei</w:t>
      </w:r>
    </w:p>
    <w:p w:rsidR="00000000" w:rsidDel="00000000" w:rsidP="00000000" w:rsidRDefault="00000000" w:rsidRPr="00000000" w14:paraId="00000D00">
      <w:pPr>
        <w:numPr>
          <w:ilvl w:val="0"/>
          <w:numId w:val="1"/>
        </w:numPr>
        <w:pBdr>
          <w:top w:space="0" w:sz="0" w:val="nil"/>
          <w:left w:space="0" w:sz="0" w:val="nil"/>
          <w:bottom w:space="0" w:sz="0" w:val="nil"/>
          <w:right w:space="0" w:sz="0" w:val="nil"/>
          <w:between w:space="0" w:sz="0" w:val="nil"/>
        </w:pBdr>
        <w:spacing w:line="360" w:lineRule="auto"/>
        <w:ind w:left="426" w:hanging="426"/>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Outro:</w:t>
      </w:r>
    </w:p>
    <w:p w:rsidR="00000000" w:rsidDel="00000000" w:rsidP="00000000" w:rsidRDefault="00000000" w:rsidRPr="00000000" w14:paraId="00000D0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18</w:t>
      </w:r>
    </w:p>
    <w:p w:rsidR="00000000" w:rsidDel="00000000" w:rsidP="00000000" w:rsidRDefault="00000000" w:rsidRPr="00000000" w14:paraId="00000D0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Quais funcionalidades você acha que não pode faltar em uma rede social para ajudar te nos estudos?</w:t>
      </w:r>
    </w:p>
    <w:p w:rsidR="00000000" w:rsidDel="00000000" w:rsidP="00000000" w:rsidRDefault="00000000" w:rsidRPr="00000000" w14:paraId="00000D0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19</w:t>
      </w:r>
    </w:p>
    <w:p w:rsidR="00000000" w:rsidDel="00000000" w:rsidP="00000000" w:rsidRDefault="00000000" w:rsidRPr="00000000" w14:paraId="00000D0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Quais informações dos alunos você acha importante compartilhar em uma rede social para estudante?</w:t>
      </w:r>
    </w:p>
    <w:p w:rsidR="00000000" w:rsidDel="00000000" w:rsidP="00000000" w:rsidRDefault="00000000" w:rsidRPr="00000000" w14:paraId="00000D0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Pergunta 20</w:t>
      </w:r>
    </w:p>
    <w:p w:rsidR="00000000" w:rsidDel="00000000" w:rsidP="00000000" w:rsidRDefault="00000000" w:rsidRPr="00000000" w14:paraId="00000D06">
      <w:pPr>
        <w:spacing w:line="360" w:lineRule="auto"/>
        <w:rPr>
          <w:rFonts w:ascii="Arial" w:cs="Arial" w:eastAsia="Arial" w:hAnsi="Arial"/>
          <w:sz w:val="24"/>
          <w:szCs w:val="24"/>
        </w:rPr>
        <w:sectPr>
          <w:type w:val="nextPage"/>
          <w:pgSz w:h="16838" w:w="11906" w:orient="portrait"/>
          <w:pgMar w:bottom="1134" w:top="1701" w:left="1701" w:right="1134" w:header="708" w:footer="708"/>
        </w:sectPr>
      </w:pPr>
      <w:r w:rsidDel="00000000" w:rsidR="00000000" w:rsidRPr="00000000">
        <w:rPr>
          <w:rFonts w:ascii="Arial" w:cs="Arial" w:eastAsia="Arial" w:hAnsi="Arial"/>
          <w:sz w:val="24"/>
          <w:szCs w:val="24"/>
          <w:rtl w:val="0"/>
        </w:rPr>
        <w:t xml:space="preserve">Você sentiu falta de alguma questão que não foi abordada neste formulário? Por favor, compartilhe conosco</w:t>
      </w:r>
    </w:p>
    <w:p w:rsidR="00000000" w:rsidDel="00000000" w:rsidP="00000000" w:rsidRDefault="00000000" w:rsidRPr="00000000" w14:paraId="00000D07">
      <w:pPr>
        <w:rPr/>
        <w:sectPr>
          <w:type w:val="nextPage"/>
          <w:pgSz w:h="16838" w:w="11906" w:orient="portrait"/>
          <w:pgMar w:bottom="1134" w:top="1701" w:left="1701" w:right="1134" w:header="708" w:footer="708"/>
        </w:sectPr>
      </w:pPr>
      <w:r w:rsidDel="00000000" w:rsidR="00000000" w:rsidRPr="00000000">
        <w:rPr>
          <w:rtl w:val="0"/>
        </w:rPr>
      </w:r>
    </w:p>
    <w:p w:rsidR="00000000" w:rsidDel="00000000" w:rsidP="00000000" w:rsidRDefault="00000000" w:rsidRPr="00000000" w14:paraId="00000D08">
      <w:pPr>
        <w:spacing w:line="360" w:lineRule="auto"/>
        <w:rPr>
          <w:rFonts w:ascii="Arial" w:cs="Arial" w:eastAsia="Arial" w:hAnsi="Arial"/>
          <w:sz w:val="24"/>
          <w:szCs w:val="24"/>
        </w:rPr>
        <w:sectPr>
          <w:type w:val="nextPage"/>
          <w:pgSz w:h="16838" w:w="11906" w:orient="portrait"/>
          <w:pgMar w:bottom="1134" w:top="1701" w:left="1701" w:right="1134" w:header="708" w:footer="708"/>
        </w:sectPr>
      </w:pPr>
      <w:r w:rsidDel="00000000" w:rsidR="00000000" w:rsidRPr="00000000">
        <w:rPr>
          <w:rtl w:val="0"/>
        </w:rPr>
      </w:r>
    </w:p>
    <w:p w:rsidR="00000000" w:rsidDel="00000000" w:rsidP="00000000" w:rsidRDefault="00000000" w:rsidRPr="00000000" w14:paraId="00000D09">
      <w:pPr>
        <w:pStyle w:val="Heading1"/>
        <w:rPr/>
      </w:pPr>
      <w:bookmarkStart w:colFirst="0" w:colLast="0" w:name="_heading=h.3cqmetx" w:id="60"/>
      <w:bookmarkEnd w:id="60"/>
      <w:r w:rsidDel="00000000" w:rsidR="00000000" w:rsidRPr="00000000">
        <w:rPr>
          <w:rtl w:val="0"/>
        </w:rPr>
      </w:r>
    </w:p>
    <w:p w:rsidR="00000000" w:rsidDel="00000000" w:rsidP="00000000" w:rsidRDefault="00000000" w:rsidRPr="00000000" w14:paraId="00000D0A">
      <w:pPr>
        <w:pStyle w:val="Heading2"/>
        <w:numPr>
          <w:ilvl w:val="1"/>
          <w:numId w:val="3"/>
        </w:numPr>
        <w:ind w:left="426" w:hanging="426"/>
        <w:jc w:val="center"/>
        <w:rPr/>
      </w:pPr>
      <w:bookmarkStart w:colFirst="0" w:colLast="0" w:name="_heading=h.1rvwp1q" w:id="61"/>
      <w:bookmarkEnd w:id="61"/>
      <w:sdt>
        <w:sdtPr>
          <w:tag w:val="goog_rdk_121"/>
        </w:sdtPr>
        <w:sdtContent>
          <w:commentRangeStart w:id="45"/>
        </w:sdtContent>
      </w:sdt>
      <w:r w:rsidDel="00000000" w:rsidR="00000000" w:rsidRPr="00000000">
        <w:rPr>
          <w:rtl w:val="0"/>
        </w:rPr>
        <w:t xml:space="preserve">ANEXO A</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sectPr>
      <w:type w:val="nextPage"/>
      <w:pgSz w:h="16838" w:w="11906" w:orient="portrait"/>
      <w:pgMar w:bottom="1134" w:top="1701" w:left="1701" w:right="1134"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ULO ROGÉRIO NEVES DE OLIVEIRA" w:id="6" w:date="2023-11-28T14:27:00Z">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3" w:date="2023-11-28T14:23:00Z">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40" w:date="2023-11-28T15:23:00Z">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as numerações de todos os apêndices.</w:t>
      </w:r>
    </w:p>
  </w:comment>
  <w:comment w:author="PAULO ROGÉRIO NEVES DE OLIVEIRA" w:id="16" w:date="2023-11-28T15:11:00Z">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alinhar todo o texto da tabela "à esquerda", exceto os títulos da primeira linha</w:t>
      </w:r>
    </w:p>
  </w:comment>
  <w:comment w:author="PAULO ROGÉRIO NEVES DE OLIVEIRA" w:id="24" w:date="2023-11-28T15:02:00Z">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mover esse subtítulo para o início da próxima página</w:t>
      </w:r>
    </w:p>
  </w:comment>
  <w:comment w:author="PAULO ROGÉRIO NEVES DE OLIVEIRA" w:id="17" w:date="2023-11-28T14:54:00Z">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inserir o ano entre parênteses depois do nome do autor citado.</w:t>
      </w:r>
    </w:p>
  </w:comment>
  <w:comment w:author="PAULO ROGÉRIO NEVES DE OLIVEIRA" w:id="20" w:date="2023-11-28T14:57:00Z">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os números</w:t>
      </w:r>
    </w:p>
  </w:comment>
  <w:comment w:author="PAULO ROGÉRIO NEVES DE OLIVEIRA" w:id="10" w:date="2023-11-28T14:43:00Z">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inserir informações externas de pesquisa que justifique a idea/solução, extraídas de  Relatórios, Sites especializados, Livros ou artigos científicos.</w:t>
      </w:r>
    </w:p>
  </w:comment>
  <w:comment w:author="PAULO ROGÉRIO NEVES DE OLIVEIRA" w:id="11" w:date="2023-11-28T14:43:00Z">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1" w:date="2023-11-28T14:21:00Z">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inserir os nomes dos demais professores que comporão a banca.</w:t>
      </w:r>
    </w:p>
  </w:comment>
  <w:comment w:author="PAULO ROGÉRIO NEVES DE OLIVEIRA" w:id="0" w:date="2023-11-28T15:27:00Z">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Excelente trabalho! Parabéns à equipe!!!</w:t>
      </w:r>
    </w:p>
  </w:comment>
  <w:comment w:author="PAULO ROGÉRIO NEVES DE OLIVEIRA" w:id="43" w:date="2023-11-28T15:25:00Z">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toda numeração dos protótipos.</w:t>
      </w:r>
    </w:p>
  </w:comment>
  <w:comment w:author="PAULO ROGÉRIO NEVES DE OLIVEIRA" w:id="30" w:date="2023-11-28T15:16:00Z">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fundamentar os argumentos abaixo com alguma citação direta ou indireta.</w:t>
      </w:r>
    </w:p>
  </w:comment>
  <w:comment w:author="PAULO ROGÉRIO NEVES DE OLIVEIRA" w:id="18" w:date="2023-11-28T14:55:00Z">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deletar os números.</w:t>
      </w:r>
    </w:p>
  </w:comment>
  <w:comment w:author="PAULO ROGÉRIO NEVES DE OLIVEIRA" w:id="34" w:date="2023-11-28T15:15:00Z">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colocar entre parênteses (...), o significado por extenso  da sigla LDB.</w:t>
      </w:r>
    </w:p>
  </w:comment>
  <w:comment w:author="PAULO ROGÉRIO NEVES DE OLIVEIRA" w:id="44" w:date="2023-11-28T15:26:00Z">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toda numeração dos apêndices.</w:t>
      </w:r>
    </w:p>
  </w:comment>
  <w:comment w:author="PAULO ROGÉRIO NEVES DE OLIVEIRA" w:id="28" w:date="2023-11-28T15:17:00Z">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8" w:date="2023-11-28T14:39:00Z">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Sugiro que automatize para permitir acesso ao item através do Ctrl+clique.</w:t>
      </w:r>
    </w:p>
  </w:comment>
  <w:comment w:author="PAULO ROGÉRIO NEVES DE OLIVEIRA" w:id="27" w:date="2023-11-28T15:19:00Z">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38" w:date="2023-11-28T15:22:00Z">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inserir o texto conclusivo.</w:t>
      </w:r>
    </w:p>
  </w:comment>
  <w:comment w:author="PAULO ROGÉRIO NEVES DE OLIVEIRA" w:id="36" w:date="2023-11-28T15:21:00Z">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arrumar a formatação dessa citação direta, para tamanho 11, espaçamento entre linhas 'simples'.</w:t>
      </w:r>
    </w:p>
  </w:comment>
  <w:comment w:author="PAULO ROGÉRIO NEVES DE OLIVEIRA" w:id="26" w:date="2023-11-28T15:13:00Z">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mover esse tópico 3. FUNDAMENTAÇÃO TEÓRICA, para o início da próxima página.</w:t>
      </w:r>
    </w:p>
  </w:comment>
  <w:comment w:author="PAULO ROGÉRIO NEVES DE OLIVEIRA" w:id="15" w:date="2023-11-28T14:52:00Z">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alinhar todo o texto da tabela "à esquerda", exceto os títulos da primeira linha.</w:t>
      </w:r>
    </w:p>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Observação1: nos requisitos de formulários, a descrição deve informar quais campos serão preenchidos.</w:t>
      </w:r>
    </w:p>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Observação2: nos requisitos que cita "funcionalidades", a descrição deve informar quais são as funcionalidades.</w:t>
      </w:r>
    </w:p>
  </w:comment>
  <w:comment w:author="PAULO ROGÉRIO NEVES DE OLIVEIRA" w:id="39" w:date="2023-11-28T15:22:00Z">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25" w:date="2023-11-28T15:07:00Z">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inserir o projeto de banco de dados. Caso seja NoSQL, favor informar o funcionamento dele.</w:t>
      </w:r>
    </w:p>
  </w:comment>
  <w:comment w:author="PAULO ROGÉRIO NEVES DE OLIVEIRA" w:id="19" w:date="2023-11-28T14:56:00Z">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os números</w:t>
      </w:r>
    </w:p>
  </w:comment>
  <w:comment w:author="PAULO ROGÉRIO NEVES DE OLIVEIRA" w:id="42" w:date="2023-11-28T15:25:00Z">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todas as numerações dos apêndices.</w:t>
      </w:r>
    </w:p>
  </w:comment>
  <w:comment w:author="PAULO ROGÉRIO NEVES DE OLIVEIRA" w:id="4" w:date="2023-11-28T14:24:00Z">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inserir o título dessa página como "Epígrafe"</w:t>
      </w:r>
    </w:p>
  </w:comment>
  <w:comment w:author="PAULO ROGÉRIO NEVES DE OLIVEIRA" w:id="13" w:date="2023-11-28T14:45:00Z">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2" w:date="2023-11-28T14:23:00Z">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12" w:date="2023-11-28T14:45:00Z">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acrescentar o ano de publicação do autor. Exemplo: Wazlawick (2019).</w:t>
      </w:r>
    </w:p>
  </w:comment>
  <w:comment w:author="PAULO ROGÉRIO NEVES DE OLIVEIRA" w:id="5" w:date="2023-11-28T14:24:00Z">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14" w:date="2023-11-28T14:46:00Z">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inserir o ano de publicação do autor citado.</w:t>
      </w:r>
    </w:p>
  </w:comment>
  <w:comment w:author="PAULO ROGÉRIO NEVES DE OLIVEIRA" w:id="45" w:date="2023-11-28T15:27:00Z">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estas páginas, se não forem usar.</w:t>
      </w:r>
    </w:p>
  </w:comment>
  <w:comment w:author="PAULO ROGÉRIO NEVES DE OLIVEIRA" w:id="33" w:date="2023-11-28T15:20:00Z">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35" w:date="2023-11-28T15:21:00Z">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arrumar a formatação dessa citação direta, para tamanho 11, espaçamento entre linhas 'simples'.</w:t>
      </w:r>
    </w:p>
  </w:comment>
  <w:comment w:author="PAULO ROGÉRIO NEVES DE OLIVEIRA" w:id="32" w:date="2023-11-28T15:21:00Z">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arrumar a formatação dessa citação direta, para tamanho 11, espaçamento entre linhas 'simples'.</w:t>
      </w:r>
    </w:p>
  </w:comment>
  <w:comment w:author="PAULO ROGÉRIO NEVES DE OLIVEIRA" w:id="7" w:date="2023-11-28T14:39:00Z">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Sugiro que automatize para permitir acesso ao item através do Ctrl+clique.</w:t>
      </w:r>
    </w:p>
  </w:comment>
  <w:comment w:author="PAULO ROGÉRIO NEVES DE OLIVEIRA" w:id="41" w:date="2023-11-28T15:24:00Z">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todas as numerações dos apêndices.</w:t>
      </w:r>
    </w:p>
  </w:comment>
  <w:comment w:author="PAULO ROGÉRIO NEVES DE OLIVEIRA" w:id="29" w:date="2023-11-28T15:18:00Z">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arrumar a formatação dessa citação direta, para tamanho 11, espaçamento entre linhas 'simples'.</w:t>
      </w:r>
    </w:p>
  </w:comment>
  <w:comment w:author="PAULO ROGÉRIO NEVES DE OLIVEIRA" w:id="9" w:date="2023-11-28T14:39:00Z">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37" w:date="2023-11-28T15:22:00Z">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arrumar a formatação dessa citação direta, para tamanho 11, espaçamento entre linhas 'simples'.</w:t>
      </w:r>
    </w:p>
  </w:comment>
  <w:comment w:author="PAULO ROGÉRIO NEVES DE OLIVEIRA" w:id="22" w:date="2023-11-28T14:57:00Z">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os números</w:t>
      </w:r>
    </w:p>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atualizar a Tabela de atividade</w:t>
      </w:r>
    </w:p>
  </w:comment>
  <w:comment w:author="PAULO ROGÉRIO NEVES DE OLIVEIRA" w:id="23" w:date="2023-11-28T15:01:00Z">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organizar a tabela, removendo as marcações coloridas, redimensionando a altura das linhas, deixando-as com a altura apenas o texto.</w:t>
      </w:r>
    </w:p>
  </w:comment>
  <w:comment w:author="PAULO ROGÉRIO NEVES DE OLIVEIRA" w:id="31" w:date="2023-11-28T15:15:00Z">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PAULO ROGÉRIO NEVES DE OLIVEIRA" w:id="21" w:date="2023-11-28T14:57:00Z">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 remover os números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D10" w15:done="0"/>
  <w15:commentEx w15:paraId="00000D11" w15:done="0"/>
  <w15:commentEx w15:paraId="00000D12" w15:done="0"/>
  <w15:commentEx w15:paraId="00000D13" w15:done="0"/>
  <w15:commentEx w15:paraId="00000D14" w15:done="0"/>
  <w15:commentEx w15:paraId="00000D15" w15:done="0"/>
  <w15:commentEx w15:paraId="00000D16" w15:done="0"/>
  <w15:commentEx w15:paraId="00000D17" w15:done="0"/>
  <w15:commentEx w15:paraId="00000D18" w15:done="0"/>
  <w15:commentEx w15:paraId="00000D19" w15:done="0"/>
  <w15:commentEx w15:paraId="00000D1A" w15:done="0"/>
  <w15:commentEx w15:paraId="00000D1B" w15:done="0"/>
  <w15:commentEx w15:paraId="00000D1C" w15:done="0"/>
  <w15:commentEx w15:paraId="00000D1D" w15:done="0"/>
  <w15:commentEx w15:paraId="00000D1E" w15:done="0"/>
  <w15:commentEx w15:paraId="00000D1F" w15:done="0"/>
  <w15:commentEx w15:paraId="00000D20" w15:done="0"/>
  <w15:commentEx w15:paraId="00000D21" w15:done="0"/>
  <w15:commentEx w15:paraId="00000D22" w15:done="0"/>
  <w15:commentEx w15:paraId="00000D23" w15:done="0"/>
  <w15:commentEx w15:paraId="00000D24" w15:done="0"/>
  <w15:commentEx w15:paraId="00000D25" w15:done="0"/>
  <w15:commentEx w15:paraId="00000D2A" w15:done="0"/>
  <w15:commentEx w15:paraId="00000D2B" w15:done="0"/>
  <w15:commentEx w15:paraId="00000D2C" w15:done="0"/>
  <w15:commentEx w15:paraId="00000D2D" w15:done="0"/>
  <w15:commentEx w15:paraId="00000D2E" w15:done="0"/>
  <w15:commentEx w15:paraId="00000D2F" w15:done="0"/>
  <w15:commentEx w15:paraId="00000D30" w15:done="0"/>
  <w15:commentEx w15:paraId="00000D31" w15:done="0"/>
  <w15:commentEx w15:paraId="00000D32" w15:done="0"/>
  <w15:commentEx w15:paraId="00000D33" w15:done="0"/>
  <w15:commentEx w15:paraId="00000D34" w15:done="0"/>
  <w15:commentEx w15:paraId="00000D35" w15:done="0"/>
  <w15:commentEx w15:paraId="00000D36" w15:done="0"/>
  <w15:commentEx w15:paraId="00000D37" w15:done="0"/>
  <w15:commentEx w15:paraId="00000D38" w15:done="0"/>
  <w15:commentEx w15:paraId="00000D39" w15:done="0"/>
  <w15:commentEx w15:paraId="00000D3A" w15:done="0"/>
  <w15:commentEx w15:paraId="00000D3B" w15:done="0"/>
  <w15:commentEx w15:paraId="00000D3C" w15:done="0"/>
  <w15:commentEx w15:paraId="00000D3D" w15:done="0"/>
  <w15:commentEx w15:paraId="00000D40" w15:done="0"/>
  <w15:commentEx w15:paraId="00000D41" w15:done="0"/>
  <w15:commentEx w15:paraId="00000D42" w15:done="0"/>
  <w15:commentEx w15:paraId="00000D4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ambria"/>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0E">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0F">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0C">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right"/>
      <w:rPr>
        <w:color w:val="000000"/>
      </w:rPr>
    </w:pPr>
    <w:r w:rsidDel="00000000" w:rsidR="00000000" w:rsidRPr="00000000">
      <w:rPr>
        <w:rtl w:val="0"/>
      </w:rPr>
    </w:r>
  </w:p>
  <w:p w:rsidR="00000000" w:rsidDel="00000000" w:rsidP="00000000" w:rsidRDefault="00000000" w:rsidRPr="00000000" w14:paraId="00000D0D">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1.%2"/>
      <w:lvlJc w:val="left"/>
      <w:pPr>
        <w:ind w:left="1160" w:hanging="800"/>
      </w:pPr>
      <w:rPr/>
    </w:lvl>
    <w:lvl w:ilvl="2">
      <w:start w:val="1"/>
      <w:numFmt w:val="decimal"/>
      <w:lvlText w:val="%1.%2.%3"/>
      <w:lvlJc w:val="left"/>
      <w:pPr>
        <w:ind w:left="1160" w:hanging="80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3">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4">
    <w:lvl w:ilvl="0">
      <w:start w:val="2"/>
      <w:numFmt w:val="decimal"/>
      <w:lvlText w:val="%1"/>
      <w:lvlJc w:val="left"/>
      <w:pPr>
        <w:ind w:left="720" w:hanging="360"/>
      </w:pPr>
      <w:rPr/>
    </w:lvl>
    <w:lvl w:ilvl="1">
      <w:start w:val="1"/>
      <w:numFmt w:val="decimal"/>
      <w:lvlText w:val="%1.%2."/>
      <w:lvlJc w:val="left"/>
      <w:pPr>
        <w:ind w:left="1080" w:hanging="720"/>
      </w:pPr>
      <w:rPr>
        <w:b w:val="1"/>
        <w:i w:val="0"/>
        <w:smallCaps w:val="0"/>
        <w:strike w:val="0"/>
        <w:u w:val="none"/>
        <w:vertAlign w:val="baseline"/>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
    <w:lvl w:ilvl="0">
      <w:start w:val="2"/>
      <w:numFmt w:val="decimal"/>
      <w:lvlText w:val="%1"/>
      <w:lvlJc w:val="left"/>
      <w:pPr>
        <w:ind w:left="720" w:hanging="360"/>
      </w:pPr>
      <w:rPr/>
    </w:lvl>
    <w:lvl w:ilvl="1">
      <w:start w:val="2"/>
      <w:numFmt w:val="decimal"/>
      <w:lvlText w:val="%1.%2"/>
      <w:lvlJc w:val="left"/>
      <w:pPr>
        <w:ind w:left="1160" w:hanging="800"/>
      </w:pPr>
      <w:rPr/>
    </w:lvl>
    <w:lvl w:ilvl="2">
      <w:start w:val="1"/>
      <w:numFmt w:val="decimal"/>
      <w:lvlText w:val="%1.%2.%3"/>
      <w:lvlJc w:val="left"/>
      <w:pPr>
        <w:ind w:left="1160" w:hanging="800"/>
      </w:pPr>
      <w:rPr/>
    </w:lvl>
    <w:lvl w:ilvl="3">
      <w:start w:val="1"/>
      <w:numFmt w:val="decimal"/>
      <w:lvlText w:val="%1.%2.%3.%4"/>
      <w:lvlJc w:val="left"/>
      <w:pPr>
        <w:ind w:left="179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360" w:lineRule="auto"/>
      <w:ind w:left="284" w:hanging="284"/>
    </w:pPr>
    <w:rPr>
      <w:rFonts w:ascii="Arial" w:cs="Arial" w:eastAsia="Arial" w:hAnsi="Arial"/>
      <w:b w:val="1"/>
      <w:smallCaps w:val="1"/>
      <w:sz w:val="24"/>
      <w:szCs w:val="24"/>
    </w:rPr>
  </w:style>
  <w:style w:type="paragraph" w:styleId="Heading2">
    <w:name w:val="heading 2"/>
    <w:basedOn w:val="Normal"/>
    <w:next w:val="Normal"/>
    <w:pPr>
      <w:keepNext w:val="1"/>
      <w:keepLines w:val="1"/>
      <w:spacing w:after="0" w:before="40" w:line="360" w:lineRule="auto"/>
      <w:ind w:left="1440" w:hanging="720"/>
    </w:pPr>
    <w:rPr>
      <w:rFonts w:ascii="Arial" w:cs="Arial" w:eastAsia="Arial" w:hAnsi="Arial"/>
      <w:b w:val="1"/>
      <w:sz w:val="24"/>
      <w:szCs w:val="24"/>
    </w:rPr>
  </w:style>
  <w:style w:type="paragraph" w:styleId="Heading3">
    <w:name w:val="heading 3"/>
    <w:basedOn w:val="Normal"/>
    <w:next w:val="Normal"/>
    <w:pPr>
      <w:keepNext w:val="1"/>
      <w:keepLines w:val="1"/>
      <w:spacing w:after="0" w:before="40" w:line="360" w:lineRule="auto"/>
      <w:ind w:left="1080" w:hanging="720"/>
    </w:pPr>
    <w:rPr>
      <w:rFonts w:ascii="Arial" w:cs="Arial" w:eastAsia="Arial" w:hAnsi="Arial"/>
      <w:b w:val="1"/>
      <w:sz w:val="24"/>
      <w:szCs w:val="24"/>
    </w:rPr>
  </w:style>
  <w:style w:type="paragraph" w:styleId="Heading4">
    <w:name w:val="heading 4"/>
    <w:basedOn w:val="Normal"/>
    <w:next w:val="Normal"/>
    <w:pPr>
      <w:keepNext w:val="1"/>
      <w:keepLines w:val="1"/>
      <w:spacing w:after="0" w:before="40" w:lineRule="auto"/>
    </w:pPr>
    <w:rPr>
      <w:rFonts w:ascii="Cambria" w:cs="Cambria" w:eastAsia="Cambria" w:hAnsi="Cambria"/>
      <w:i w:val="1"/>
      <w:color w:val="36609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pPr>
      <w:spacing w:after="0" w:line="240" w:lineRule="auto"/>
      <w:jc w:val="center"/>
    </w:pPr>
    <w:rPr>
      <w:rFonts w:ascii="Arial" w:cs="Arial" w:eastAsia="Arial" w:hAnsi="Arial"/>
      <w:sz w:val="24"/>
      <w:szCs w:val="24"/>
    </w:rPr>
    <w:tblPr>
      <w:tblStyleRowBandSize w:val="1"/>
      <w:tblStyleColBandSize w:val="1"/>
      <w:tblCellMar>
        <w:top w:w="0.0" w:type="dxa"/>
        <w:left w:w="115.0" w:type="dxa"/>
        <w:bottom w:w="0.0" w:type="dxa"/>
        <w:right w:w="115.0" w:type="dxa"/>
      </w:tblCellMar>
    </w:tblPr>
    <w:tcPr>
      <w:shd w:fill="ffffff" w:val="clear"/>
    </w:tcPr>
    <w:tblStylePr w:type="firstRow">
      <w:tcPr>
        <w:shd w:fill="d9d9d9"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190" Type="http://schemas.openxmlformats.org/officeDocument/2006/relationships/image" Target="media/image86.png"/><Relationship Id="rId42" Type="http://schemas.openxmlformats.org/officeDocument/2006/relationships/image" Target="media/image17.png"/><Relationship Id="rId41" Type="http://schemas.openxmlformats.org/officeDocument/2006/relationships/image" Target="media/image51.png"/><Relationship Id="rId44" Type="http://schemas.openxmlformats.org/officeDocument/2006/relationships/image" Target="media/image63.png"/><Relationship Id="rId194" Type="http://schemas.openxmlformats.org/officeDocument/2006/relationships/image" Target="media/image101.png"/><Relationship Id="rId43" Type="http://schemas.openxmlformats.org/officeDocument/2006/relationships/image" Target="media/image19.png"/><Relationship Id="rId193" Type="http://schemas.openxmlformats.org/officeDocument/2006/relationships/image" Target="media/image57.png"/><Relationship Id="rId46" Type="http://schemas.openxmlformats.org/officeDocument/2006/relationships/image" Target="media/image109.png"/><Relationship Id="rId192" Type="http://schemas.openxmlformats.org/officeDocument/2006/relationships/image" Target="media/image66.png"/><Relationship Id="rId45" Type="http://schemas.openxmlformats.org/officeDocument/2006/relationships/image" Target="media/image92.png"/><Relationship Id="rId191" Type="http://schemas.openxmlformats.org/officeDocument/2006/relationships/image" Target="media/image59.png"/><Relationship Id="rId48" Type="http://schemas.openxmlformats.org/officeDocument/2006/relationships/image" Target="media/image97.png"/><Relationship Id="rId187" Type="http://schemas.openxmlformats.org/officeDocument/2006/relationships/image" Target="media/image76.png"/><Relationship Id="rId47" Type="http://schemas.openxmlformats.org/officeDocument/2006/relationships/image" Target="media/image91.png"/><Relationship Id="rId186" Type="http://schemas.openxmlformats.org/officeDocument/2006/relationships/image" Target="media/image112.png"/><Relationship Id="rId185" Type="http://schemas.openxmlformats.org/officeDocument/2006/relationships/image" Target="media/image84.png"/><Relationship Id="rId49" Type="http://schemas.openxmlformats.org/officeDocument/2006/relationships/image" Target="media/image90.png"/><Relationship Id="rId184" Type="http://schemas.openxmlformats.org/officeDocument/2006/relationships/image" Target="media/image80.png"/><Relationship Id="rId189" Type="http://schemas.openxmlformats.org/officeDocument/2006/relationships/image" Target="media/image70.png"/><Relationship Id="rId188" Type="http://schemas.openxmlformats.org/officeDocument/2006/relationships/image" Target="media/image67.png"/><Relationship Id="rId31" Type="http://schemas.openxmlformats.org/officeDocument/2006/relationships/image" Target="media/image49.png"/><Relationship Id="rId30" Type="http://schemas.openxmlformats.org/officeDocument/2006/relationships/image" Target="media/image34.png"/><Relationship Id="rId33" Type="http://schemas.openxmlformats.org/officeDocument/2006/relationships/image" Target="media/image40.png"/><Relationship Id="rId183" Type="http://schemas.openxmlformats.org/officeDocument/2006/relationships/image" Target="media/image162.png"/><Relationship Id="rId32" Type="http://schemas.openxmlformats.org/officeDocument/2006/relationships/image" Target="media/image27.png"/><Relationship Id="rId182" Type="http://schemas.openxmlformats.org/officeDocument/2006/relationships/image" Target="media/image150.png"/><Relationship Id="rId35" Type="http://schemas.openxmlformats.org/officeDocument/2006/relationships/image" Target="media/image8.png"/><Relationship Id="rId181" Type="http://schemas.openxmlformats.org/officeDocument/2006/relationships/image" Target="media/image142.png"/><Relationship Id="rId34" Type="http://schemas.openxmlformats.org/officeDocument/2006/relationships/image" Target="media/image33.png"/><Relationship Id="rId180" Type="http://schemas.openxmlformats.org/officeDocument/2006/relationships/image" Target="media/image149.png"/><Relationship Id="rId37" Type="http://schemas.openxmlformats.org/officeDocument/2006/relationships/image" Target="media/image10.png"/><Relationship Id="rId176" Type="http://schemas.openxmlformats.org/officeDocument/2006/relationships/image" Target="media/image164.png"/><Relationship Id="rId297" Type="http://schemas.openxmlformats.org/officeDocument/2006/relationships/image" Target="media/image308.png"/><Relationship Id="rId36" Type="http://schemas.openxmlformats.org/officeDocument/2006/relationships/image" Target="media/image46.png"/><Relationship Id="rId175" Type="http://schemas.openxmlformats.org/officeDocument/2006/relationships/image" Target="media/image182.png"/><Relationship Id="rId296" Type="http://schemas.openxmlformats.org/officeDocument/2006/relationships/image" Target="media/image332.png"/><Relationship Id="rId39" Type="http://schemas.openxmlformats.org/officeDocument/2006/relationships/image" Target="media/image13.png"/><Relationship Id="rId174" Type="http://schemas.openxmlformats.org/officeDocument/2006/relationships/image" Target="media/image167.png"/><Relationship Id="rId295" Type="http://schemas.openxmlformats.org/officeDocument/2006/relationships/image" Target="media/image330.png"/><Relationship Id="rId38" Type="http://schemas.openxmlformats.org/officeDocument/2006/relationships/image" Target="media/image38.png"/><Relationship Id="rId173" Type="http://schemas.openxmlformats.org/officeDocument/2006/relationships/image" Target="media/image115.png"/><Relationship Id="rId294" Type="http://schemas.openxmlformats.org/officeDocument/2006/relationships/image" Target="media/image327.png"/><Relationship Id="rId179" Type="http://schemas.openxmlformats.org/officeDocument/2006/relationships/image" Target="media/image145.png"/><Relationship Id="rId178" Type="http://schemas.openxmlformats.org/officeDocument/2006/relationships/image" Target="media/image174.png"/><Relationship Id="rId299" Type="http://schemas.openxmlformats.org/officeDocument/2006/relationships/image" Target="media/image323.png"/><Relationship Id="rId177" Type="http://schemas.openxmlformats.org/officeDocument/2006/relationships/image" Target="media/image161.png"/><Relationship Id="rId298" Type="http://schemas.openxmlformats.org/officeDocument/2006/relationships/image" Target="media/image309.png"/><Relationship Id="rId20" Type="http://schemas.openxmlformats.org/officeDocument/2006/relationships/image" Target="media/image2.png"/><Relationship Id="rId22" Type="http://schemas.openxmlformats.org/officeDocument/2006/relationships/image" Target="media/image5.png"/><Relationship Id="rId21" Type="http://schemas.openxmlformats.org/officeDocument/2006/relationships/image" Target="media/image346.png"/><Relationship Id="rId24" Type="http://schemas.openxmlformats.org/officeDocument/2006/relationships/image" Target="media/image348.png"/><Relationship Id="rId23" Type="http://schemas.openxmlformats.org/officeDocument/2006/relationships/image" Target="media/image347.png"/><Relationship Id="rId26" Type="http://schemas.openxmlformats.org/officeDocument/2006/relationships/image" Target="media/image52.png"/><Relationship Id="rId25" Type="http://schemas.openxmlformats.org/officeDocument/2006/relationships/image" Target="media/image23.png"/><Relationship Id="rId28" Type="http://schemas.openxmlformats.org/officeDocument/2006/relationships/image" Target="media/image56.png"/><Relationship Id="rId27" Type="http://schemas.openxmlformats.org/officeDocument/2006/relationships/image" Target="media/image39.png"/><Relationship Id="rId29" Type="http://schemas.openxmlformats.org/officeDocument/2006/relationships/image" Target="media/image35.png"/><Relationship Id="rId11" Type="http://schemas.openxmlformats.org/officeDocument/2006/relationships/image" Target="media/image30.png"/><Relationship Id="rId10" Type="http://schemas.openxmlformats.org/officeDocument/2006/relationships/image" Target="media/image64.png"/><Relationship Id="rId13" Type="http://schemas.openxmlformats.org/officeDocument/2006/relationships/image" Target="media/image355.jpg"/><Relationship Id="rId12" Type="http://schemas.openxmlformats.org/officeDocument/2006/relationships/image" Target="media/image47.png"/><Relationship Id="rId15" Type="http://schemas.openxmlformats.org/officeDocument/2006/relationships/image" Target="media/image9.png"/><Relationship Id="rId198" Type="http://schemas.openxmlformats.org/officeDocument/2006/relationships/image" Target="media/image107.png"/><Relationship Id="rId14" Type="http://schemas.openxmlformats.org/officeDocument/2006/relationships/image" Target="media/image354.png"/><Relationship Id="rId197" Type="http://schemas.openxmlformats.org/officeDocument/2006/relationships/image" Target="media/image110.png"/><Relationship Id="rId17" Type="http://schemas.openxmlformats.org/officeDocument/2006/relationships/image" Target="media/image356.png"/><Relationship Id="rId196" Type="http://schemas.openxmlformats.org/officeDocument/2006/relationships/image" Target="media/image102.png"/><Relationship Id="rId16" Type="http://schemas.openxmlformats.org/officeDocument/2006/relationships/image" Target="media/image140.png"/><Relationship Id="rId195" Type="http://schemas.openxmlformats.org/officeDocument/2006/relationships/image" Target="media/image128.png"/><Relationship Id="rId19" Type="http://schemas.openxmlformats.org/officeDocument/2006/relationships/image" Target="media/image345.png"/><Relationship Id="rId18" Type="http://schemas.openxmlformats.org/officeDocument/2006/relationships/image" Target="media/image343.jpg"/><Relationship Id="rId199" Type="http://schemas.openxmlformats.org/officeDocument/2006/relationships/image" Target="media/image88.png"/><Relationship Id="rId84" Type="http://schemas.openxmlformats.org/officeDocument/2006/relationships/image" Target="media/image126.png"/><Relationship Id="rId83" Type="http://schemas.openxmlformats.org/officeDocument/2006/relationships/image" Target="media/image144.png"/><Relationship Id="rId86" Type="http://schemas.openxmlformats.org/officeDocument/2006/relationships/image" Target="media/image104.png"/><Relationship Id="rId85" Type="http://schemas.openxmlformats.org/officeDocument/2006/relationships/image" Target="media/image117.png"/><Relationship Id="rId88" Type="http://schemas.openxmlformats.org/officeDocument/2006/relationships/image" Target="media/image247.png"/><Relationship Id="rId150" Type="http://schemas.openxmlformats.org/officeDocument/2006/relationships/image" Target="media/image199.png"/><Relationship Id="rId271" Type="http://schemas.openxmlformats.org/officeDocument/2006/relationships/image" Target="media/image118.png"/><Relationship Id="rId87" Type="http://schemas.openxmlformats.org/officeDocument/2006/relationships/image" Target="media/image236.png"/><Relationship Id="rId270" Type="http://schemas.openxmlformats.org/officeDocument/2006/relationships/image" Target="media/image111.png"/><Relationship Id="rId89" Type="http://schemas.openxmlformats.org/officeDocument/2006/relationships/image" Target="media/image200.png"/><Relationship Id="rId80" Type="http://schemas.openxmlformats.org/officeDocument/2006/relationships/image" Target="media/image121.png"/><Relationship Id="rId82" Type="http://schemas.openxmlformats.org/officeDocument/2006/relationships/image" Target="media/image134.png"/><Relationship Id="rId81" Type="http://schemas.openxmlformats.org/officeDocument/2006/relationships/image" Target="media/image13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96.png"/><Relationship Id="rId4" Type="http://schemas.openxmlformats.org/officeDocument/2006/relationships/fontTable" Target="fontTable.xml"/><Relationship Id="rId148" Type="http://schemas.openxmlformats.org/officeDocument/2006/relationships/image" Target="media/image205.png"/><Relationship Id="rId269" Type="http://schemas.openxmlformats.org/officeDocument/2006/relationships/image" Target="media/image119.png"/><Relationship Id="rId9" Type="http://schemas.openxmlformats.org/officeDocument/2006/relationships/header" Target="header1.xml"/><Relationship Id="rId143" Type="http://schemas.openxmlformats.org/officeDocument/2006/relationships/image" Target="media/image243.png"/><Relationship Id="rId264" Type="http://schemas.openxmlformats.org/officeDocument/2006/relationships/image" Target="media/image209.png"/><Relationship Id="rId142" Type="http://schemas.openxmlformats.org/officeDocument/2006/relationships/image" Target="media/image250.png"/><Relationship Id="rId263" Type="http://schemas.openxmlformats.org/officeDocument/2006/relationships/image" Target="media/image186.png"/><Relationship Id="rId141" Type="http://schemas.openxmlformats.org/officeDocument/2006/relationships/image" Target="media/image241.png"/><Relationship Id="rId262" Type="http://schemas.openxmlformats.org/officeDocument/2006/relationships/image" Target="media/image177.png"/><Relationship Id="rId140" Type="http://schemas.openxmlformats.org/officeDocument/2006/relationships/image" Target="media/image258.png"/><Relationship Id="rId261" Type="http://schemas.openxmlformats.org/officeDocument/2006/relationships/image" Target="media/image190.png"/><Relationship Id="rId5" Type="http://schemas.openxmlformats.org/officeDocument/2006/relationships/numbering" Target="numbering.xml"/><Relationship Id="rId147" Type="http://schemas.openxmlformats.org/officeDocument/2006/relationships/image" Target="media/image179.png"/><Relationship Id="rId268" Type="http://schemas.openxmlformats.org/officeDocument/2006/relationships/image" Target="media/image103.png"/><Relationship Id="rId6" Type="http://schemas.openxmlformats.org/officeDocument/2006/relationships/styles" Target="styles.xml"/><Relationship Id="rId146" Type="http://schemas.openxmlformats.org/officeDocument/2006/relationships/image" Target="media/image224.png"/><Relationship Id="rId267" Type="http://schemas.openxmlformats.org/officeDocument/2006/relationships/image" Target="media/image93.png"/><Relationship Id="rId7" Type="http://schemas.openxmlformats.org/officeDocument/2006/relationships/customXml" Target="../customXML/item1.xml"/><Relationship Id="rId145" Type="http://schemas.openxmlformats.org/officeDocument/2006/relationships/image" Target="media/image210.png"/><Relationship Id="rId266" Type="http://schemas.openxmlformats.org/officeDocument/2006/relationships/image" Target="media/image132.png"/><Relationship Id="rId8" Type="http://schemas.microsoft.com/office/2011/relationships/commentsExtended" Target="commentsExtended.xml"/><Relationship Id="rId144" Type="http://schemas.openxmlformats.org/officeDocument/2006/relationships/image" Target="media/image188.png"/><Relationship Id="rId265" Type="http://schemas.openxmlformats.org/officeDocument/2006/relationships/image" Target="media/image143.png"/><Relationship Id="rId73" Type="http://schemas.openxmlformats.org/officeDocument/2006/relationships/image" Target="media/image171.png"/><Relationship Id="rId72" Type="http://schemas.openxmlformats.org/officeDocument/2006/relationships/image" Target="media/image155.png"/><Relationship Id="rId75" Type="http://schemas.openxmlformats.org/officeDocument/2006/relationships/image" Target="media/image169.png"/><Relationship Id="rId74" Type="http://schemas.openxmlformats.org/officeDocument/2006/relationships/image" Target="media/image160.png"/><Relationship Id="rId77" Type="http://schemas.openxmlformats.org/officeDocument/2006/relationships/image" Target="media/image114.png"/><Relationship Id="rId260" Type="http://schemas.openxmlformats.org/officeDocument/2006/relationships/image" Target="media/image193.png"/><Relationship Id="rId76" Type="http://schemas.openxmlformats.org/officeDocument/2006/relationships/image" Target="media/image113.png"/><Relationship Id="rId79" Type="http://schemas.openxmlformats.org/officeDocument/2006/relationships/image" Target="media/image137.png"/><Relationship Id="rId78" Type="http://schemas.openxmlformats.org/officeDocument/2006/relationships/image" Target="media/image135.png"/><Relationship Id="rId71" Type="http://schemas.openxmlformats.org/officeDocument/2006/relationships/image" Target="media/image151.png"/><Relationship Id="rId70" Type="http://schemas.openxmlformats.org/officeDocument/2006/relationships/image" Target="media/image159.png"/><Relationship Id="rId139" Type="http://schemas.openxmlformats.org/officeDocument/2006/relationships/image" Target="media/image262.png"/><Relationship Id="rId138" Type="http://schemas.openxmlformats.org/officeDocument/2006/relationships/image" Target="media/image277.png"/><Relationship Id="rId259" Type="http://schemas.openxmlformats.org/officeDocument/2006/relationships/image" Target="media/image183.png"/><Relationship Id="rId137" Type="http://schemas.openxmlformats.org/officeDocument/2006/relationships/image" Target="media/image278.png"/><Relationship Id="rId258" Type="http://schemas.openxmlformats.org/officeDocument/2006/relationships/image" Target="media/image207.png"/><Relationship Id="rId132" Type="http://schemas.openxmlformats.org/officeDocument/2006/relationships/image" Target="media/image226.png"/><Relationship Id="rId253" Type="http://schemas.openxmlformats.org/officeDocument/2006/relationships/image" Target="media/image238.png"/><Relationship Id="rId131" Type="http://schemas.openxmlformats.org/officeDocument/2006/relationships/image" Target="media/image235.png"/><Relationship Id="rId252" Type="http://schemas.openxmlformats.org/officeDocument/2006/relationships/image" Target="media/image249.png"/><Relationship Id="rId130" Type="http://schemas.openxmlformats.org/officeDocument/2006/relationships/image" Target="media/image257.png"/><Relationship Id="rId251" Type="http://schemas.openxmlformats.org/officeDocument/2006/relationships/image" Target="media/image246.png"/><Relationship Id="rId250" Type="http://schemas.openxmlformats.org/officeDocument/2006/relationships/image" Target="media/image259.png"/><Relationship Id="rId136" Type="http://schemas.openxmlformats.org/officeDocument/2006/relationships/image" Target="media/image270.png"/><Relationship Id="rId257" Type="http://schemas.openxmlformats.org/officeDocument/2006/relationships/image" Target="media/image214.png"/><Relationship Id="rId135" Type="http://schemas.openxmlformats.org/officeDocument/2006/relationships/image" Target="media/image275.png"/><Relationship Id="rId256" Type="http://schemas.openxmlformats.org/officeDocument/2006/relationships/image" Target="media/image203.png"/><Relationship Id="rId134" Type="http://schemas.openxmlformats.org/officeDocument/2006/relationships/image" Target="media/image273.png"/><Relationship Id="rId255" Type="http://schemas.openxmlformats.org/officeDocument/2006/relationships/image" Target="media/image187.png"/><Relationship Id="rId133" Type="http://schemas.openxmlformats.org/officeDocument/2006/relationships/image" Target="media/image256.png"/><Relationship Id="rId254" Type="http://schemas.openxmlformats.org/officeDocument/2006/relationships/image" Target="media/image240.png"/><Relationship Id="rId62" Type="http://schemas.openxmlformats.org/officeDocument/2006/relationships/image" Target="media/image71.png"/><Relationship Id="rId61" Type="http://schemas.openxmlformats.org/officeDocument/2006/relationships/image" Target="media/image100.png"/><Relationship Id="rId64" Type="http://schemas.openxmlformats.org/officeDocument/2006/relationships/image" Target="media/image78.png"/><Relationship Id="rId63" Type="http://schemas.openxmlformats.org/officeDocument/2006/relationships/image" Target="media/image85.png"/><Relationship Id="rId66" Type="http://schemas.openxmlformats.org/officeDocument/2006/relationships/image" Target="media/image139.png"/><Relationship Id="rId172" Type="http://schemas.openxmlformats.org/officeDocument/2006/relationships/image" Target="media/image131.png"/><Relationship Id="rId293" Type="http://schemas.openxmlformats.org/officeDocument/2006/relationships/image" Target="media/image336.png"/><Relationship Id="rId65" Type="http://schemas.openxmlformats.org/officeDocument/2006/relationships/image" Target="media/image146.png"/><Relationship Id="rId171" Type="http://schemas.openxmlformats.org/officeDocument/2006/relationships/image" Target="media/image133.png"/><Relationship Id="rId292" Type="http://schemas.openxmlformats.org/officeDocument/2006/relationships/image" Target="media/image326.png"/><Relationship Id="rId68" Type="http://schemas.openxmlformats.org/officeDocument/2006/relationships/image" Target="media/image156.png"/><Relationship Id="rId170" Type="http://schemas.openxmlformats.org/officeDocument/2006/relationships/image" Target="media/image122.png"/><Relationship Id="rId291" Type="http://schemas.openxmlformats.org/officeDocument/2006/relationships/image" Target="media/image342.png"/><Relationship Id="rId67" Type="http://schemas.openxmlformats.org/officeDocument/2006/relationships/image" Target="media/image148.png"/><Relationship Id="rId290" Type="http://schemas.openxmlformats.org/officeDocument/2006/relationships/image" Target="media/image334.png"/><Relationship Id="rId60" Type="http://schemas.openxmlformats.org/officeDocument/2006/relationships/image" Target="media/image65.png"/><Relationship Id="rId165" Type="http://schemas.openxmlformats.org/officeDocument/2006/relationships/image" Target="media/image120.png"/><Relationship Id="rId286" Type="http://schemas.openxmlformats.org/officeDocument/2006/relationships/image" Target="media/image58.png"/><Relationship Id="rId69" Type="http://schemas.openxmlformats.org/officeDocument/2006/relationships/image" Target="media/image157.png"/><Relationship Id="rId164" Type="http://schemas.openxmlformats.org/officeDocument/2006/relationships/image" Target="media/image175.png"/><Relationship Id="rId285" Type="http://schemas.openxmlformats.org/officeDocument/2006/relationships/image" Target="media/image87.png"/><Relationship Id="rId163" Type="http://schemas.openxmlformats.org/officeDocument/2006/relationships/image" Target="media/image201.png"/><Relationship Id="rId284" Type="http://schemas.openxmlformats.org/officeDocument/2006/relationships/image" Target="media/image83.png"/><Relationship Id="rId162" Type="http://schemas.openxmlformats.org/officeDocument/2006/relationships/image" Target="media/image195.png"/><Relationship Id="rId283" Type="http://schemas.openxmlformats.org/officeDocument/2006/relationships/image" Target="media/image72.png"/><Relationship Id="rId169" Type="http://schemas.openxmlformats.org/officeDocument/2006/relationships/image" Target="media/image123.png"/><Relationship Id="rId168" Type="http://schemas.openxmlformats.org/officeDocument/2006/relationships/image" Target="media/image124.png"/><Relationship Id="rId289" Type="http://schemas.openxmlformats.org/officeDocument/2006/relationships/image" Target="media/image337.png"/><Relationship Id="rId167" Type="http://schemas.openxmlformats.org/officeDocument/2006/relationships/image" Target="media/image147.png"/><Relationship Id="rId288" Type="http://schemas.openxmlformats.org/officeDocument/2006/relationships/image" Target="media/image335.png"/><Relationship Id="rId166" Type="http://schemas.openxmlformats.org/officeDocument/2006/relationships/image" Target="media/image116.png"/><Relationship Id="rId287" Type="http://schemas.openxmlformats.org/officeDocument/2006/relationships/image" Target="media/image341.png"/><Relationship Id="rId51" Type="http://schemas.openxmlformats.org/officeDocument/2006/relationships/image" Target="media/image105.png"/><Relationship Id="rId50" Type="http://schemas.openxmlformats.org/officeDocument/2006/relationships/image" Target="media/image127.png"/><Relationship Id="rId53" Type="http://schemas.openxmlformats.org/officeDocument/2006/relationships/image" Target="media/image98.png"/><Relationship Id="rId52" Type="http://schemas.openxmlformats.org/officeDocument/2006/relationships/image" Target="media/image94.png"/><Relationship Id="rId55" Type="http://schemas.openxmlformats.org/officeDocument/2006/relationships/image" Target="media/image75.png"/><Relationship Id="rId161" Type="http://schemas.openxmlformats.org/officeDocument/2006/relationships/image" Target="media/image204.png"/><Relationship Id="rId282" Type="http://schemas.openxmlformats.org/officeDocument/2006/relationships/image" Target="media/image77.png"/><Relationship Id="rId54" Type="http://schemas.openxmlformats.org/officeDocument/2006/relationships/image" Target="media/image106.png"/><Relationship Id="rId160" Type="http://schemas.openxmlformats.org/officeDocument/2006/relationships/image" Target="media/image213.png"/><Relationship Id="rId281" Type="http://schemas.openxmlformats.org/officeDocument/2006/relationships/image" Target="media/image73.png"/><Relationship Id="rId57" Type="http://schemas.openxmlformats.org/officeDocument/2006/relationships/image" Target="media/image54.png"/><Relationship Id="rId280" Type="http://schemas.openxmlformats.org/officeDocument/2006/relationships/image" Target="media/image82.png"/><Relationship Id="rId56" Type="http://schemas.openxmlformats.org/officeDocument/2006/relationships/image" Target="media/image48.png"/><Relationship Id="rId159" Type="http://schemas.openxmlformats.org/officeDocument/2006/relationships/image" Target="media/image208.png"/><Relationship Id="rId59" Type="http://schemas.openxmlformats.org/officeDocument/2006/relationships/image" Target="media/image74.png"/><Relationship Id="rId154" Type="http://schemas.openxmlformats.org/officeDocument/2006/relationships/image" Target="media/image228.png"/><Relationship Id="rId275" Type="http://schemas.openxmlformats.org/officeDocument/2006/relationships/image" Target="media/image165.png"/><Relationship Id="rId58" Type="http://schemas.openxmlformats.org/officeDocument/2006/relationships/image" Target="media/image62.png"/><Relationship Id="rId153" Type="http://schemas.openxmlformats.org/officeDocument/2006/relationships/image" Target="media/image176.png"/><Relationship Id="rId274" Type="http://schemas.openxmlformats.org/officeDocument/2006/relationships/image" Target="media/image178.png"/><Relationship Id="rId152" Type="http://schemas.openxmlformats.org/officeDocument/2006/relationships/image" Target="media/image172.png"/><Relationship Id="rId273" Type="http://schemas.openxmlformats.org/officeDocument/2006/relationships/image" Target="media/image166.png"/><Relationship Id="rId151" Type="http://schemas.openxmlformats.org/officeDocument/2006/relationships/image" Target="media/image185.png"/><Relationship Id="rId272" Type="http://schemas.openxmlformats.org/officeDocument/2006/relationships/image" Target="media/image141.png"/><Relationship Id="rId158" Type="http://schemas.openxmlformats.org/officeDocument/2006/relationships/image" Target="media/image218.png"/><Relationship Id="rId279" Type="http://schemas.openxmlformats.org/officeDocument/2006/relationships/image" Target="media/image96.png"/><Relationship Id="rId157" Type="http://schemas.openxmlformats.org/officeDocument/2006/relationships/image" Target="media/image251.png"/><Relationship Id="rId278" Type="http://schemas.openxmlformats.org/officeDocument/2006/relationships/image" Target="media/image158.png"/><Relationship Id="rId156" Type="http://schemas.openxmlformats.org/officeDocument/2006/relationships/image" Target="media/image229.png"/><Relationship Id="rId277" Type="http://schemas.openxmlformats.org/officeDocument/2006/relationships/image" Target="media/image153.png"/><Relationship Id="rId155" Type="http://schemas.openxmlformats.org/officeDocument/2006/relationships/image" Target="media/image219.png"/><Relationship Id="rId276" Type="http://schemas.openxmlformats.org/officeDocument/2006/relationships/image" Target="media/image163.png"/><Relationship Id="rId107" Type="http://schemas.openxmlformats.org/officeDocument/2006/relationships/image" Target="media/image173.png"/><Relationship Id="rId228" Type="http://schemas.openxmlformats.org/officeDocument/2006/relationships/image" Target="media/image299.png"/><Relationship Id="rId349" Type="http://schemas.openxmlformats.org/officeDocument/2006/relationships/image" Target="media/image280.png"/><Relationship Id="rId106" Type="http://schemas.openxmlformats.org/officeDocument/2006/relationships/image" Target="media/image168.png"/><Relationship Id="rId227" Type="http://schemas.openxmlformats.org/officeDocument/2006/relationships/image" Target="media/image295.png"/><Relationship Id="rId348" Type="http://schemas.openxmlformats.org/officeDocument/2006/relationships/image" Target="media/image53.png"/><Relationship Id="rId105" Type="http://schemas.openxmlformats.org/officeDocument/2006/relationships/image" Target="media/image184.png"/><Relationship Id="rId226" Type="http://schemas.openxmlformats.org/officeDocument/2006/relationships/image" Target="media/image325.png"/><Relationship Id="rId347" Type="http://schemas.openxmlformats.org/officeDocument/2006/relationships/image" Target="media/image4.png"/><Relationship Id="rId104" Type="http://schemas.openxmlformats.org/officeDocument/2006/relationships/image" Target="media/image170.png"/><Relationship Id="rId225" Type="http://schemas.openxmlformats.org/officeDocument/2006/relationships/image" Target="media/image315.png"/><Relationship Id="rId346" Type="http://schemas.openxmlformats.org/officeDocument/2006/relationships/image" Target="media/image265.jpg"/><Relationship Id="rId109" Type="http://schemas.openxmlformats.org/officeDocument/2006/relationships/image" Target="media/image266.png"/><Relationship Id="rId108" Type="http://schemas.openxmlformats.org/officeDocument/2006/relationships/image" Target="media/image254.png"/><Relationship Id="rId229" Type="http://schemas.openxmlformats.org/officeDocument/2006/relationships/image" Target="media/image297.png"/><Relationship Id="rId220" Type="http://schemas.openxmlformats.org/officeDocument/2006/relationships/image" Target="media/image212.png"/><Relationship Id="rId341" Type="http://schemas.openxmlformats.org/officeDocument/2006/relationships/image" Target="media/image302.png"/><Relationship Id="rId340" Type="http://schemas.openxmlformats.org/officeDocument/2006/relationships/image" Target="media/image79.png"/><Relationship Id="rId103" Type="http://schemas.openxmlformats.org/officeDocument/2006/relationships/image" Target="media/image191.png"/><Relationship Id="rId224" Type="http://schemas.openxmlformats.org/officeDocument/2006/relationships/image" Target="media/image296.png"/><Relationship Id="rId345" Type="http://schemas.openxmlformats.org/officeDocument/2006/relationships/image" Target="media/image24.png"/><Relationship Id="rId102" Type="http://schemas.openxmlformats.org/officeDocument/2006/relationships/image" Target="media/image197.png"/><Relationship Id="rId223" Type="http://schemas.openxmlformats.org/officeDocument/2006/relationships/image" Target="media/image261.png"/><Relationship Id="rId344" Type="http://schemas.openxmlformats.org/officeDocument/2006/relationships/image" Target="media/image350.png"/><Relationship Id="rId101" Type="http://schemas.openxmlformats.org/officeDocument/2006/relationships/image" Target="media/image192.png"/><Relationship Id="rId222" Type="http://schemas.openxmlformats.org/officeDocument/2006/relationships/image" Target="media/image276.png"/><Relationship Id="rId343" Type="http://schemas.openxmlformats.org/officeDocument/2006/relationships/image" Target="media/image6.jpg"/><Relationship Id="rId100" Type="http://schemas.openxmlformats.org/officeDocument/2006/relationships/image" Target="media/image198.png"/><Relationship Id="rId221" Type="http://schemas.openxmlformats.org/officeDocument/2006/relationships/image" Target="media/image221.png"/><Relationship Id="rId342" Type="http://schemas.openxmlformats.org/officeDocument/2006/relationships/image" Target="media/image26.png"/><Relationship Id="rId217" Type="http://schemas.openxmlformats.org/officeDocument/2006/relationships/image" Target="media/image287.png"/><Relationship Id="rId338" Type="http://schemas.openxmlformats.org/officeDocument/2006/relationships/image" Target="media/image55.jpg"/><Relationship Id="rId216" Type="http://schemas.openxmlformats.org/officeDocument/2006/relationships/image" Target="media/image125.png"/><Relationship Id="rId337" Type="http://schemas.openxmlformats.org/officeDocument/2006/relationships/image" Target="media/image99.jpg"/><Relationship Id="rId215" Type="http://schemas.openxmlformats.org/officeDocument/2006/relationships/image" Target="media/image271.png"/><Relationship Id="rId336" Type="http://schemas.openxmlformats.org/officeDocument/2006/relationships/image" Target="media/image316.png"/><Relationship Id="rId214" Type="http://schemas.openxmlformats.org/officeDocument/2006/relationships/image" Target="media/image138.png"/><Relationship Id="rId335" Type="http://schemas.openxmlformats.org/officeDocument/2006/relationships/image" Target="media/image3.jpg"/><Relationship Id="rId219" Type="http://schemas.openxmlformats.org/officeDocument/2006/relationships/image" Target="media/image267.png"/><Relationship Id="rId218" Type="http://schemas.openxmlformats.org/officeDocument/2006/relationships/image" Target="media/image129.png"/><Relationship Id="rId339" Type="http://schemas.openxmlformats.org/officeDocument/2006/relationships/image" Target="media/image32.png"/><Relationship Id="rId330" Type="http://schemas.openxmlformats.org/officeDocument/2006/relationships/image" Target="media/image60.png"/><Relationship Id="rId213" Type="http://schemas.openxmlformats.org/officeDocument/2006/relationships/image" Target="media/image321.png"/><Relationship Id="rId334" Type="http://schemas.openxmlformats.org/officeDocument/2006/relationships/image" Target="media/image29.png"/><Relationship Id="rId212" Type="http://schemas.openxmlformats.org/officeDocument/2006/relationships/image" Target="media/image21.png"/><Relationship Id="rId333" Type="http://schemas.openxmlformats.org/officeDocument/2006/relationships/image" Target="media/image340.jpg"/><Relationship Id="rId211" Type="http://schemas.openxmlformats.org/officeDocument/2006/relationships/image" Target="media/image14.png"/><Relationship Id="rId332" Type="http://schemas.openxmlformats.org/officeDocument/2006/relationships/image" Target="media/image31.png"/><Relationship Id="rId210" Type="http://schemas.openxmlformats.org/officeDocument/2006/relationships/image" Target="media/image18.png"/><Relationship Id="rId331" Type="http://schemas.openxmlformats.org/officeDocument/2006/relationships/image" Target="media/image194.jpg"/><Relationship Id="rId129" Type="http://schemas.openxmlformats.org/officeDocument/2006/relationships/image" Target="media/image222.png"/><Relationship Id="rId128" Type="http://schemas.openxmlformats.org/officeDocument/2006/relationships/image" Target="media/image230.png"/><Relationship Id="rId249" Type="http://schemas.openxmlformats.org/officeDocument/2006/relationships/image" Target="media/image252.png"/><Relationship Id="rId127" Type="http://schemas.openxmlformats.org/officeDocument/2006/relationships/image" Target="media/image237.png"/><Relationship Id="rId248" Type="http://schemas.openxmlformats.org/officeDocument/2006/relationships/image" Target="media/image253.png"/><Relationship Id="rId126" Type="http://schemas.openxmlformats.org/officeDocument/2006/relationships/image" Target="media/image242.png"/><Relationship Id="rId247" Type="http://schemas.openxmlformats.org/officeDocument/2006/relationships/image" Target="media/image274.png"/><Relationship Id="rId121" Type="http://schemas.openxmlformats.org/officeDocument/2006/relationships/image" Target="media/image283.png"/><Relationship Id="rId242" Type="http://schemas.openxmlformats.org/officeDocument/2006/relationships/image" Target="media/image225.png"/><Relationship Id="rId363" Type="http://schemas.openxmlformats.org/officeDocument/2006/relationships/image" Target="media/image349.png"/><Relationship Id="rId120" Type="http://schemas.openxmlformats.org/officeDocument/2006/relationships/image" Target="media/image304.png"/><Relationship Id="rId241" Type="http://schemas.openxmlformats.org/officeDocument/2006/relationships/image" Target="media/image220.png"/><Relationship Id="rId362" Type="http://schemas.openxmlformats.org/officeDocument/2006/relationships/image" Target="media/image41.png"/><Relationship Id="rId240" Type="http://schemas.openxmlformats.org/officeDocument/2006/relationships/image" Target="media/image227.png"/><Relationship Id="rId361" Type="http://schemas.openxmlformats.org/officeDocument/2006/relationships/image" Target="media/image154.jpg"/><Relationship Id="rId360" Type="http://schemas.openxmlformats.org/officeDocument/2006/relationships/image" Target="media/image15.png"/><Relationship Id="rId125" Type="http://schemas.openxmlformats.org/officeDocument/2006/relationships/image" Target="media/image255.png"/><Relationship Id="rId246" Type="http://schemas.openxmlformats.org/officeDocument/2006/relationships/image" Target="media/image268.png"/><Relationship Id="rId124" Type="http://schemas.openxmlformats.org/officeDocument/2006/relationships/image" Target="media/image239.png"/><Relationship Id="rId245" Type="http://schemas.openxmlformats.org/officeDocument/2006/relationships/image" Target="media/image269.png"/><Relationship Id="rId366" Type="http://schemas.openxmlformats.org/officeDocument/2006/relationships/image" Target="media/image293.png"/><Relationship Id="rId123" Type="http://schemas.openxmlformats.org/officeDocument/2006/relationships/image" Target="media/image292.png"/><Relationship Id="rId244" Type="http://schemas.openxmlformats.org/officeDocument/2006/relationships/image" Target="media/image231.png"/><Relationship Id="rId365" Type="http://schemas.openxmlformats.org/officeDocument/2006/relationships/image" Target="media/image152.jpg"/><Relationship Id="rId122" Type="http://schemas.openxmlformats.org/officeDocument/2006/relationships/image" Target="media/image282.png"/><Relationship Id="rId243" Type="http://schemas.openxmlformats.org/officeDocument/2006/relationships/image" Target="media/image232.png"/><Relationship Id="rId364" Type="http://schemas.openxmlformats.org/officeDocument/2006/relationships/image" Target="media/image69.jpg"/><Relationship Id="rId95" Type="http://schemas.openxmlformats.org/officeDocument/2006/relationships/image" Target="media/image202.png"/><Relationship Id="rId94" Type="http://schemas.openxmlformats.org/officeDocument/2006/relationships/image" Target="media/image217.png"/><Relationship Id="rId97" Type="http://schemas.openxmlformats.org/officeDocument/2006/relationships/image" Target="media/image216.png"/><Relationship Id="rId96" Type="http://schemas.openxmlformats.org/officeDocument/2006/relationships/image" Target="media/image206.png"/><Relationship Id="rId99" Type="http://schemas.openxmlformats.org/officeDocument/2006/relationships/image" Target="media/image189.png"/><Relationship Id="rId98" Type="http://schemas.openxmlformats.org/officeDocument/2006/relationships/image" Target="media/image180.png"/><Relationship Id="rId91" Type="http://schemas.openxmlformats.org/officeDocument/2006/relationships/image" Target="media/image223.png"/><Relationship Id="rId90" Type="http://schemas.openxmlformats.org/officeDocument/2006/relationships/image" Target="media/image215.png"/><Relationship Id="rId93" Type="http://schemas.openxmlformats.org/officeDocument/2006/relationships/image" Target="media/image234.png"/><Relationship Id="rId92" Type="http://schemas.openxmlformats.org/officeDocument/2006/relationships/image" Target="media/image211.png"/><Relationship Id="rId118" Type="http://schemas.openxmlformats.org/officeDocument/2006/relationships/image" Target="media/image288.png"/><Relationship Id="rId239" Type="http://schemas.openxmlformats.org/officeDocument/2006/relationships/image" Target="media/image263.png"/><Relationship Id="rId117" Type="http://schemas.openxmlformats.org/officeDocument/2006/relationships/image" Target="media/image318.png"/><Relationship Id="rId238" Type="http://schemas.openxmlformats.org/officeDocument/2006/relationships/image" Target="media/image244.png"/><Relationship Id="rId359" Type="http://schemas.openxmlformats.org/officeDocument/2006/relationships/image" Target="media/image50.png"/><Relationship Id="rId116" Type="http://schemas.openxmlformats.org/officeDocument/2006/relationships/image" Target="media/image314.png"/><Relationship Id="rId237" Type="http://schemas.openxmlformats.org/officeDocument/2006/relationships/image" Target="media/image233.png"/><Relationship Id="rId358" Type="http://schemas.openxmlformats.org/officeDocument/2006/relationships/image" Target="media/image37.png"/><Relationship Id="rId115" Type="http://schemas.openxmlformats.org/officeDocument/2006/relationships/image" Target="media/image286.png"/><Relationship Id="rId236" Type="http://schemas.openxmlformats.org/officeDocument/2006/relationships/image" Target="media/image248.png"/><Relationship Id="rId357" Type="http://schemas.openxmlformats.org/officeDocument/2006/relationships/image" Target="media/image61.png"/><Relationship Id="rId119" Type="http://schemas.openxmlformats.org/officeDocument/2006/relationships/image" Target="media/image279.png"/><Relationship Id="rId110" Type="http://schemas.openxmlformats.org/officeDocument/2006/relationships/image" Target="media/image260.png"/><Relationship Id="rId231" Type="http://schemas.openxmlformats.org/officeDocument/2006/relationships/image" Target="media/image281.png"/><Relationship Id="rId352" Type="http://schemas.openxmlformats.org/officeDocument/2006/relationships/image" Target="media/image305.png"/><Relationship Id="rId230" Type="http://schemas.openxmlformats.org/officeDocument/2006/relationships/image" Target="media/image284.png"/><Relationship Id="rId351" Type="http://schemas.openxmlformats.org/officeDocument/2006/relationships/image" Target="media/image7.png"/><Relationship Id="rId350" Type="http://schemas.openxmlformats.org/officeDocument/2006/relationships/image" Target="media/image36.png"/><Relationship Id="rId114" Type="http://schemas.openxmlformats.org/officeDocument/2006/relationships/image" Target="media/image301.png"/><Relationship Id="rId235" Type="http://schemas.openxmlformats.org/officeDocument/2006/relationships/image" Target="media/image245.png"/><Relationship Id="rId356" Type="http://schemas.openxmlformats.org/officeDocument/2006/relationships/image" Target="media/image303.png"/><Relationship Id="rId113" Type="http://schemas.openxmlformats.org/officeDocument/2006/relationships/image" Target="media/image264.png"/><Relationship Id="rId234" Type="http://schemas.openxmlformats.org/officeDocument/2006/relationships/image" Target="media/image300.png"/><Relationship Id="rId355" Type="http://schemas.openxmlformats.org/officeDocument/2006/relationships/image" Target="media/image331.png"/><Relationship Id="rId112" Type="http://schemas.openxmlformats.org/officeDocument/2006/relationships/image" Target="media/image324.png"/><Relationship Id="rId233" Type="http://schemas.openxmlformats.org/officeDocument/2006/relationships/image" Target="media/image285.png"/><Relationship Id="rId354" Type="http://schemas.openxmlformats.org/officeDocument/2006/relationships/image" Target="media/image352.png"/><Relationship Id="rId111" Type="http://schemas.openxmlformats.org/officeDocument/2006/relationships/image" Target="media/image272.png"/><Relationship Id="rId232" Type="http://schemas.openxmlformats.org/officeDocument/2006/relationships/image" Target="media/image291.png"/><Relationship Id="rId353" Type="http://schemas.openxmlformats.org/officeDocument/2006/relationships/image" Target="media/image181.png"/><Relationship Id="rId305" Type="http://schemas.openxmlformats.org/officeDocument/2006/relationships/image" Target="media/image312.png"/><Relationship Id="rId304" Type="http://schemas.openxmlformats.org/officeDocument/2006/relationships/image" Target="media/image294.png"/><Relationship Id="rId303" Type="http://schemas.openxmlformats.org/officeDocument/2006/relationships/image" Target="media/image298.png"/><Relationship Id="rId302" Type="http://schemas.openxmlformats.org/officeDocument/2006/relationships/image" Target="media/image307.png"/><Relationship Id="rId309" Type="http://schemas.openxmlformats.org/officeDocument/2006/relationships/image" Target="media/image333.png"/><Relationship Id="rId308" Type="http://schemas.openxmlformats.org/officeDocument/2006/relationships/image" Target="media/image311.png"/><Relationship Id="rId307" Type="http://schemas.openxmlformats.org/officeDocument/2006/relationships/image" Target="media/image339.png"/><Relationship Id="rId306" Type="http://schemas.openxmlformats.org/officeDocument/2006/relationships/image" Target="media/image306.png"/><Relationship Id="rId301" Type="http://schemas.openxmlformats.org/officeDocument/2006/relationships/image" Target="media/image322.png"/><Relationship Id="rId300" Type="http://schemas.openxmlformats.org/officeDocument/2006/relationships/image" Target="media/image320.png"/><Relationship Id="rId206" Type="http://schemas.openxmlformats.org/officeDocument/2006/relationships/image" Target="media/image20.png"/><Relationship Id="rId327" Type="http://schemas.openxmlformats.org/officeDocument/2006/relationships/image" Target="media/image351.png"/><Relationship Id="rId205" Type="http://schemas.openxmlformats.org/officeDocument/2006/relationships/image" Target="media/image25.png"/><Relationship Id="rId326" Type="http://schemas.openxmlformats.org/officeDocument/2006/relationships/image" Target="media/image108.jpg"/><Relationship Id="rId204" Type="http://schemas.openxmlformats.org/officeDocument/2006/relationships/image" Target="media/image28.png"/><Relationship Id="rId325" Type="http://schemas.openxmlformats.org/officeDocument/2006/relationships/image" Target="media/image45.png"/><Relationship Id="rId203" Type="http://schemas.openxmlformats.org/officeDocument/2006/relationships/image" Target="media/image81.png"/><Relationship Id="rId324" Type="http://schemas.openxmlformats.org/officeDocument/2006/relationships/image" Target="media/image353.png"/><Relationship Id="rId209" Type="http://schemas.openxmlformats.org/officeDocument/2006/relationships/image" Target="media/image12.png"/><Relationship Id="rId208" Type="http://schemas.openxmlformats.org/officeDocument/2006/relationships/image" Target="media/image11.png"/><Relationship Id="rId329" Type="http://schemas.openxmlformats.org/officeDocument/2006/relationships/image" Target="media/image16.jpg"/><Relationship Id="rId207" Type="http://schemas.openxmlformats.org/officeDocument/2006/relationships/image" Target="media/image44.png"/><Relationship Id="rId328" Type="http://schemas.openxmlformats.org/officeDocument/2006/relationships/image" Target="media/image43.png"/><Relationship Id="rId202" Type="http://schemas.openxmlformats.org/officeDocument/2006/relationships/image" Target="media/image89.png"/><Relationship Id="rId323" Type="http://schemas.openxmlformats.org/officeDocument/2006/relationships/image" Target="media/image344.jpg"/><Relationship Id="rId201" Type="http://schemas.openxmlformats.org/officeDocument/2006/relationships/image" Target="media/image95.png"/><Relationship Id="rId322" Type="http://schemas.openxmlformats.org/officeDocument/2006/relationships/image" Target="media/image68.png"/><Relationship Id="rId200" Type="http://schemas.openxmlformats.org/officeDocument/2006/relationships/image" Target="media/image130.png"/><Relationship Id="rId321" Type="http://schemas.openxmlformats.org/officeDocument/2006/relationships/image" Target="media/image22.png"/><Relationship Id="rId320" Type="http://schemas.openxmlformats.org/officeDocument/2006/relationships/image" Target="media/image1.jpg"/><Relationship Id="rId316" Type="http://schemas.openxmlformats.org/officeDocument/2006/relationships/image" Target="media/image310.png"/><Relationship Id="rId315" Type="http://schemas.openxmlformats.org/officeDocument/2006/relationships/image" Target="media/image329.png"/><Relationship Id="rId314" Type="http://schemas.openxmlformats.org/officeDocument/2006/relationships/image" Target="media/image319.png"/><Relationship Id="rId313" Type="http://schemas.openxmlformats.org/officeDocument/2006/relationships/image" Target="media/image328.png"/><Relationship Id="rId319" Type="http://schemas.openxmlformats.org/officeDocument/2006/relationships/footer" Target="footer1.xml"/><Relationship Id="rId318" Type="http://schemas.openxmlformats.org/officeDocument/2006/relationships/image" Target="media/image290.png"/><Relationship Id="rId317" Type="http://schemas.openxmlformats.org/officeDocument/2006/relationships/image" Target="media/image289.png"/><Relationship Id="rId312" Type="http://schemas.openxmlformats.org/officeDocument/2006/relationships/image" Target="media/image317.png"/><Relationship Id="rId311" Type="http://schemas.openxmlformats.org/officeDocument/2006/relationships/image" Target="media/image313.png"/><Relationship Id="rId310" Type="http://schemas.openxmlformats.org/officeDocument/2006/relationships/image" Target="media/image33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t82jw0TvVRlSeP8EiO8pVhzAWg==">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