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A46DA" w14:textId="77777777" w:rsidR="00E74CBC" w:rsidRDefault="00E74CBC">
      <w:pPr>
        <w:jc w:val="center"/>
        <w:rPr>
          <w:rFonts w:ascii="Arial" w:eastAsia="Arial" w:hAnsi="Arial" w:cs="Arial"/>
          <w:b/>
          <w:sz w:val="28"/>
          <w:szCs w:val="28"/>
        </w:rPr>
      </w:pPr>
      <w:r>
        <w:rPr>
          <w:rFonts w:ascii="Arial" w:eastAsia="Arial" w:hAnsi="Arial" w:cs="Arial"/>
          <w:b/>
          <w:sz w:val="28"/>
          <w:szCs w:val="28"/>
        </w:rPr>
        <w:t xml:space="preserve">CENTRO PAULA SOUZA </w:t>
      </w:r>
    </w:p>
    <w:p w14:paraId="1A7CC987" w14:textId="77777777" w:rsidR="001F3BE4" w:rsidRDefault="00E74CBC">
      <w:pPr>
        <w:jc w:val="center"/>
        <w:rPr>
          <w:rFonts w:ascii="Arial" w:eastAsia="Arial" w:hAnsi="Arial" w:cs="Arial"/>
          <w:b/>
          <w:sz w:val="28"/>
          <w:szCs w:val="28"/>
        </w:rPr>
      </w:pPr>
      <w:r>
        <w:rPr>
          <w:rFonts w:ascii="Arial" w:eastAsia="Arial" w:hAnsi="Arial" w:cs="Arial"/>
          <w:b/>
          <w:sz w:val="28"/>
          <w:szCs w:val="28"/>
        </w:rPr>
        <w:t>ETEC UIRAPURU</w:t>
      </w:r>
    </w:p>
    <w:p w14:paraId="404BF997" w14:textId="77777777" w:rsidR="001F3BE4" w:rsidRDefault="00E74CBC">
      <w:pPr>
        <w:jc w:val="center"/>
        <w:rPr>
          <w:rFonts w:ascii="Arial" w:eastAsia="Arial" w:hAnsi="Arial" w:cs="Arial"/>
          <w:b/>
          <w:sz w:val="28"/>
          <w:szCs w:val="28"/>
        </w:rPr>
      </w:pPr>
      <w:r>
        <w:rPr>
          <w:rFonts w:ascii="Arial" w:eastAsia="Arial" w:hAnsi="Arial" w:cs="Arial"/>
          <w:b/>
          <w:sz w:val="28"/>
          <w:szCs w:val="28"/>
        </w:rPr>
        <w:t>Desenvolvimento de Sistemas</w:t>
      </w:r>
    </w:p>
    <w:p w14:paraId="3DB2DC83" w14:textId="77777777" w:rsidR="001F3BE4" w:rsidRDefault="001F3BE4">
      <w:pPr>
        <w:jc w:val="center"/>
        <w:rPr>
          <w:rFonts w:ascii="Arial" w:eastAsia="Arial" w:hAnsi="Arial" w:cs="Arial"/>
          <w:sz w:val="28"/>
          <w:szCs w:val="28"/>
        </w:rPr>
      </w:pPr>
    </w:p>
    <w:p w14:paraId="11C27272" w14:textId="77777777" w:rsidR="001F3BE4" w:rsidRDefault="001F3BE4">
      <w:pPr>
        <w:jc w:val="center"/>
        <w:rPr>
          <w:rFonts w:ascii="Arial" w:eastAsia="Arial" w:hAnsi="Arial" w:cs="Arial"/>
          <w:sz w:val="28"/>
          <w:szCs w:val="28"/>
        </w:rPr>
      </w:pPr>
    </w:p>
    <w:p w14:paraId="6BAD459F" w14:textId="77777777" w:rsidR="001F3BE4" w:rsidRDefault="001F3BE4">
      <w:pPr>
        <w:jc w:val="center"/>
        <w:rPr>
          <w:rFonts w:ascii="Arial" w:eastAsia="Arial" w:hAnsi="Arial" w:cs="Arial"/>
          <w:sz w:val="28"/>
          <w:szCs w:val="28"/>
        </w:rPr>
      </w:pPr>
    </w:p>
    <w:p w14:paraId="7154C62A" w14:textId="77777777" w:rsidR="001F3BE4" w:rsidRDefault="001F3BE4">
      <w:pPr>
        <w:rPr>
          <w:rFonts w:ascii="Arial" w:eastAsia="Arial" w:hAnsi="Arial" w:cs="Arial"/>
          <w:sz w:val="28"/>
          <w:szCs w:val="28"/>
        </w:rPr>
      </w:pPr>
    </w:p>
    <w:p w14:paraId="5C433E8E" w14:textId="77777777" w:rsidR="001F3BE4" w:rsidRDefault="001F3BE4">
      <w:pPr>
        <w:jc w:val="center"/>
        <w:rPr>
          <w:rFonts w:ascii="Arial" w:eastAsia="Arial" w:hAnsi="Arial" w:cs="Arial"/>
          <w:sz w:val="28"/>
          <w:szCs w:val="28"/>
        </w:rPr>
      </w:pPr>
    </w:p>
    <w:p w14:paraId="1AC3ACD3" w14:textId="77777777" w:rsidR="001F3BE4" w:rsidRDefault="00E74CBC">
      <w:pPr>
        <w:tabs>
          <w:tab w:val="center" w:pos="4252"/>
          <w:tab w:val="left" w:pos="7225"/>
        </w:tabs>
        <w:jc w:val="center"/>
        <w:rPr>
          <w:rFonts w:ascii="Arial" w:eastAsia="Arial" w:hAnsi="Arial" w:cs="Arial"/>
          <w:b/>
          <w:sz w:val="28"/>
          <w:szCs w:val="28"/>
        </w:rPr>
      </w:pPr>
      <w:r>
        <w:rPr>
          <w:rFonts w:ascii="Arial" w:eastAsia="Arial" w:hAnsi="Arial" w:cs="Arial"/>
          <w:b/>
          <w:sz w:val="28"/>
          <w:szCs w:val="28"/>
        </w:rPr>
        <w:t>Danilo Alfa Henrique</w:t>
      </w:r>
    </w:p>
    <w:p w14:paraId="5FC9C8F5" w14:textId="77777777" w:rsidR="001F3BE4" w:rsidRDefault="00E74CBC">
      <w:pPr>
        <w:tabs>
          <w:tab w:val="center" w:pos="4252"/>
          <w:tab w:val="left" w:pos="7225"/>
        </w:tabs>
        <w:jc w:val="center"/>
        <w:rPr>
          <w:rFonts w:ascii="Arial" w:eastAsia="Arial" w:hAnsi="Arial" w:cs="Arial"/>
          <w:b/>
          <w:sz w:val="28"/>
          <w:szCs w:val="28"/>
        </w:rPr>
      </w:pPr>
      <w:r>
        <w:rPr>
          <w:rFonts w:ascii="Arial" w:eastAsia="Arial" w:hAnsi="Arial" w:cs="Arial"/>
          <w:b/>
          <w:sz w:val="28"/>
          <w:szCs w:val="28"/>
        </w:rPr>
        <w:t>Jhonata Conceição Barbosa</w:t>
      </w:r>
    </w:p>
    <w:p w14:paraId="5B2F4295" w14:textId="77777777" w:rsidR="001F3BE4" w:rsidRDefault="00E74CBC">
      <w:pPr>
        <w:tabs>
          <w:tab w:val="center" w:pos="4252"/>
          <w:tab w:val="left" w:pos="7225"/>
        </w:tabs>
        <w:jc w:val="center"/>
        <w:rPr>
          <w:rFonts w:ascii="Arial" w:eastAsia="Arial" w:hAnsi="Arial" w:cs="Arial"/>
          <w:b/>
          <w:sz w:val="28"/>
          <w:szCs w:val="28"/>
        </w:rPr>
      </w:pPr>
      <w:r>
        <w:rPr>
          <w:rFonts w:ascii="Arial" w:eastAsia="Arial" w:hAnsi="Arial" w:cs="Arial"/>
          <w:b/>
          <w:sz w:val="28"/>
          <w:szCs w:val="28"/>
        </w:rPr>
        <w:t>Leonardo Gargoriano De Paula</w:t>
      </w:r>
    </w:p>
    <w:p w14:paraId="3F1A3754" w14:textId="77777777" w:rsidR="001F3BE4" w:rsidRDefault="00E74CBC">
      <w:pPr>
        <w:tabs>
          <w:tab w:val="center" w:pos="4252"/>
          <w:tab w:val="left" w:pos="7225"/>
        </w:tabs>
        <w:jc w:val="center"/>
        <w:rPr>
          <w:rFonts w:ascii="Arial" w:eastAsia="Arial" w:hAnsi="Arial" w:cs="Arial"/>
          <w:b/>
          <w:sz w:val="28"/>
          <w:szCs w:val="28"/>
        </w:rPr>
      </w:pPr>
      <w:r>
        <w:rPr>
          <w:rFonts w:ascii="Arial" w:eastAsia="Arial" w:hAnsi="Arial" w:cs="Arial"/>
          <w:b/>
          <w:sz w:val="28"/>
          <w:szCs w:val="28"/>
        </w:rPr>
        <w:t>Vitor Hugo Messias</w:t>
      </w:r>
    </w:p>
    <w:p w14:paraId="6BC96C40" w14:textId="77777777" w:rsidR="001F3BE4" w:rsidRDefault="00E74CBC">
      <w:pPr>
        <w:tabs>
          <w:tab w:val="center" w:pos="4252"/>
          <w:tab w:val="left" w:pos="7225"/>
        </w:tabs>
        <w:jc w:val="center"/>
        <w:rPr>
          <w:rFonts w:ascii="Arial" w:eastAsia="Arial" w:hAnsi="Arial" w:cs="Arial"/>
          <w:b/>
          <w:sz w:val="28"/>
          <w:szCs w:val="28"/>
        </w:rPr>
      </w:pPr>
      <w:r>
        <w:rPr>
          <w:rFonts w:ascii="Arial" w:eastAsia="Arial" w:hAnsi="Arial" w:cs="Arial"/>
          <w:b/>
          <w:sz w:val="28"/>
          <w:szCs w:val="28"/>
        </w:rPr>
        <w:t>Vitor Hugo Rodrigues Dos Santos</w:t>
      </w:r>
    </w:p>
    <w:p w14:paraId="294AD22E" w14:textId="77777777" w:rsidR="001F3BE4" w:rsidRDefault="001F3BE4">
      <w:pPr>
        <w:jc w:val="center"/>
        <w:rPr>
          <w:rFonts w:ascii="Arial" w:eastAsia="Arial" w:hAnsi="Arial" w:cs="Arial"/>
          <w:sz w:val="28"/>
          <w:szCs w:val="28"/>
        </w:rPr>
      </w:pPr>
    </w:p>
    <w:p w14:paraId="366DFD29" w14:textId="77777777" w:rsidR="001F3BE4" w:rsidRDefault="001F3BE4">
      <w:pPr>
        <w:rPr>
          <w:rFonts w:ascii="Arial" w:eastAsia="Arial" w:hAnsi="Arial" w:cs="Arial"/>
          <w:sz w:val="28"/>
          <w:szCs w:val="28"/>
        </w:rPr>
      </w:pPr>
    </w:p>
    <w:p w14:paraId="3495EE8E" w14:textId="77777777" w:rsidR="001F3BE4" w:rsidRDefault="001F3BE4">
      <w:pPr>
        <w:rPr>
          <w:rFonts w:ascii="Arial" w:eastAsia="Arial" w:hAnsi="Arial" w:cs="Arial"/>
          <w:sz w:val="28"/>
          <w:szCs w:val="28"/>
        </w:rPr>
      </w:pPr>
    </w:p>
    <w:p w14:paraId="76ED7D32" w14:textId="77777777" w:rsidR="001F3BE4" w:rsidRDefault="001F3BE4">
      <w:pPr>
        <w:jc w:val="center"/>
        <w:rPr>
          <w:rFonts w:ascii="Arial" w:eastAsia="Arial" w:hAnsi="Arial" w:cs="Arial"/>
          <w:sz w:val="28"/>
          <w:szCs w:val="28"/>
        </w:rPr>
      </w:pPr>
    </w:p>
    <w:p w14:paraId="0FE8EF89" w14:textId="77777777" w:rsidR="001F3BE4" w:rsidRDefault="001F3BE4">
      <w:pPr>
        <w:jc w:val="center"/>
        <w:rPr>
          <w:rFonts w:ascii="Arial" w:eastAsia="Arial" w:hAnsi="Arial" w:cs="Arial"/>
          <w:sz w:val="28"/>
          <w:szCs w:val="28"/>
        </w:rPr>
      </w:pPr>
    </w:p>
    <w:p w14:paraId="763A24B9" w14:textId="77777777" w:rsidR="001F3BE4" w:rsidRDefault="001F3BE4">
      <w:pPr>
        <w:rPr>
          <w:rFonts w:ascii="Arial" w:eastAsia="Arial" w:hAnsi="Arial" w:cs="Arial"/>
          <w:sz w:val="28"/>
          <w:szCs w:val="28"/>
        </w:rPr>
      </w:pPr>
    </w:p>
    <w:p w14:paraId="2F9FB1C3" w14:textId="77777777" w:rsidR="001F3BE4" w:rsidRDefault="00E74CBC">
      <w:pPr>
        <w:jc w:val="center"/>
        <w:rPr>
          <w:rFonts w:ascii="Arial" w:eastAsia="Arial" w:hAnsi="Arial" w:cs="Arial"/>
          <w:b/>
          <w:sz w:val="28"/>
          <w:szCs w:val="28"/>
        </w:rPr>
      </w:pPr>
      <w:r>
        <w:rPr>
          <w:rFonts w:ascii="Arial" w:eastAsia="Arial" w:hAnsi="Arial" w:cs="Arial"/>
          <w:b/>
          <w:sz w:val="28"/>
          <w:szCs w:val="28"/>
        </w:rPr>
        <w:t>UNETWORK</w:t>
      </w:r>
    </w:p>
    <w:p w14:paraId="1C7356B1" w14:textId="77777777" w:rsidR="001F3BE4" w:rsidRDefault="00E74CBC">
      <w:pPr>
        <w:jc w:val="center"/>
        <w:rPr>
          <w:rFonts w:ascii="Arial" w:eastAsia="Arial" w:hAnsi="Arial" w:cs="Arial"/>
          <w:b/>
          <w:sz w:val="28"/>
          <w:szCs w:val="28"/>
        </w:rPr>
      </w:pPr>
      <w:r>
        <w:rPr>
          <w:rFonts w:ascii="Arial" w:eastAsia="Arial" w:hAnsi="Arial" w:cs="Arial"/>
          <w:b/>
          <w:sz w:val="28"/>
          <w:szCs w:val="28"/>
        </w:rPr>
        <w:t>Rede Social</w:t>
      </w:r>
    </w:p>
    <w:p w14:paraId="0FD17768" w14:textId="77777777" w:rsidR="001F3BE4" w:rsidRDefault="001F3BE4">
      <w:pPr>
        <w:rPr>
          <w:rFonts w:ascii="Arial" w:eastAsia="Arial" w:hAnsi="Arial" w:cs="Arial"/>
          <w:sz w:val="28"/>
          <w:szCs w:val="28"/>
        </w:rPr>
      </w:pPr>
    </w:p>
    <w:p w14:paraId="71DE7F9C" w14:textId="77777777" w:rsidR="001F3BE4" w:rsidRDefault="001F3BE4">
      <w:pPr>
        <w:rPr>
          <w:rFonts w:ascii="Arial" w:eastAsia="Arial" w:hAnsi="Arial" w:cs="Arial"/>
          <w:sz w:val="28"/>
          <w:szCs w:val="28"/>
        </w:rPr>
      </w:pPr>
    </w:p>
    <w:p w14:paraId="7FD271AA" w14:textId="77777777" w:rsidR="001F3BE4" w:rsidRDefault="001F3BE4">
      <w:pPr>
        <w:rPr>
          <w:rFonts w:ascii="Arial" w:eastAsia="Arial" w:hAnsi="Arial" w:cs="Arial"/>
          <w:sz w:val="28"/>
          <w:szCs w:val="28"/>
        </w:rPr>
      </w:pPr>
    </w:p>
    <w:p w14:paraId="475F7979" w14:textId="77777777" w:rsidR="001F3BE4" w:rsidRDefault="001F3BE4">
      <w:pPr>
        <w:rPr>
          <w:rFonts w:ascii="Arial" w:eastAsia="Arial" w:hAnsi="Arial" w:cs="Arial"/>
          <w:sz w:val="28"/>
          <w:szCs w:val="28"/>
        </w:rPr>
      </w:pPr>
    </w:p>
    <w:p w14:paraId="34C3F465" w14:textId="77777777" w:rsidR="001F3BE4" w:rsidRDefault="001F3BE4">
      <w:pPr>
        <w:jc w:val="center"/>
        <w:rPr>
          <w:rFonts w:ascii="Arial" w:eastAsia="Arial" w:hAnsi="Arial" w:cs="Arial"/>
          <w:sz w:val="28"/>
          <w:szCs w:val="28"/>
        </w:rPr>
      </w:pPr>
    </w:p>
    <w:p w14:paraId="5C838D92" w14:textId="77777777" w:rsidR="001F3BE4" w:rsidRDefault="00E74CBC">
      <w:pPr>
        <w:jc w:val="center"/>
        <w:rPr>
          <w:rFonts w:ascii="Arial" w:eastAsia="Arial" w:hAnsi="Arial" w:cs="Arial"/>
          <w:b/>
          <w:sz w:val="28"/>
          <w:szCs w:val="28"/>
        </w:rPr>
      </w:pPr>
      <w:r>
        <w:rPr>
          <w:rFonts w:ascii="Arial" w:eastAsia="Arial" w:hAnsi="Arial" w:cs="Arial"/>
          <w:b/>
          <w:sz w:val="28"/>
          <w:szCs w:val="28"/>
        </w:rPr>
        <w:t>São Paulo</w:t>
      </w:r>
    </w:p>
    <w:p w14:paraId="3DDB13CC" w14:textId="77777777" w:rsidR="001F3BE4" w:rsidRDefault="00E74CBC">
      <w:pPr>
        <w:jc w:val="center"/>
        <w:rPr>
          <w:rFonts w:ascii="Arial" w:eastAsia="Arial" w:hAnsi="Arial" w:cs="Arial"/>
          <w:b/>
          <w:sz w:val="28"/>
          <w:szCs w:val="28"/>
        </w:rPr>
      </w:pPr>
      <w:r>
        <w:rPr>
          <w:rFonts w:ascii="Arial" w:eastAsia="Arial" w:hAnsi="Arial" w:cs="Arial"/>
          <w:b/>
          <w:sz w:val="28"/>
          <w:szCs w:val="28"/>
        </w:rPr>
        <w:t>2023</w:t>
      </w:r>
    </w:p>
    <w:p w14:paraId="18935952" w14:textId="77777777" w:rsidR="00D53F48" w:rsidRDefault="00D53F48" w:rsidP="00D53F48">
      <w:pPr>
        <w:tabs>
          <w:tab w:val="center" w:pos="4252"/>
          <w:tab w:val="left" w:pos="7225"/>
        </w:tabs>
        <w:jc w:val="center"/>
        <w:rPr>
          <w:rFonts w:ascii="Arial" w:eastAsia="Arial" w:hAnsi="Arial" w:cs="Arial"/>
          <w:b/>
          <w:sz w:val="28"/>
          <w:szCs w:val="28"/>
        </w:rPr>
      </w:pPr>
      <w:r>
        <w:rPr>
          <w:rFonts w:ascii="Arial" w:eastAsia="Arial" w:hAnsi="Arial" w:cs="Arial"/>
          <w:b/>
          <w:sz w:val="28"/>
          <w:szCs w:val="28"/>
        </w:rPr>
        <w:lastRenderedPageBreak/>
        <w:t>Danilo Alfa Henrique</w:t>
      </w:r>
    </w:p>
    <w:p w14:paraId="67D65AF4" w14:textId="77777777" w:rsidR="00D53F48" w:rsidRDefault="00D53F48" w:rsidP="00D53F48">
      <w:pPr>
        <w:tabs>
          <w:tab w:val="center" w:pos="4252"/>
          <w:tab w:val="left" w:pos="7225"/>
        </w:tabs>
        <w:jc w:val="center"/>
        <w:rPr>
          <w:rFonts w:ascii="Arial" w:eastAsia="Arial" w:hAnsi="Arial" w:cs="Arial"/>
          <w:b/>
          <w:sz w:val="28"/>
          <w:szCs w:val="28"/>
        </w:rPr>
      </w:pPr>
      <w:r>
        <w:rPr>
          <w:rFonts w:ascii="Arial" w:eastAsia="Arial" w:hAnsi="Arial" w:cs="Arial"/>
          <w:b/>
          <w:sz w:val="28"/>
          <w:szCs w:val="28"/>
        </w:rPr>
        <w:t>Jhonata Conceição Barbosa</w:t>
      </w:r>
    </w:p>
    <w:p w14:paraId="256C3D60" w14:textId="77777777" w:rsidR="00D53F48" w:rsidRDefault="00D53F48" w:rsidP="00D53F48">
      <w:pPr>
        <w:tabs>
          <w:tab w:val="center" w:pos="4252"/>
          <w:tab w:val="left" w:pos="7225"/>
        </w:tabs>
        <w:jc w:val="center"/>
        <w:rPr>
          <w:rFonts w:ascii="Arial" w:eastAsia="Arial" w:hAnsi="Arial" w:cs="Arial"/>
          <w:b/>
          <w:sz w:val="28"/>
          <w:szCs w:val="28"/>
        </w:rPr>
      </w:pPr>
      <w:r>
        <w:rPr>
          <w:rFonts w:ascii="Arial" w:eastAsia="Arial" w:hAnsi="Arial" w:cs="Arial"/>
          <w:b/>
          <w:sz w:val="28"/>
          <w:szCs w:val="28"/>
        </w:rPr>
        <w:t>Leonardo Gargoriano De Paula</w:t>
      </w:r>
    </w:p>
    <w:p w14:paraId="447B5395" w14:textId="77777777" w:rsidR="00D53F48" w:rsidRDefault="00D53F48" w:rsidP="00D53F48">
      <w:pPr>
        <w:tabs>
          <w:tab w:val="center" w:pos="4252"/>
          <w:tab w:val="left" w:pos="7225"/>
        </w:tabs>
        <w:jc w:val="center"/>
        <w:rPr>
          <w:rFonts w:ascii="Arial" w:eastAsia="Arial" w:hAnsi="Arial" w:cs="Arial"/>
          <w:b/>
          <w:sz w:val="28"/>
          <w:szCs w:val="28"/>
        </w:rPr>
      </w:pPr>
      <w:r>
        <w:rPr>
          <w:rFonts w:ascii="Arial" w:eastAsia="Arial" w:hAnsi="Arial" w:cs="Arial"/>
          <w:b/>
          <w:sz w:val="28"/>
          <w:szCs w:val="28"/>
        </w:rPr>
        <w:t>Vitor Hugo Messias</w:t>
      </w:r>
    </w:p>
    <w:p w14:paraId="4A424E73" w14:textId="77777777" w:rsidR="00D53F48" w:rsidRDefault="00D53F48" w:rsidP="00D53F48">
      <w:pPr>
        <w:tabs>
          <w:tab w:val="center" w:pos="4252"/>
          <w:tab w:val="left" w:pos="7225"/>
        </w:tabs>
        <w:jc w:val="center"/>
        <w:rPr>
          <w:rFonts w:ascii="Arial" w:eastAsia="Arial" w:hAnsi="Arial" w:cs="Arial"/>
          <w:b/>
          <w:sz w:val="28"/>
          <w:szCs w:val="28"/>
        </w:rPr>
      </w:pPr>
      <w:r>
        <w:rPr>
          <w:rFonts w:ascii="Arial" w:eastAsia="Arial" w:hAnsi="Arial" w:cs="Arial"/>
          <w:b/>
          <w:sz w:val="28"/>
          <w:szCs w:val="28"/>
        </w:rPr>
        <w:t>Vitor Hugo Rodrigues Dos Santos</w:t>
      </w:r>
    </w:p>
    <w:p w14:paraId="6CC86B04" w14:textId="77777777" w:rsidR="00D53F48" w:rsidRDefault="00D53F48" w:rsidP="00D53F48">
      <w:pPr>
        <w:jc w:val="center"/>
        <w:rPr>
          <w:rFonts w:ascii="Arial" w:eastAsia="Arial" w:hAnsi="Arial" w:cs="Arial"/>
          <w:sz w:val="24"/>
          <w:szCs w:val="24"/>
        </w:rPr>
      </w:pPr>
    </w:p>
    <w:p w14:paraId="5FBE5F1A" w14:textId="77777777" w:rsidR="00D53F48" w:rsidRDefault="00D53F48" w:rsidP="00D53F48">
      <w:pPr>
        <w:jc w:val="center"/>
        <w:rPr>
          <w:rFonts w:ascii="Arial" w:eastAsia="Arial" w:hAnsi="Arial" w:cs="Arial"/>
          <w:sz w:val="24"/>
          <w:szCs w:val="24"/>
        </w:rPr>
      </w:pPr>
    </w:p>
    <w:p w14:paraId="255362F4" w14:textId="77777777" w:rsidR="00D53F48" w:rsidRDefault="00D53F48" w:rsidP="00D53F48">
      <w:pPr>
        <w:jc w:val="center"/>
        <w:rPr>
          <w:rFonts w:ascii="Arial" w:eastAsia="Arial" w:hAnsi="Arial" w:cs="Arial"/>
          <w:sz w:val="24"/>
          <w:szCs w:val="24"/>
        </w:rPr>
      </w:pPr>
    </w:p>
    <w:p w14:paraId="0B0803CF" w14:textId="77777777" w:rsidR="00D53F48" w:rsidRDefault="00D53F48" w:rsidP="00D53F48">
      <w:pPr>
        <w:rPr>
          <w:rFonts w:ascii="Arial" w:eastAsia="Arial" w:hAnsi="Arial" w:cs="Arial"/>
          <w:sz w:val="24"/>
          <w:szCs w:val="24"/>
        </w:rPr>
      </w:pPr>
    </w:p>
    <w:p w14:paraId="4D86D585" w14:textId="77777777" w:rsidR="00D53F48" w:rsidRDefault="00D53F48" w:rsidP="00D53F48">
      <w:pPr>
        <w:jc w:val="center"/>
        <w:rPr>
          <w:rFonts w:ascii="Arial" w:eastAsia="Arial" w:hAnsi="Arial" w:cs="Arial"/>
          <w:sz w:val="24"/>
          <w:szCs w:val="24"/>
        </w:rPr>
      </w:pPr>
    </w:p>
    <w:p w14:paraId="48BA276F" w14:textId="77777777" w:rsidR="00D53F48" w:rsidRDefault="00D53F48" w:rsidP="00D53F48">
      <w:pPr>
        <w:jc w:val="center"/>
        <w:rPr>
          <w:rFonts w:ascii="Arial" w:eastAsia="Arial" w:hAnsi="Arial" w:cs="Arial"/>
          <w:b/>
          <w:sz w:val="28"/>
          <w:szCs w:val="28"/>
        </w:rPr>
      </w:pPr>
      <w:r>
        <w:rPr>
          <w:rFonts w:ascii="Arial" w:eastAsia="Arial" w:hAnsi="Arial" w:cs="Arial"/>
          <w:b/>
          <w:sz w:val="28"/>
          <w:szCs w:val="28"/>
        </w:rPr>
        <w:t>UNETWORK</w:t>
      </w:r>
    </w:p>
    <w:p w14:paraId="2887982E" w14:textId="77777777" w:rsidR="00D53F48" w:rsidRDefault="00D53F48" w:rsidP="00D53F48">
      <w:pPr>
        <w:jc w:val="center"/>
        <w:rPr>
          <w:rFonts w:ascii="Arial" w:eastAsia="Arial" w:hAnsi="Arial" w:cs="Arial"/>
          <w:b/>
          <w:sz w:val="28"/>
          <w:szCs w:val="28"/>
        </w:rPr>
      </w:pPr>
      <w:r>
        <w:rPr>
          <w:rFonts w:ascii="Arial" w:eastAsia="Arial" w:hAnsi="Arial" w:cs="Arial"/>
          <w:b/>
          <w:sz w:val="28"/>
          <w:szCs w:val="28"/>
        </w:rPr>
        <w:t>Rede Social</w:t>
      </w:r>
    </w:p>
    <w:p w14:paraId="74E5E1CB" w14:textId="77777777" w:rsidR="00D53F48" w:rsidRDefault="00D53F48" w:rsidP="00D53F48">
      <w:pPr>
        <w:jc w:val="center"/>
        <w:rPr>
          <w:rFonts w:ascii="Arial" w:eastAsia="Arial" w:hAnsi="Arial" w:cs="Arial"/>
          <w:sz w:val="24"/>
          <w:szCs w:val="24"/>
        </w:rPr>
      </w:pPr>
    </w:p>
    <w:p w14:paraId="321414B8" w14:textId="77777777" w:rsidR="00D53F48" w:rsidRDefault="00D53F48" w:rsidP="00D53F48">
      <w:pPr>
        <w:rPr>
          <w:rFonts w:ascii="Arial" w:eastAsia="Arial" w:hAnsi="Arial" w:cs="Arial"/>
          <w:sz w:val="24"/>
          <w:szCs w:val="24"/>
        </w:rPr>
      </w:pPr>
    </w:p>
    <w:p w14:paraId="476BA6F1" w14:textId="77777777" w:rsidR="00D53F48" w:rsidRDefault="00D53F48" w:rsidP="00D53F48">
      <w:pPr>
        <w:jc w:val="center"/>
        <w:rPr>
          <w:rFonts w:ascii="Arial" w:eastAsia="Arial" w:hAnsi="Arial" w:cs="Arial"/>
          <w:sz w:val="24"/>
          <w:szCs w:val="24"/>
        </w:rPr>
      </w:pPr>
    </w:p>
    <w:p w14:paraId="07F04C10" w14:textId="77777777" w:rsidR="00D53F48" w:rsidRDefault="00D53F48" w:rsidP="00D53F48">
      <w:pPr>
        <w:jc w:val="center"/>
        <w:rPr>
          <w:rFonts w:ascii="Arial" w:eastAsia="Arial" w:hAnsi="Arial" w:cs="Arial"/>
          <w:sz w:val="24"/>
          <w:szCs w:val="24"/>
        </w:rPr>
      </w:pPr>
    </w:p>
    <w:p w14:paraId="28A2B37E" w14:textId="0746BD6F" w:rsidR="00D53F48" w:rsidRDefault="00D53F48" w:rsidP="005C5658">
      <w:pPr>
        <w:spacing w:line="240" w:lineRule="auto"/>
        <w:ind w:left="4536"/>
        <w:jc w:val="both"/>
        <w:rPr>
          <w:rFonts w:ascii="Arial" w:eastAsia="Arial" w:hAnsi="Arial" w:cs="Arial"/>
        </w:rPr>
      </w:pPr>
      <w:r>
        <w:rPr>
          <w:rFonts w:ascii="Arial" w:eastAsia="Arial" w:hAnsi="Arial" w:cs="Arial"/>
        </w:rPr>
        <w:t>Trabalho de Conclusão de Curso apresentado a Escola Técnica Uirapuru como exigência para recebimento</w:t>
      </w:r>
      <w:r w:rsidR="00D26888">
        <w:rPr>
          <w:rFonts w:ascii="Arial" w:eastAsia="Arial" w:hAnsi="Arial" w:cs="Arial"/>
        </w:rPr>
        <w:t xml:space="preserve"> do título de Técnico em Desenvolvimento de Sistemas</w:t>
      </w:r>
      <w:r w:rsidR="005C5658">
        <w:rPr>
          <w:rFonts w:ascii="Arial" w:eastAsia="Arial" w:hAnsi="Arial" w:cs="Arial"/>
        </w:rPr>
        <w:t xml:space="preserve">, orientado por </w:t>
      </w:r>
      <w:r>
        <w:rPr>
          <w:rFonts w:ascii="Arial" w:eastAsia="Arial" w:hAnsi="Arial" w:cs="Arial"/>
        </w:rPr>
        <w:t>Paulo Rogério Neves de Oliveira</w:t>
      </w:r>
    </w:p>
    <w:p w14:paraId="04CCACAA" w14:textId="77777777" w:rsidR="00D53F48" w:rsidRDefault="00D53F48" w:rsidP="00D53F48">
      <w:pPr>
        <w:rPr>
          <w:rFonts w:ascii="Arial" w:eastAsia="Arial" w:hAnsi="Arial" w:cs="Arial"/>
        </w:rPr>
      </w:pPr>
    </w:p>
    <w:p w14:paraId="3B08989A" w14:textId="77777777" w:rsidR="00D53F48" w:rsidRDefault="00D53F48" w:rsidP="00D53F48">
      <w:pPr>
        <w:rPr>
          <w:rFonts w:ascii="Arial" w:eastAsia="Arial" w:hAnsi="Arial" w:cs="Arial"/>
          <w:sz w:val="24"/>
          <w:szCs w:val="24"/>
        </w:rPr>
      </w:pPr>
    </w:p>
    <w:p w14:paraId="53D3112E" w14:textId="77777777" w:rsidR="00D53F48" w:rsidRDefault="00D53F48" w:rsidP="00D53F48">
      <w:pPr>
        <w:rPr>
          <w:rFonts w:ascii="Arial" w:eastAsia="Arial" w:hAnsi="Arial" w:cs="Arial"/>
          <w:sz w:val="24"/>
          <w:szCs w:val="24"/>
        </w:rPr>
      </w:pPr>
    </w:p>
    <w:p w14:paraId="6346E541" w14:textId="77777777" w:rsidR="00D53F48" w:rsidRDefault="00D53F48" w:rsidP="00D53F48">
      <w:pPr>
        <w:jc w:val="center"/>
        <w:rPr>
          <w:rFonts w:ascii="Arial" w:eastAsia="Arial" w:hAnsi="Arial" w:cs="Arial"/>
          <w:sz w:val="24"/>
          <w:szCs w:val="24"/>
        </w:rPr>
      </w:pPr>
    </w:p>
    <w:p w14:paraId="31D5DCC2" w14:textId="77777777" w:rsidR="00D53F48" w:rsidRDefault="00D53F48" w:rsidP="00D53F48">
      <w:pPr>
        <w:jc w:val="center"/>
        <w:rPr>
          <w:rFonts w:ascii="Arial" w:eastAsia="Arial" w:hAnsi="Arial" w:cs="Arial"/>
          <w:sz w:val="24"/>
          <w:szCs w:val="24"/>
        </w:rPr>
      </w:pPr>
    </w:p>
    <w:p w14:paraId="7482D8C3" w14:textId="77777777" w:rsidR="00D53F48" w:rsidRDefault="00D53F48" w:rsidP="00D53F48">
      <w:pPr>
        <w:jc w:val="center"/>
        <w:rPr>
          <w:rFonts w:ascii="Arial" w:eastAsia="Arial" w:hAnsi="Arial" w:cs="Arial"/>
          <w:sz w:val="24"/>
          <w:szCs w:val="24"/>
        </w:rPr>
      </w:pPr>
    </w:p>
    <w:p w14:paraId="5AC2AC52" w14:textId="77777777" w:rsidR="005C5658" w:rsidRDefault="005C5658" w:rsidP="00D53F48">
      <w:pPr>
        <w:jc w:val="center"/>
        <w:rPr>
          <w:rFonts w:ascii="Arial" w:eastAsia="Arial" w:hAnsi="Arial" w:cs="Arial"/>
          <w:sz w:val="24"/>
          <w:szCs w:val="24"/>
        </w:rPr>
      </w:pPr>
    </w:p>
    <w:p w14:paraId="7959ACD0" w14:textId="77777777" w:rsidR="00D53F48" w:rsidRDefault="00D53F48" w:rsidP="00D53F48">
      <w:pPr>
        <w:rPr>
          <w:rFonts w:ascii="Arial" w:eastAsia="Arial" w:hAnsi="Arial" w:cs="Arial"/>
          <w:sz w:val="24"/>
          <w:szCs w:val="24"/>
        </w:rPr>
      </w:pPr>
    </w:p>
    <w:p w14:paraId="00479E67" w14:textId="77777777" w:rsidR="00D53F48" w:rsidRDefault="00D53F48" w:rsidP="00D53F48">
      <w:pPr>
        <w:jc w:val="center"/>
        <w:rPr>
          <w:rFonts w:ascii="Arial" w:eastAsia="Arial" w:hAnsi="Arial" w:cs="Arial"/>
          <w:b/>
          <w:sz w:val="24"/>
          <w:szCs w:val="24"/>
        </w:rPr>
      </w:pPr>
      <w:r>
        <w:rPr>
          <w:rFonts w:ascii="Arial" w:eastAsia="Arial" w:hAnsi="Arial" w:cs="Arial"/>
          <w:b/>
          <w:sz w:val="24"/>
          <w:szCs w:val="24"/>
        </w:rPr>
        <w:t>São Paulo</w:t>
      </w:r>
    </w:p>
    <w:p w14:paraId="56948C31" w14:textId="77777777" w:rsidR="00D53F48" w:rsidRDefault="00D53F48" w:rsidP="00D53F48">
      <w:pPr>
        <w:jc w:val="center"/>
        <w:rPr>
          <w:rFonts w:ascii="Arial" w:eastAsia="Arial" w:hAnsi="Arial" w:cs="Arial"/>
          <w:b/>
          <w:sz w:val="24"/>
          <w:szCs w:val="24"/>
        </w:rPr>
      </w:pPr>
      <w:r>
        <w:rPr>
          <w:rFonts w:ascii="Arial" w:eastAsia="Arial" w:hAnsi="Arial" w:cs="Arial"/>
          <w:b/>
          <w:sz w:val="24"/>
          <w:szCs w:val="24"/>
        </w:rPr>
        <w:t>2023</w:t>
      </w:r>
    </w:p>
    <w:p w14:paraId="1BD3052D" w14:textId="77777777" w:rsidR="00D53F48" w:rsidRPr="00D53F48" w:rsidRDefault="00D53F48" w:rsidP="00D53F48">
      <w:pPr>
        <w:jc w:val="center"/>
        <w:rPr>
          <w:rFonts w:ascii="Arial" w:eastAsia="Arial" w:hAnsi="Arial" w:cs="Arial"/>
          <w:b/>
          <w:sz w:val="24"/>
          <w:szCs w:val="24"/>
        </w:rPr>
      </w:pPr>
    </w:p>
    <w:p w14:paraId="097A5B41" w14:textId="77777777" w:rsidR="001F3BE4" w:rsidRDefault="00E74CBC">
      <w:pPr>
        <w:tabs>
          <w:tab w:val="center" w:pos="4252"/>
          <w:tab w:val="left" w:pos="7225"/>
        </w:tabs>
        <w:jc w:val="center"/>
        <w:rPr>
          <w:rFonts w:ascii="Arial" w:eastAsia="Arial" w:hAnsi="Arial" w:cs="Arial"/>
          <w:b/>
          <w:sz w:val="28"/>
          <w:szCs w:val="28"/>
        </w:rPr>
      </w:pPr>
      <w:r>
        <w:rPr>
          <w:rFonts w:ascii="Arial" w:eastAsia="Arial" w:hAnsi="Arial" w:cs="Arial"/>
          <w:b/>
          <w:sz w:val="28"/>
          <w:szCs w:val="28"/>
        </w:rPr>
        <w:lastRenderedPageBreak/>
        <w:t>Danilo Alfa Henrique</w:t>
      </w:r>
    </w:p>
    <w:p w14:paraId="360B802A" w14:textId="77777777" w:rsidR="001F3BE4" w:rsidRDefault="00E74CBC">
      <w:pPr>
        <w:tabs>
          <w:tab w:val="center" w:pos="4252"/>
          <w:tab w:val="left" w:pos="7225"/>
        </w:tabs>
        <w:jc w:val="center"/>
        <w:rPr>
          <w:rFonts w:ascii="Arial" w:eastAsia="Arial" w:hAnsi="Arial" w:cs="Arial"/>
          <w:b/>
          <w:sz w:val="28"/>
          <w:szCs w:val="28"/>
        </w:rPr>
      </w:pPr>
      <w:r>
        <w:rPr>
          <w:rFonts w:ascii="Arial" w:eastAsia="Arial" w:hAnsi="Arial" w:cs="Arial"/>
          <w:b/>
          <w:sz w:val="28"/>
          <w:szCs w:val="28"/>
        </w:rPr>
        <w:t>Jhonata Conceição Barbosa</w:t>
      </w:r>
    </w:p>
    <w:p w14:paraId="7240A3E5" w14:textId="77777777" w:rsidR="001F3BE4" w:rsidRDefault="00E74CBC">
      <w:pPr>
        <w:tabs>
          <w:tab w:val="center" w:pos="4252"/>
          <w:tab w:val="left" w:pos="7225"/>
        </w:tabs>
        <w:jc w:val="center"/>
        <w:rPr>
          <w:rFonts w:ascii="Arial" w:eastAsia="Arial" w:hAnsi="Arial" w:cs="Arial"/>
          <w:b/>
          <w:sz w:val="28"/>
          <w:szCs w:val="28"/>
        </w:rPr>
      </w:pPr>
      <w:r>
        <w:rPr>
          <w:rFonts w:ascii="Arial" w:eastAsia="Arial" w:hAnsi="Arial" w:cs="Arial"/>
          <w:b/>
          <w:sz w:val="28"/>
          <w:szCs w:val="28"/>
        </w:rPr>
        <w:t>Leonardo Gargoriano De Paula</w:t>
      </w:r>
    </w:p>
    <w:p w14:paraId="34DC83D3" w14:textId="77777777" w:rsidR="001F3BE4" w:rsidRDefault="00E74CBC">
      <w:pPr>
        <w:tabs>
          <w:tab w:val="center" w:pos="4252"/>
          <w:tab w:val="left" w:pos="7225"/>
        </w:tabs>
        <w:jc w:val="center"/>
        <w:rPr>
          <w:rFonts w:ascii="Arial" w:eastAsia="Arial" w:hAnsi="Arial" w:cs="Arial"/>
          <w:b/>
          <w:sz w:val="28"/>
          <w:szCs w:val="28"/>
        </w:rPr>
      </w:pPr>
      <w:r>
        <w:rPr>
          <w:rFonts w:ascii="Arial" w:eastAsia="Arial" w:hAnsi="Arial" w:cs="Arial"/>
          <w:b/>
          <w:sz w:val="28"/>
          <w:szCs w:val="28"/>
        </w:rPr>
        <w:t>Vitor Hugo Messias</w:t>
      </w:r>
    </w:p>
    <w:p w14:paraId="0ABA0468" w14:textId="77777777" w:rsidR="001F3BE4" w:rsidRDefault="00E74CBC">
      <w:pPr>
        <w:tabs>
          <w:tab w:val="center" w:pos="4252"/>
          <w:tab w:val="left" w:pos="7225"/>
        </w:tabs>
        <w:jc w:val="center"/>
        <w:rPr>
          <w:rFonts w:ascii="Arial" w:eastAsia="Arial" w:hAnsi="Arial" w:cs="Arial"/>
          <w:b/>
          <w:sz w:val="28"/>
          <w:szCs w:val="28"/>
        </w:rPr>
      </w:pPr>
      <w:r>
        <w:rPr>
          <w:rFonts w:ascii="Arial" w:eastAsia="Arial" w:hAnsi="Arial" w:cs="Arial"/>
          <w:b/>
          <w:sz w:val="28"/>
          <w:szCs w:val="28"/>
        </w:rPr>
        <w:t>Vitor Hugo Rodrigues Dos Santos</w:t>
      </w:r>
    </w:p>
    <w:p w14:paraId="1D47B997" w14:textId="77777777" w:rsidR="001F3BE4" w:rsidRDefault="001F3BE4">
      <w:pPr>
        <w:jc w:val="center"/>
        <w:rPr>
          <w:rFonts w:ascii="Arial" w:eastAsia="Arial" w:hAnsi="Arial" w:cs="Arial"/>
          <w:sz w:val="24"/>
          <w:szCs w:val="24"/>
        </w:rPr>
      </w:pPr>
    </w:p>
    <w:p w14:paraId="63A784FC" w14:textId="77777777" w:rsidR="001F3BE4" w:rsidRDefault="001F3BE4" w:rsidP="00D53F48">
      <w:pPr>
        <w:rPr>
          <w:rFonts w:ascii="Arial" w:eastAsia="Arial" w:hAnsi="Arial" w:cs="Arial"/>
          <w:sz w:val="24"/>
          <w:szCs w:val="24"/>
        </w:rPr>
      </w:pPr>
    </w:p>
    <w:p w14:paraId="2CA59B0E" w14:textId="77777777" w:rsidR="001F3BE4" w:rsidRDefault="00E74CBC">
      <w:pPr>
        <w:jc w:val="center"/>
        <w:rPr>
          <w:rFonts w:ascii="Arial" w:eastAsia="Arial" w:hAnsi="Arial" w:cs="Arial"/>
          <w:b/>
          <w:sz w:val="28"/>
          <w:szCs w:val="28"/>
        </w:rPr>
      </w:pPr>
      <w:r>
        <w:rPr>
          <w:rFonts w:ascii="Arial" w:eastAsia="Arial" w:hAnsi="Arial" w:cs="Arial"/>
          <w:b/>
          <w:sz w:val="28"/>
          <w:szCs w:val="28"/>
        </w:rPr>
        <w:t>UNETWORK</w:t>
      </w:r>
    </w:p>
    <w:p w14:paraId="683A23F4" w14:textId="77777777" w:rsidR="001F3BE4" w:rsidRDefault="00E74CBC">
      <w:pPr>
        <w:jc w:val="center"/>
        <w:rPr>
          <w:rFonts w:ascii="Arial" w:eastAsia="Arial" w:hAnsi="Arial" w:cs="Arial"/>
          <w:b/>
          <w:sz w:val="28"/>
          <w:szCs w:val="28"/>
        </w:rPr>
      </w:pPr>
      <w:r>
        <w:rPr>
          <w:rFonts w:ascii="Arial" w:eastAsia="Arial" w:hAnsi="Arial" w:cs="Arial"/>
          <w:b/>
          <w:sz w:val="28"/>
          <w:szCs w:val="28"/>
        </w:rPr>
        <w:t>Rede Social</w:t>
      </w:r>
    </w:p>
    <w:p w14:paraId="19822681" w14:textId="77777777" w:rsidR="001F3BE4" w:rsidRDefault="001F3BE4" w:rsidP="00D53F48">
      <w:pPr>
        <w:rPr>
          <w:rFonts w:ascii="Arial" w:eastAsia="Arial" w:hAnsi="Arial" w:cs="Arial"/>
          <w:sz w:val="24"/>
          <w:szCs w:val="24"/>
        </w:rPr>
      </w:pPr>
    </w:p>
    <w:p w14:paraId="310BD4B1" w14:textId="7C2D25CF" w:rsidR="00D53F48" w:rsidRDefault="00E74CBC" w:rsidP="00D53F48">
      <w:pPr>
        <w:spacing w:line="240" w:lineRule="auto"/>
        <w:ind w:left="4536"/>
        <w:jc w:val="both"/>
        <w:rPr>
          <w:rFonts w:ascii="Arial" w:eastAsia="Arial" w:hAnsi="Arial" w:cs="Arial"/>
        </w:rPr>
      </w:pPr>
      <w:r>
        <w:rPr>
          <w:rFonts w:ascii="Arial" w:eastAsia="Arial" w:hAnsi="Arial" w:cs="Arial"/>
        </w:rPr>
        <w:t>Trabalho de Conclusão de Curso apresentado a Escola Técnica Uirapuru como exigência para recebimento</w:t>
      </w:r>
      <w:r w:rsidR="00D26888">
        <w:rPr>
          <w:rFonts w:ascii="Arial" w:eastAsia="Arial" w:hAnsi="Arial" w:cs="Arial"/>
        </w:rPr>
        <w:t xml:space="preserve"> do título de Técnico em Desenvolvimento de Sistemas</w:t>
      </w:r>
      <w:r w:rsidR="005C5658">
        <w:rPr>
          <w:rFonts w:ascii="Arial" w:eastAsia="Arial" w:hAnsi="Arial" w:cs="Arial"/>
        </w:rPr>
        <w:t xml:space="preserve">, </w:t>
      </w:r>
      <w:r w:rsidR="00D53F48">
        <w:rPr>
          <w:rFonts w:ascii="Arial" w:eastAsia="Arial" w:hAnsi="Arial" w:cs="Arial"/>
        </w:rPr>
        <w:t xml:space="preserve">orientado por </w:t>
      </w:r>
      <w:r>
        <w:rPr>
          <w:rFonts w:ascii="Arial" w:eastAsia="Arial" w:hAnsi="Arial" w:cs="Arial"/>
        </w:rPr>
        <w:t>Paulo Rogério Neves de Oliveira</w:t>
      </w:r>
    </w:p>
    <w:p w14:paraId="0E31BEFF" w14:textId="77777777" w:rsidR="00D26888" w:rsidRDefault="00D26888" w:rsidP="00D53F48">
      <w:pPr>
        <w:spacing w:line="240" w:lineRule="auto"/>
        <w:ind w:left="4536"/>
        <w:jc w:val="both"/>
        <w:rPr>
          <w:rFonts w:ascii="Arial" w:hAnsi="Arial" w:cs="Arial"/>
          <w:color w:val="000000"/>
        </w:rPr>
      </w:pPr>
    </w:p>
    <w:p w14:paraId="6EA06757" w14:textId="77777777" w:rsidR="00D26888" w:rsidRDefault="00D26888" w:rsidP="00D53F48">
      <w:pPr>
        <w:spacing w:line="240" w:lineRule="auto"/>
        <w:ind w:left="4536"/>
        <w:jc w:val="both"/>
        <w:rPr>
          <w:rFonts w:ascii="Arial" w:hAnsi="Arial" w:cs="Arial"/>
          <w:color w:val="000000"/>
        </w:rPr>
      </w:pPr>
    </w:p>
    <w:p w14:paraId="2DEB5C20" w14:textId="30775FBB" w:rsidR="00D53F48" w:rsidRPr="00D53F48" w:rsidRDefault="00D53F48" w:rsidP="00D53F48">
      <w:pPr>
        <w:spacing w:line="240" w:lineRule="auto"/>
        <w:ind w:left="4536"/>
        <w:jc w:val="both"/>
        <w:rPr>
          <w:rFonts w:ascii="Arial" w:eastAsia="Arial" w:hAnsi="Arial" w:cs="Arial"/>
        </w:rPr>
      </w:pPr>
      <w:r>
        <w:rPr>
          <w:rFonts w:ascii="Arial" w:hAnsi="Arial" w:cs="Arial"/>
          <w:color w:val="000000"/>
        </w:rPr>
        <w:t>São Paulo, ______ de ____________ de 2023</w:t>
      </w:r>
      <w:r>
        <w:rPr>
          <w:rFonts w:ascii="Arial" w:hAnsi="Arial" w:cs="Arial"/>
          <w:color w:val="000000"/>
        </w:rPr>
        <w:br/>
      </w:r>
    </w:p>
    <w:p w14:paraId="3939F897" w14:textId="77777777" w:rsidR="00D53F48" w:rsidRDefault="00D53F48" w:rsidP="00D53F48">
      <w:pPr>
        <w:spacing w:line="240" w:lineRule="auto"/>
        <w:jc w:val="both"/>
        <w:rPr>
          <w:rFonts w:ascii="Arial" w:eastAsia="Arial" w:hAnsi="Arial" w:cs="Arial"/>
        </w:rPr>
      </w:pPr>
    </w:p>
    <w:p w14:paraId="00027ED8" w14:textId="77777777" w:rsidR="001F3BE4" w:rsidRDefault="001F3BE4">
      <w:pPr>
        <w:rPr>
          <w:rFonts w:ascii="Arial" w:eastAsia="Arial" w:hAnsi="Arial" w:cs="Arial"/>
        </w:rPr>
      </w:pPr>
    </w:p>
    <w:p w14:paraId="7AC8CA9B" w14:textId="77777777" w:rsidR="00D53F48" w:rsidRPr="00D53F48" w:rsidRDefault="00D53F48" w:rsidP="00D53F48">
      <w:pPr>
        <w:spacing w:after="6" w:line="240" w:lineRule="auto"/>
        <w:ind w:left="-69" w:hanging="46"/>
        <w:jc w:val="center"/>
        <w:rPr>
          <w:rFonts w:ascii="Times New Roman" w:eastAsia="Times New Roman" w:hAnsi="Times New Roman" w:cs="Times New Roman"/>
          <w:sz w:val="24"/>
          <w:szCs w:val="24"/>
        </w:rPr>
      </w:pPr>
      <w:r w:rsidRPr="00D53F48">
        <w:rPr>
          <w:rFonts w:ascii="Arial" w:eastAsia="Times New Roman" w:hAnsi="Arial" w:cs="Arial"/>
          <w:b/>
          <w:bCs/>
          <w:color w:val="000000"/>
        </w:rPr>
        <w:t>BANCA EXAMINADORA</w:t>
      </w:r>
    </w:p>
    <w:p w14:paraId="0411879C" w14:textId="77777777" w:rsidR="00D53F48" w:rsidRPr="00D53F48" w:rsidRDefault="00D53F48" w:rsidP="00D53F48">
      <w:pPr>
        <w:spacing w:after="0" w:line="240" w:lineRule="auto"/>
        <w:rPr>
          <w:rFonts w:ascii="Times New Roman" w:eastAsia="Times New Roman" w:hAnsi="Times New Roman" w:cs="Times New Roman"/>
          <w:sz w:val="24"/>
          <w:szCs w:val="24"/>
        </w:rPr>
      </w:pPr>
    </w:p>
    <w:p w14:paraId="2F8C3148" w14:textId="77777777" w:rsidR="00D53F48" w:rsidRPr="00D53F48" w:rsidRDefault="00D53F48" w:rsidP="00D53F48">
      <w:pPr>
        <w:spacing w:after="6" w:line="240" w:lineRule="auto"/>
        <w:ind w:left="-69" w:hanging="46"/>
        <w:jc w:val="center"/>
        <w:rPr>
          <w:rFonts w:ascii="Times New Roman" w:eastAsia="Times New Roman" w:hAnsi="Times New Roman" w:cs="Times New Roman"/>
          <w:sz w:val="24"/>
          <w:szCs w:val="24"/>
        </w:rPr>
      </w:pPr>
      <w:r w:rsidRPr="00D53F48">
        <w:rPr>
          <w:rFonts w:ascii="Arial" w:eastAsia="Times New Roman" w:hAnsi="Arial" w:cs="Arial"/>
          <w:color w:val="000000"/>
        </w:rPr>
        <w:t>___________________________________</w:t>
      </w:r>
    </w:p>
    <w:p w14:paraId="304B672E" w14:textId="77777777" w:rsidR="00D53F48" w:rsidRPr="00D53F48" w:rsidRDefault="00D53F48" w:rsidP="00D53F48">
      <w:pPr>
        <w:spacing w:after="6" w:line="240" w:lineRule="auto"/>
        <w:ind w:left="-69" w:hanging="46"/>
        <w:jc w:val="center"/>
        <w:rPr>
          <w:rFonts w:ascii="Times New Roman" w:eastAsia="Times New Roman" w:hAnsi="Times New Roman" w:cs="Times New Roman"/>
          <w:sz w:val="24"/>
          <w:szCs w:val="24"/>
        </w:rPr>
      </w:pPr>
      <w:r w:rsidRPr="00D53F48">
        <w:rPr>
          <w:rFonts w:ascii="Arial" w:eastAsia="Times New Roman" w:hAnsi="Arial" w:cs="Arial"/>
          <w:color w:val="000000"/>
        </w:rPr>
        <w:t>Professor Orientador</w:t>
      </w:r>
    </w:p>
    <w:p w14:paraId="57FC2322" w14:textId="0C787BA2" w:rsidR="004220CF" w:rsidRDefault="00D53F48" w:rsidP="002B2E19">
      <w:pPr>
        <w:spacing w:after="6" w:line="240" w:lineRule="auto"/>
        <w:ind w:left="-69" w:hanging="46"/>
        <w:jc w:val="center"/>
        <w:rPr>
          <w:rFonts w:ascii="Arial" w:eastAsia="Times New Roman" w:hAnsi="Arial" w:cs="Arial"/>
          <w:color w:val="000000"/>
        </w:rPr>
      </w:pPr>
      <w:r w:rsidRPr="00D53F48">
        <w:rPr>
          <w:rFonts w:ascii="Arial" w:eastAsia="Times New Roman" w:hAnsi="Arial" w:cs="Arial"/>
          <w:color w:val="000000"/>
        </w:rPr>
        <w:t>Paulo Rogério Neves de Oliveira</w:t>
      </w:r>
    </w:p>
    <w:p w14:paraId="79F72B8F" w14:textId="77777777" w:rsidR="002B2E19" w:rsidRDefault="002B2E19" w:rsidP="002B2E19">
      <w:pPr>
        <w:spacing w:after="6" w:line="240" w:lineRule="auto"/>
        <w:ind w:left="-69" w:hanging="46"/>
        <w:jc w:val="center"/>
        <w:rPr>
          <w:rFonts w:ascii="Arial" w:eastAsia="Times New Roman" w:hAnsi="Arial" w:cs="Arial"/>
          <w:color w:val="000000"/>
        </w:rPr>
      </w:pPr>
    </w:p>
    <w:p w14:paraId="5C66AA96" w14:textId="77777777" w:rsidR="004220CF" w:rsidRPr="00D53F48" w:rsidRDefault="004220CF" w:rsidP="004220CF">
      <w:pPr>
        <w:spacing w:after="6" w:line="240" w:lineRule="auto"/>
        <w:ind w:left="-69" w:hanging="46"/>
        <w:jc w:val="center"/>
        <w:rPr>
          <w:rFonts w:ascii="Times New Roman" w:eastAsia="Times New Roman" w:hAnsi="Times New Roman" w:cs="Times New Roman"/>
          <w:sz w:val="24"/>
          <w:szCs w:val="24"/>
        </w:rPr>
      </w:pPr>
      <w:r w:rsidRPr="00D53F48">
        <w:rPr>
          <w:rFonts w:ascii="Arial" w:eastAsia="Times New Roman" w:hAnsi="Arial" w:cs="Arial"/>
          <w:color w:val="000000"/>
        </w:rPr>
        <w:t>___________________________________</w:t>
      </w:r>
    </w:p>
    <w:p w14:paraId="69AB2889" w14:textId="6B5D0BFE" w:rsidR="004220CF" w:rsidRPr="00D53F48" w:rsidRDefault="004220CF" w:rsidP="004220CF">
      <w:pPr>
        <w:spacing w:after="6" w:line="240" w:lineRule="auto"/>
        <w:ind w:left="-69" w:hanging="46"/>
        <w:jc w:val="center"/>
        <w:rPr>
          <w:rFonts w:ascii="Times New Roman" w:eastAsia="Times New Roman" w:hAnsi="Times New Roman" w:cs="Times New Roman"/>
          <w:sz w:val="24"/>
          <w:szCs w:val="24"/>
        </w:rPr>
      </w:pPr>
      <w:r w:rsidRPr="00D53F48">
        <w:rPr>
          <w:rFonts w:ascii="Arial" w:eastAsia="Times New Roman" w:hAnsi="Arial" w:cs="Arial"/>
          <w:color w:val="000000"/>
        </w:rPr>
        <w:t xml:space="preserve">Professor </w:t>
      </w:r>
      <w:r>
        <w:rPr>
          <w:rFonts w:ascii="Arial" w:eastAsia="Times New Roman" w:hAnsi="Arial" w:cs="Arial"/>
          <w:color w:val="000000"/>
        </w:rPr>
        <w:t>Avaliador</w:t>
      </w:r>
    </w:p>
    <w:p w14:paraId="7AC0854D" w14:textId="68F00CF2" w:rsidR="004220CF" w:rsidRDefault="004220CF" w:rsidP="004220CF">
      <w:pPr>
        <w:spacing w:after="6" w:line="240" w:lineRule="auto"/>
        <w:ind w:left="-69" w:hanging="46"/>
        <w:jc w:val="center"/>
        <w:rPr>
          <w:rFonts w:ascii="Arial" w:eastAsia="Times New Roman" w:hAnsi="Arial" w:cs="Arial"/>
          <w:color w:val="000000"/>
        </w:rPr>
      </w:pPr>
      <w:r w:rsidRPr="004220CF">
        <w:rPr>
          <w:rFonts w:ascii="Arial" w:eastAsia="Times New Roman" w:hAnsi="Arial" w:cs="Arial"/>
          <w:color w:val="000000"/>
        </w:rPr>
        <w:t>Fábio Claret Trigo de Oliveira</w:t>
      </w:r>
    </w:p>
    <w:p w14:paraId="660E9F08" w14:textId="77777777" w:rsidR="002B2E19" w:rsidRDefault="002B2E19" w:rsidP="004220CF">
      <w:pPr>
        <w:spacing w:after="6" w:line="240" w:lineRule="auto"/>
        <w:ind w:left="-69" w:hanging="46"/>
        <w:jc w:val="center"/>
        <w:rPr>
          <w:rFonts w:ascii="Arial" w:eastAsia="Times New Roman" w:hAnsi="Arial" w:cs="Arial"/>
          <w:color w:val="000000"/>
        </w:rPr>
      </w:pPr>
    </w:p>
    <w:p w14:paraId="4DA8EEDC" w14:textId="77777777" w:rsidR="004220CF" w:rsidRPr="00D53F48" w:rsidRDefault="004220CF" w:rsidP="004220CF">
      <w:pPr>
        <w:spacing w:after="6" w:line="240" w:lineRule="auto"/>
        <w:ind w:left="-69" w:hanging="46"/>
        <w:jc w:val="center"/>
        <w:rPr>
          <w:rFonts w:ascii="Times New Roman" w:eastAsia="Times New Roman" w:hAnsi="Times New Roman" w:cs="Times New Roman"/>
          <w:sz w:val="24"/>
          <w:szCs w:val="24"/>
        </w:rPr>
      </w:pPr>
      <w:r w:rsidRPr="00D53F48">
        <w:rPr>
          <w:rFonts w:ascii="Arial" w:eastAsia="Times New Roman" w:hAnsi="Arial" w:cs="Arial"/>
          <w:color w:val="000000"/>
        </w:rPr>
        <w:t>___________________________________</w:t>
      </w:r>
    </w:p>
    <w:p w14:paraId="64E03D0B" w14:textId="2681A5D1" w:rsidR="004220CF" w:rsidRPr="00D53F48" w:rsidRDefault="004220CF" w:rsidP="004220CF">
      <w:pPr>
        <w:spacing w:after="6" w:line="240" w:lineRule="auto"/>
        <w:ind w:left="-69" w:hanging="46"/>
        <w:jc w:val="center"/>
        <w:rPr>
          <w:rFonts w:ascii="Times New Roman" w:eastAsia="Times New Roman" w:hAnsi="Times New Roman" w:cs="Times New Roman"/>
          <w:sz w:val="24"/>
          <w:szCs w:val="24"/>
        </w:rPr>
      </w:pPr>
      <w:r w:rsidRPr="00D53F48">
        <w:rPr>
          <w:rFonts w:ascii="Arial" w:eastAsia="Times New Roman" w:hAnsi="Arial" w:cs="Arial"/>
          <w:color w:val="000000"/>
        </w:rPr>
        <w:t xml:space="preserve">Professor </w:t>
      </w:r>
      <w:r>
        <w:rPr>
          <w:rFonts w:ascii="Arial" w:eastAsia="Times New Roman" w:hAnsi="Arial" w:cs="Arial"/>
          <w:color w:val="000000"/>
        </w:rPr>
        <w:t>Avaliador</w:t>
      </w:r>
    </w:p>
    <w:p w14:paraId="71A5BD9D" w14:textId="5528F593" w:rsidR="004220CF" w:rsidRDefault="004220CF" w:rsidP="004220CF">
      <w:pPr>
        <w:spacing w:after="6" w:line="240" w:lineRule="auto"/>
        <w:ind w:left="-69" w:hanging="46"/>
        <w:jc w:val="center"/>
        <w:rPr>
          <w:rFonts w:ascii="Arial" w:eastAsia="Times New Roman" w:hAnsi="Arial" w:cs="Arial"/>
          <w:color w:val="000000"/>
        </w:rPr>
      </w:pPr>
      <w:r w:rsidRPr="004220CF">
        <w:rPr>
          <w:rFonts w:ascii="Arial" w:eastAsia="Times New Roman" w:hAnsi="Arial" w:cs="Arial"/>
          <w:color w:val="000000"/>
        </w:rPr>
        <w:t>José Rubens Ferreira</w:t>
      </w:r>
    </w:p>
    <w:p w14:paraId="3AB83F8C" w14:textId="77777777" w:rsidR="004220CF" w:rsidRDefault="004220CF" w:rsidP="004220CF">
      <w:pPr>
        <w:spacing w:after="6" w:line="240" w:lineRule="auto"/>
        <w:ind w:left="-69" w:hanging="46"/>
        <w:jc w:val="center"/>
        <w:rPr>
          <w:rFonts w:ascii="Arial" w:eastAsia="Times New Roman" w:hAnsi="Arial" w:cs="Arial"/>
          <w:color w:val="000000"/>
        </w:rPr>
      </w:pPr>
    </w:p>
    <w:p w14:paraId="79FC999E" w14:textId="77777777" w:rsidR="004220CF" w:rsidRDefault="004220CF" w:rsidP="004220CF">
      <w:pPr>
        <w:spacing w:after="6" w:line="240" w:lineRule="auto"/>
        <w:ind w:left="-69" w:hanging="46"/>
        <w:jc w:val="center"/>
        <w:rPr>
          <w:rFonts w:ascii="Arial" w:eastAsia="Times New Roman" w:hAnsi="Arial" w:cs="Arial"/>
          <w:color w:val="000000"/>
        </w:rPr>
      </w:pPr>
    </w:p>
    <w:p w14:paraId="52C189DA" w14:textId="77777777" w:rsidR="004220CF" w:rsidRDefault="004220CF" w:rsidP="004220CF">
      <w:pPr>
        <w:spacing w:after="6" w:line="240" w:lineRule="auto"/>
        <w:ind w:left="-69" w:hanging="46"/>
        <w:jc w:val="center"/>
        <w:rPr>
          <w:rFonts w:ascii="Arial" w:eastAsia="Times New Roman" w:hAnsi="Arial" w:cs="Arial"/>
          <w:color w:val="000000"/>
        </w:rPr>
      </w:pPr>
    </w:p>
    <w:p w14:paraId="0ABEA54E" w14:textId="77777777" w:rsidR="004220CF" w:rsidRDefault="004220CF" w:rsidP="004220CF">
      <w:pPr>
        <w:spacing w:after="6" w:line="240" w:lineRule="auto"/>
        <w:ind w:left="-69" w:hanging="46"/>
        <w:jc w:val="center"/>
        <w:rPr>
          <w:rFonts w:ascii="Arial" w:eastAsia="Times New Roman" w:hAnsi="Arial" w:cs="Arial"/>
          <w:color w:val="000000"/>
        </w:rPr>
      </w:pPr>
    </w:p>
    <w:p w14:paraId="0B95B0BD" w14:textId="77777777" w:rsidR="004220CF" w:rsidRDefault="004220CF" w:rsidP="004220CF">
      <w:pPr>
        <w:spacing w:after="6" w:line="240" w:lineRule="auto"/>
        <w:ind w:left="-69" w:hanging="46"/>
        <w:jc w:val="center"/>
        <w:rPr>
          <w:rFonts w:ascii="Arial" w:eastAsia="Times New Roman" w:hAnsi="Arial" w:cs="Arial"/>
          <w:color w:val="000000"/>
        </w:rPr>
      </w:pPr>
    </w:p>
    <w:p w14:paraId="574AEF5B" w14:textId="77777777" w:rsidR="004220CF" w:rsidRDefault="004220CF" w:rsidP="004220CF">
      <w:pPr>
        <w:spacing w:after="6" w:line="240" w:lineRule="auto"/>
        <w:ind w:left="-69" w:hanging="46"/>
        <w:jc w:val="center"/>
        <w:rPr>
          <w:rFonts w:ascii="Arial" w:eastAsia="Arial" w:hAnsi="Arial" w:cs="Arial"/>
          <w:sz w:val="24"/>
          <w:szCs w:val="24"/>
        </w:rPr>
      </w:pPr>
    </w:p>
    <w:p w14:paraId="6B5133B4" w14:textId="77777777" w:rsidR="00D53F48" w:rsidRDefault="00D53F48" w:rsidP="00823F38">
      <w:pPr>
        <w:rPr>
          <w:rFonts w:ascii="Arial" w:eastAsia="Arial" w:hAnsi="Arial" w:cs="Arial"/>
          <w:b/>
          <w:sz w:val="24"/>
          <w:szCs w:val="24"/>
        </w:rPr>
      </w:pPr>
    </w:p>
    <w:p w14:paraId="253972BC" w14:textId="77777777" w:rsidR="001F3BE4" w:rsidRDefault="00E74CBC">
      <w:pPr>
        <w:jc w:val="center"/>
        <w:rPr>
          <w:rFonts w:ascii="Arial" w:eastAsia="Arial" w:hAnsi="Arial" w:cs="Arial"/>
          <w:b/>
          <w:sz w:val="24"/>
          <w:szCs w:val="24"/>
        </w:rPr>
      </w:pPr>
      <w:r>
        <w:rPr>
          <w:rFonts w:ascii="Arial" w:eastAsia="Arial" w:hAnsi="Arial" w:cs="Arial"/>
          <w:b/>
          <w:sz w:val="24"/>
          <w:szCs w:val="24"/>
        </w:rPr>
        <w:lastRenderedPageBreak/>
        <w:t>DEDICATÓRIA</w:t>
      </w:r>
    </w:p>
    <w:p w14:paraId="27F350F8" w14:textId="77777777" w:rsidR="001F3BE4" w:rsidRDefault="001F3BE4">
      <w:pPr>
        <w:jc w:val="center"/>
        <w:rPr>
          <w:rFonts w:ascii="Arial" w:eastAsia="Arial" w:hAnsi="Arial" w:cs="Arial"/>
          <w:sz w:val="24"/>
          <w:szCs w:val="24"/>
        </w:rPr>
      </w:pPr>
    </w:p>
    <w:p w14:paraId="3C75F630" w14:textId="77777777" w:rsidR="001F3BE4" w:rsidRDefault="001F3BE4">
      <w:pPr>
        <w:rPr>
          <w:rFonts w:ascii="Arial" w:eastAsia="Arial" w:hAnsi="Arial" w:cs="Arial"/>
          <w:sz w:val="24"/>
          <w:szCs w:val="24"/>
        </w:rPr>
      </w:pPr>
    </w:p>
    <w:p w14:paraId="14725CD7" w14:textId="77777777" w:rsidR="001F3BE4" w:rsidRDefault="001F3BE4">
      <w:pPr>
        <w:rPr>
          <w:rFonts w:ascii="Arial" w:eastAsia="Arial" w:hAnsi="Arial" w:cs="Arial"/>
          <w:sz w:val="24"/>
          <w:szCs w:val="24"/>
        </w:rPr>
      </w:pPr>
    </w:p>
    <w:p w14:paraId="02606FF0" w14:textId="77777777" w:rsidR="001F3BE4" w:rsidRDefault="001F3BE4">
      <w:pPr>
        <w:jc w:val="center"/>
        <w:rPr>
          <w:rFonts w:ascii="Arial" w:eastAsia="Arial" w:hAnsi="Arial" w:cs="Arial"/>
          <w:sz w:val="24"/>
          <w:szCs w:val="24"/>
        </w:rPr>
      </w:pPr>
    </w:p>
    <w:p w14:paraId="48B2F6C5" w14:textId="77777777" w:rsidR="001F3BE4" w:rsidRDefault="001F3BE4">
      <w:pPr>
        <w:jc w:val="center"/>
        <w:rPr>
          <w:rFonts w:ascii="Arial" w:eastAsia="Arial" w:hAnsi="Arial" w:cs="Arial"/>
          <w:sz w:val="24"/>
          <w:szCs w:val="24"/>
        </w:rPr>
      </w:pPr>
    </w:p>
    <w:p w14:paraId="14B1C055" w14:textId="77777777" w:rsidR="001F3BE4" w:rsidRDefault="001F3BE4">
      <w:pPr>
        <w:jc w:val="center"/>
        <w:rPr>
          <w:rFonts w:ascii="Arial" w:eastAsia="Arial" w:hAnsi="Arial" w:cs="Arial"/>
          <w:sz w:val="24"/>
          <w:szCs w:val="24"/>
        </w:rPr>
      </w:pPr>
    </w:p>
    <w:p w14:paraId="022C426B" w14:textId="77777777" w:rsidR="001F3BE4" w:rsidRDefault="001F3BE4">
      <w:pPr>
        <w:jc w:val="center"/>
        <w:rPr>
          <w:rFonts w:ascii="Arial" w:eastAsia="Arial" w:hAnsi="Arial" w:cs="Arial"/>
          <w:sz w:val="24"/>
          <w:szCs w:val="24"/>
        </w:rPr>
      </w:pPr>
    </w:p>
    <w:p w14:paraId="76FCA58F" w14:textId="77777777" w:rsidR="001F3BE4" w:rsidRDefault="001F3BE4">
      <w:pPr>
        <w:jc w:val="center"/>
        <w:rPr>
          <w:rFonts w:ascii="Arial" w:eastAsia="Arial" w:hAnsi="Arial" w:cs="Arial"/>
          <w:sz w:val="24"/>
          <w:szCs w:val="24"/>
        </w:rPr>
      </w:pPr>
    </w:p>
    <w:p w14:paraId="556862F9" w14:textId="77777777" w:rsidR="001F3BE4" w:rsidRDefault="001F3BE4">
      <w:pPr>
        <w:jc w:val="center"/>
        <w:rPr>
          <w:rFonts w:ascii="Arial" w:eastAsia="Arial" w:hAnsi="Arial" w:cs="Arial"/>
          <w:sz w:val="24"/>
          <w:szCs w:val="24"/>
        </w:rPr>
      </w:pPr>
    </w:p>
    <w:p w14:paraId="20A9DD53" w14:textId="77777777" w:rsidR="001F3BE4" w:rsidRDefault="001F3BE4">
      <w:pPr>
        <w:rPr>
          <w:rFonts w:ascii="Arial" w:eastAsia="Arial" w:hAnsi="Arial" w:cs="Arial"/>
          <w:sz w:val="24"/>
          <w:szCs w:val="24"/>
        </w:rPr>
      </w:pPr>
    </w:p>
    <w:p w14:paraId="2F9C7E16" w14:textId="77777777" w:rsidR="001F3BE4" w:rsidRDefault="001F3BE4">
      <w:pPr>
        <w:rPr>
          <w:rFonts w:ascii="Arial" w:eastAsia="Arial" w:hAnsi="Arial" w:cs="Arial"/>
          <w:sz w:val="24"/>
          <w:szCs w:val="24"/>
        </w:rPr>
      </w:pPr>
    </w:p>
    <w:p w14:paraId="219DF008" w14:textId="77777777" w:rsidR="001F3BE4" w:rsidRDefault="001F3BE4">
      <w:pPr>
        <w:jc w:val="center"/>
        <w:rPr>
          <w:rFonts w:ascii="Arial" w:eastAsia="Arial" w:hAnsi="Arial" w:cs="Arial"/>
          <w:sz w:val="24"/>
          <w:szCs w:val="24"/>
        </w:rPr>
      </w:pPr>
    </w:p>
    <w:p w14:paraId="430E14CF" w14:textId="77777777" w:rsidR="001F3BE4" w:rsidRDefault="00E74CBC" w:rsidP="00E74CBC">
      <w:pPr>
        <w:spacing w:line="360" w:lineRule="auto"/>
        <w:ind w:left="3686" w:firstLine="720"/>
        <w:jc w:val="both"/>
        <w:rPr>
          <w:rFonts w:ascii="Arial" w:eastAsia="Arial" w:hAnsi="Arial" w:cs="Arial"/>
          <w:sz w:val="24"/>
          <w:szCs w:val="24"/>
        </w:rPr>
      </w:pPr>
      <w:r>
        <w:rPr>
          <w:rFonts w:ascii="Arial" w:eastAsia="Arial" w:hAnsi="Arial" w:cs="Arial"/>
          <w:sz w:val="24"/>
          <w:szCs w:val="24"/>
        </w:rPr>
        <w:t>Gostaríamos de dedicar este trabalho ao nosso orientador Professor Paulo Rogério Neves de Oliveira, cuja presença e orientação foram fundamentais para a sua realização. Sua contribuição foi imprescindível para o sucesso deste projeto. Agradecemos sinceramente por todo apoio e conhecimento compartilhado.</w:t>
      </w:r>
    </w:p>
    <w:p w14:paraId="0E4121FE" w14:textId="77777777" w:rsidR="001F3BE4" w:rsidRDefault="001F3BE4" w:rsidP="00E74CBC">
      <w:pPr>
        <w:spacing w:line="360" w:lineRule="auto"/>
        <w:ind w:firstLine="720"/>
        <w:jc w:val="both"/>
        <w:rPr>
          <w:rFonts w:ascii="Arial" w:eastAsia="Arial" w:hAnsi="Arial" w:cs="Arial"/>
          <w:sz w:val="24"/>
          <w:szCs w:val="24"/>
        </w:rPr>
      </w:pPr>
    </w:p>
    <w:p w14:paraId="73C1CA1D" w14:textId="77777777" w:rsidR="001F3BE4" w:rsidRDefault="001F3BE4">
      <w:pPr>
        <w:rPr>
          <w:rFonts w:ascii="Arial" w:eastAsia="Arial" w:hAnsi="Arial" w:cs="Arial"/>
          <w:sz w:val="24"/>
          <w:szCs w:val="24"/>
        </w:rPr>
      </w:pPr>
    </w:p>
    <w:p w14:paraId="6C73A741" w14:textId="77777777" w:rsidR="001F3BE4" w:rsidRDefault="001F3BE4">
      <w:pPr>
        <w:rPr>
          <w:rFonts w:ascii="Arial" w:eastAsia="Arial" w:hAnsi="Arial" w:cs="Arial"/>
          <w:sz w:val="24"/>
          <w:szCs w:val="24"/>
        </w:rPr>
      </w:pPr>
    </w:p>
    <w:p w14:paraId="2BE45809" w14:textId="77777777" w:rsidR="001F3BE4" w:rsidRDefault="00E74CBC">
      <w:pPr>
        <w:rPr>
          <w:rFonts w:ascii="Arial" w:eastAsia="Arial" w:hAnsi="Arial" w:cs="Arial"/>
          <w:sz w:val="24"/>
          <w:szCs w:val="24"/>
        </w:rPr>
      </w:pPr>
      <w:r>
        <w:br w:type="page"/>
      </w:r>
    </w:p>
    <w:p w14:paraId="721208A4" w14:textId="77777777" w:rsidR="001F3BE4" w:rsidRDefault="00E74CBC">
      <w:pPr>
        <w:spacing w:line="360" w:lineRule="auto"/>
        <w:jc w:val="center"/>
        <w:rPr>
          <w:rFonts w:ascii="Arial" w:eastAsia="Arial" w:hAnsi="Arial" w:cs="Arial"/>
          <w:sz w:val="24"/>
          <w:szCs w:val="24"/>
        </w:rPr>
      </w:pPr>
      <w:r>
        <w:rPr>
          <w:rFonts w:ascii="Arial" w:eastAsia="Arial" w:hAnsi="Arial" w:cs="Arial"/>
          <w:b/>
          <w:sz w:val="24"/>
          <w:szCs w:val="24"/>
        </w:rPr>
        <w:lastRenderedPageBreak/>
        <w:t>AGRADECIMENTOS</w:t>
      </w:r>
    </w:p>
    <w:p w14:paraId="38E25E56" w14:textId="77777777" w:rsidR="001F3BE4" w:rsidRDefault="00E74CBC">
      <w:pPr>
        <w:spacing w:line="360" w:lineRule="auto"/>
        <w:ind w:firstLine="720"/>
        <w:jc w:val="both"/>
        <w:rPr>
          <w:rFonts w:ascii="Arial" w:eastAsia="Arial" w:hAnsi="Arial" w:cs="Arial"/>
          <w:sz w:val="24"/>
          <w:szCs w:val="24"/>
        </w:rPr>
      </w:pPr>
      <w:r>
        <w:rPr>
          <w:rFonts w:ascii="Arial" w:eastAsia="Arial" w:hAnsi="Arial" w:cs="Arial"/>
          <w:sz w:val="24"/>
          <w:szCs w:val="24"/>
        </w:rPr>
        <w:t xml:space="preserve">Prezados membros da banca avaliadora, </w:t>
      </w:r>
    </w:p>
    <w:p w14:paraId="5F49CC4D" w14:textId="77777777" w:rsidR="001F3BE4" w:rsidRDefault="00E74CBC">
      <w:pPr>
        <w:spacing w:line="360" w:lineRule="auto"/>
        <w:ind w:firstLine="720"/>
        <w:jc w:val="both"/>
        <w:rPr>
          <w:rFonts w:ascii="Arial" w:eastAsia="Arial" w:hAnsi="Arial" w:cs="Arial"/>
          <w:sz w:val="24"/>
          <w:szCs w:val="24"/>
        </w:rPr>
      </w:pPr>
      <w:r>
        <w:rPr>
          <w:rFonts w:ascii="Arial" w:eastAsia="Arial" w:hAnsi="Arial" w:cs="Arial"/>
          <w:sz w:val="24"/>
          <w:szCs w:val="24"/>
        </w:rPr>
        <w:t xml:space="preserve">É com imensa gratidão que nos dirigimos a todos vocês para expressar nossos sinceros agradecimentos pelos apoios e orientações dedicados durante a análise do nosso Trabalho de Conclusão de Curso (TCC). Este momento marca o resultado de três anos de estudos e esforços. Somos extremamente gratos pela oportunidade de apresentar nosso trabalho perante uma banca tão competente, cuja experiência e conhecimento foram essenciais para o desenvolvimento e aprimoramento deste projeto. </w:t>
      </w:r>
    </w:p>
    <w:p w14:paraId="2D2F959E" w14:textId="77777777" w:rsidR="001F3BE4" w:rsidRDefault="00E74CBC">
      <w:pPr>
        <w:spacing w:line="360" w:lineRule="auto"/>
        <w:ind w:firstLine="720"/>
        <w:jc w:val="both"/>
        <w:rPr>
          <w:rFonts w:ascii="Arial" w:eastAsia="Arial" w:hAnsi="Arial" w:cs="Arial"/>
          <w:sz w:val="24"/>
          <w:szCs w:val="24"/>
        </w:rPr>
      </w:pPr>
      <w:r>
        <w:rPr>
          <w:rFonts w:ascii="Arial" w:eastAsia="Arial" w:hAnsi="Arial" w:cs="Arial"/>
          <w:sz w:val="24"/>
          <w:szCs w:val="24"/>
        </w:rPr>
        <w:t>Gostaríamos de agradecer especialmente ao nosso orientador Paulo Rogério Neves de Oliveira, pois sua sabedoria passada através de orientações foram fundamentais para a conclusão deste trabalho. Somos profundamente gratos pela confiança depositada em nós e por sua dedicação em guiar-nos ao longo dessa jornada acadêmica. Agradecemos também aos demais membros da banca avaliadora por terem disponibilizado seu tempo para avaliar nosso projeto, seus ensinamentos contribuíram para o aprimoramento dos resultados alcançados. Sentimo-nos privilegiados pode ter tido a oportunidade de aprender com cada um de vocês.</w:t>
      </w:r>
    </w:p>
    <w:p w14:paraId="158B9A9A" w14:textId="750608DF" w:rsidR="001F3BE4" w:rsidRDefault="00E74CBC">
      <w:pPr>
        <w:spacing w:line="360" w:lineRule="auto"/>
        <w:ind w:firstLine="720"/>
        <w:jc w:val="both"/>
        <w:rPr>
          <w:rFonts w:ascii="Arial" w:eastAsia="Arial" w:hAnsi="Arial" w:cs="Arial"/>
          <w:sz w:val="24"/>
          <w:szCs w:val="24"/>
        </w:rPr>
      </w:pPr>
      <w:r>
        <w:rPr>
          <w:rFonts w:ascii="Arial" w:eastAsia="Arial" w:hAnsi="Arial" w:cs="Arial"/>
          <w:sz w:val="24"/>
          <w:szCs w:val="24"/>
        </w:rPr>
        <w:t xml:space="preserve">Não poderíamos deixar de mencionar nossas famílias e amigos, </w:t>
      </w:r>
      <w:r w:rsidR="00D26888">
        <w:rPr>
          <w:rFonts w:ascii="Arial" w:eastAsia="Arial" w:hAnsi="Arial" w:cs="Arial"/>
          <w:sz w:val="24"/>
          <w:szCs w:val="24"/>
        </w:rPr>
        <w:t>uma vez</w:t>
      </w:r>
      <w:r>
        <w:rPr>
          <w:rFonts w:ascii="Arial" w:eastAsia="Arial" w:hAnsi="Arial" w:cs="Arial"/>
          <w:sz w:val="24"/>
          <w:szCs w:val="24"/>
        </w:rPr>
        <w:t xml:space="preserve"> que</w:t>
      </w:r>
      <w:r w:rsidR="00D26888">
        <w:rPr>
          <w:rFonts w:ascii="Arial" w:eastAsia="Arial" w:hAnsi="Arial" w:cs="Arial"/>
          <w:sz w:val="24"/>
          <w:szCs w:val="24"/>
        </w:rPr>
        <w:t>,</w:t>
      </w:r>
      <w:r>
        <w:rPr>
          <w:rFonts w:ascii="Arial" w:eastAsia="Arial" w:hAnsi="Arial" w:cs="Arial"/>
          <w:sz w:val="24"/>
          <w:szCs w:val="24"/>
        </w:rPr>
        <w:t xml:space="preserve"> o apoio incondicional e incentivo constante foram essenciais para a motivação do grupo durante todo o processo. O suporte serviu como pilar fundamental nessa trajetória acadêmica.</w:t>
      </w:r>
    </w:p>
    <w:p w14:paraId="27B6D55F" w14:textId="77777777" w:rsidR="001F3BE4" w:rsidRDefault="00E74CBC">
      <w:pPr>
        <w:spacing w:line="360" w:lineRule="auto"/>
        <w:ind w:firstLine="720"/>
        <w:jc w:val="both"/>
        <w:rPr>
          <w:rFonts w:ascii="Arial" w:eastAsia="Arial" w:hAnsi="Arial" w:cs="Arial"/>
          <w:sz w:val="24"/>
          <w:szCs w:val="24"/>
        </w:rPr>
      </w:pPr>
      <w:r>
        <w:rPr>
          <w:rFonts w:ascii="Arial" w:eastAsia="Arial" w:hAnsi="Arial" w:cs="Arial"/>
          <w:sz w:val="24"/>
          <w:szCs w:val="24"/>
        </w:rPr>
        <w:t>Esta ocasião representa não apenas o fim de um ciclo, mas também o começo de uma nova jornada. Aprendemos muito ao longo desta experiência e estamos certos de que os conhecimentos adquiridos estarão fixados em nossas mentes e levaremos para todos os âmbitos dessa jornada existencial. Agradecemos a todos pelo impacto positivo que tiveram na vida acadêmica de todos os membros do grupo.</w:t>
      </w:r>
    </w:p>
    <w:p w14:paraId="2C2465AB" w14:textId="77777777" w:rsidR="001F3BE4" w:rsidRDefault="00E74CBC">
      <w:pPr>
        <w:spacing w:line="360" w:lineRule="auto"/>
        <w:ind w:firstLine="720"/>
        <w:jc w:val="both"/>
        <w:rPr>
          <w:rFonts w:ascii="Arial" w:eastAsia="Arial" w:hAnsi="Arial" w:cs="Arial"/>
          <w:sz w:val="24"/>
          <w:szCs w:val="24"/>
        </w:rPr>
      </w:pPr>
      <w:r>
        <w:rPr>
          <w:rFonts w:ascii="Arial" w:eastAsia="Arial" w:hAnsi="Arial" w:cs="Arial"/>
          <w:sz w:val="24"/>
          <w:szCs w:val="24"/>
        </w:rPr>
        <w:t>Respeitosamente,</w:t>
      </w:r>
    </w:p>
    <w:p w14:paraId="0B5D27E4" w14:textId="40CF5C88" w:rsidR="00C96669" w:rsidRDefault="00E74CBC">
      <w:pPr>
        <w:spacing w:line="360" w:lineRule="auto"/>
        <w:ind w:firstLine="720"/>
        <w:jc w:val="both"/>
        <w:rPr>
          <w:rFonts w:ascii="Arial" w:eastAsia="Arial" w:hAnsi="Arial" w:cs="Arial"/>
          <w:sz w:val="24"/>
          <w:szCs w:val="24"/>
        </w:rPr>
      </w:pPr>
      <w:r>
        <w:rPr>
          <w:rFonts w:ascii="Arial" w:eastAsia="Arial" w:hAnsi="Arial" w:cs="Arial"/>
          <w:sz w:val="24"/>
          <w:szCs w:val="24"/>
        </w:rPr>
        <w:t>Danilo Alfa Henrique, Jhonata Conceição Barbosa, Leonardo Gargoriano de Paula, Vitor Hugo Messias e Vitor Hugo Rodrigues dos Santos</w:t>
      </w:r>
    </w:p>
    <w:p w14:paraId="243C8537" w14:textId="65E1B64F" w:rsidR="001F3BE4" w:rsidRPr="00C96669" w:rsidRDefault="00C96669" w:rsidP="00C96669">
      <w:pPr>
        <w:jc w:val="center"/>
        <w:rPr>
          <w:rFonts w:ascii="Arial" w:eastAsia="Arial" w:hAnsi="Arial" w:cs="Arial"/>
          <w:b/>
          <w:bCs/>
          <w:sz w:val="24"/>
          <w:szCs w:val="24"/>
        </w:rPr>
      </w:pPr>
      <w:r>
        <w:rPr>
          <w:rFonts w:ascii="Arial" w:eastAsia="Arial" w:hAnsi="Arial" w:cs="Arial"/>
          <w:sz w:val="24"/>
          <w:szCs w:val="24"/>
        </w:rPr>
        <w:br w:type="page"/>
      </w:r>
    </w:p>
    <w:p w14:paraId="784099E0" w14:textId="0B51B2BE" w:rsidR="004220CF" w:rsidRPr="004220CF" w:rsidRDefault="004220CF" w:rsidP="004220CF">
      <w:pPr>
        <w:spacing w:line="360" w:lineRule="auto"/>
        <w:jc w:val="center"/>
        <w:rPr>
          <w:rFonts w:ascii="Arial" w:eastAsia="Arial" w:hAnsi="Arial" w:cs="Arial"/>
          <w:b/>
          <w:sz w:val="24"/>
          <w:szCs w:val="24"/>
        </w:rPr>
      </w:pPr>
      <w:r>
        <w:rPr>
          <w:rFonts w:ascii="Arial" w:eastAsia="Arial" w:hAnsi="Arial" w:cs="Arial"/>
          <w:b/>
          <w:sz w:val="24"/>
          <w:szCs w:val="24"/>
        </w:rPr>
        <w:lastRenderedPageBreak/>
        <w:t>EPÍGRAFE</w:t>
      </w:r>
    </w:p>
    <w:p w14:paraId="10062198" w14:textId="77777777" w:rsidR="00C96669" w:rsidRDefault="00C96669" w:rsidP="00C96669">
      <w:pPr>
        <w:rPr>
          <w:rFonts w:ascii="Arial" w:eastAsia="Arial" w:hAnsi="Arial" w:cs="Arial"/>
          <w:sz w:val="24"/>
          <w:szCs w:val="24"/>
        </w:rPr>
      </w:pPr>
    </w:p>
    <w:p w14:paraId="762B4FA2" w14:textId="77777777" w:rsidR="00C96669" w:rsidRDefault="00C96669" w:rsidP="00C96669">
      <w:pPr>
        <w:rPr>
          <w:rFonts w:ascii="Arial" w:eastAsia="Arial" w:hAnsi="Arial" w:cs="Arial"/>
          <w:sz w:val="24"/>
          <w:szCs w:val="24"/>
        </w:rPr>
      </w:pPr>
    </w:p>
    <w:p w14:paraId="32132149" w14:textId="77777777" w:rsidR="00C96669" w:rsidRDefault="00C96669" w:rsidP="00C96669">
      <w:pPr>
        <w:rPr>
          <w:rFonts w:ascii="Arial" w:eastAsia="Arial" w:hAnsi="Arial" w:cs="Arial"/>
          <w:sz w:val="24"/>
          <w:szCs w:val="24"/>
        </w:rPr>
      </w:pPr>
    </w:p>
    <w:p w14:paraId="08ACF6A7" w14:textId="77777777" w:rsidR="00C96669" w:rsidRDefault="00C96669" w:rsidP="00C96669">
      <w:pPr>
        <w:rPr>
          <w:rFonts w:ascii="Arial" w:eastAsia="Arial" w:hAnsi="Arial" w:cs="Arial"/>
          <w:sz w:val="24"/>
          <w:szCs w:val="24"/>
        </w:rPr>
      </w:pPr>
    </w:p>
    <w:p w14:paraId="1B4CE672" w14:textId="77777777" w:rsidR="00C96669" w:rsidRDefault="00C96669" w:rsidP="00C96669">
      <w:pPr>
        <w:rPr>
          <w:rFonts w:ascii="Arial" w:eastAsia="Arial" w:hAnsi="Arial" w:cs="Arial"/>
          <w:sz w:val="24"/>
          <w:szCs w:val="24"/>
        </w:rPr>
      </w:pPr>
    </w:p>
    <w:p w14:paraId="3212A127" w14:textId="77777777" w:rsidR="00C96669" w:rsidRDefault="00C96669" w:rsidP="00C96669">
      <w:pPr>
        <w:rPr>
          <w:rFonts w:ascii="Arial" w:eastAsia="Arial" w:hAnsi="Arial" w:cs="Arial"/>
          <w:sz w:val="24"/>
          <w:szCs w:val="24"/>
        </w:rPr>
      </w:pPr>
    </w:p>
    <w:p w14:paraId="67653589" w14:textId="77777777" w:rsidR="00C96669" w:rsidRDefault="00C96669" w:rsidP="00C96669">
      <w:pPr>
        <w:rPr>
          <w:rFonts w:ascii="Arial" w:eastAsia="Arial" w:hAnsi="Arial" w:cs="Arial"/>
          <w:sz w:val="24"/>
          <w:szCs w:val="24"/>
        </w:rPr>
      </w:pPr>
    </w:p>
    <w:p w14:paraId="5EB4B026" w14:textId="77777777" w:rsidR="00C96669" w:rsidRDefault="00C96669" w:rsidP="00C96669">
      <w:pPr>
        <w:rPr>
          <w:rFonts w:ascii="Arial" w:eastAsia="Arial" w:hAnsi="Arial" w:cs="Arial"/>
          <w:sz w:val="24"/>
          <w:szCs w:val="24"/>
        </w:rPr>
      </w:pPr>
    </w:p>
    <w:p w14:paraId="469994DA" w14:textId="77777777" w:rsidR="00C96669" w:rsidRDefault="00C96669" w:rsidP="00C96669">
      <w:pPr>
        <w:rPr>
          <w:rFonts w:ascii="Arial" w:eastAsia="Arial" w:hAnsi="Arial" w:cs="Arial"/>
          <w:sz w:val="24"/>
          <w:szCs w:val="24"/>
        </w:rPr>
      </w:pPr>
    </w:p>
    <w:p w14:paraId="2F591296" w14:textId="77777777" w:rsidR="00C96669" w:rsidRDefault="00C96669" w:rsidP="00C96669">
      <w:pPr>
        <w:rPr>
          <w:rFonts w:ascii="Arial" w:eastAsia="Arial" w:hAnsi="Arial" w:cs="Arial"/>
          <w:sz w:val="24"/>
          <w:szCs w:val="24"/>
        </w:rPr>
      </w:pPr>
    </w:p>
    <w:p w14:paraId="24B0353A" w14:textId="77777777" w:rsidR="00C96669" w:rsidRDefault="00C96669" w:rsidP="00C96669">
      <w:pPr>
        <w:rPr>
          <w:rFonts w:ascii="Arial" w:eastAsia="Arial" w:hAnsi="Arial" w:cs="Arial"/>
          <w:sz w:val="24"/>
          <w:szCs w:val="24"/>
        </w:rPr>
      </w:pPr>
    </w:p>
    <w:p w14:paraId="072ABDF7" w14:textId="1C9A48A5" w:rsidR="00C96669" w:rsidRPr="00C96669" w:rsidRDefault="00C96669" w:rsidP="00C96669">
      <w:pPr>
        <w:spacing w:line="360" w:lineRule="auto"/>
        <w:ind w:left="3600" w:firstLine="720"/>
        <w:jc w:val="both"/>
        <w:rPr>
          <w:rFonts w:ascii="Arial" w:eastAsia="Arial" w:hAnsi="Arial" w:cs="Arial"/>
          <w:i/>
          <w:iCs/>
          <w:sz w:val="24"/>
          <w:szCs w:val="24"/>
        </w:rPr>
      </w:pPr>
      <w:r w:rsidRPr="00C96669">
        <w:rPr>
          <w:rFonts w:ascii="Arial" w:eastAsia="Arial" w:hAnsi="Arial" w:cs="Arial"/>
          <w:i/>
          <w:iCs/>
          <w:sz w:val="24"/>
          <w:szCs w:val="24"/>
        </w:rPr>
        <w:t>“O homem não teria alcançado o possível se, repetidas vezes, não tivesse tentado o impossível.".</w:t>
      </w:r>
    </w:p>
    <w:p w14:paraId="2E08907A" w14:textId="084C8897" w:rsidR="00C96669" w:rsidRPr="00C96669" w:rsidRDefault="00C96669" w:rsidP="00C96669">
      <w:pPr>
        <w:spacing w:line="360" w:lineRule="auto"/>
        <w:ind w:left="3600" w:firstLine="720"/>
        <w:jc w:val="both"/>
        <w:rPr>
          <w:rFonts w:ascii="Arial" w:eastAsia="Arial" w:hAnsi="Arial" w:cs="Arial"/>
          <w:i/>
          <w:iCs/>
          <w:sz w:val="24"/>
          <w:szCs w:val="24"/>
        </w:rPr>
      </w:pPr>
      <w:r w:rsidRPr="00C96669">
        <w:rPr>
          <w:rFonts w:ascii="Arial" w:eastAsia="Arial" w:hAnsi="Arial" w:cs="Arial"/>
          <w:i/>
          <w:iCs/>
          <w:sz w:val="24"/>
          <w:szCs w:val="24"/>
        </w:rPr>
        <w:t>- Max Weber</w:t>
      </w:r>
    </w:p>
    <w:p w14:paraId="10FA295C" w14:textId="77777777" w:rsidR="00C96669" w:rsidRDefault="00C96669" w:rsidP="00C96669">
      <w:pPr>
        <w:rPr>
          <w:rFonts w:ascii="Arial" w:eastAsia="Arial" w:hAnsi="Arial" w:cs="Arial"/>
          <w:sz w:val="24"/>
          <w:szCs w:val="24"/>
        </w:rPr>
      </w:pPr>
    </w:p>
    <w:p w14:paraId="7F38B6F6" w14:textId="77777777" w:rsidR="00C96669" w:rsidRDefault="00C96669" w:rsidP="00C96669">
      <w:pPr>
        <w:rPr>
          <w:rFonts w:ascii="Arial" w:eastAsia="Arial" w:hAnsi="Arial" w:cs="Arial"/>
          <w:sz w:val="24"/>
          <w:szCs w:val="24"/>
        </w:rPr>
      </w:pPr>
    </w:p>
    <w:p w14:paraId="70BECD17" w14:textId="77777777" w:rsidR="00C96669" w:rsidRDefault="00C96669" w:rsidP="00C96669">
      <w:pPr>
        <w:rPr>
          <w:rFonts w:ascii="Arial" w:eastAsia="Arial" w:hAnsi="Arial" w:cs="Arial"/>
          <w:sz w:val="24"/>
          <w:szCs w:val="24"/>
        </w:rPr>
      </w:pPr>
    </w:p>
    <w:p w14:paraId="3715BFF0" w14:textId="77777777" w:rsidR="00C96669" w:rsidRDefault="00C96669" w:rsidP="00C96669">
      <w:pPr>
        <w:rPr>
          <w:rFonts w:ascii="Arial" w:eastAsia="Arial" w:hAnsi="Arial" w:cs="Arial"/>
          <w:sz w:val="24"/>
          <w:szCs w:val="24"/>
        </w:rPr>
      </w:pPr>
    </w:p>
    <w:p w14:paraId="05FA8F5A" w14:textId="77777777" w:rsidR="00C96669" w:rsidRDefault="00C96669" w:rsidP="00C96669">
      <w:pPr>
        <w:rPr>
          <w:rFonts w:ascii="Arial" w:eastAsia="Arial" w:hAnsi="Arial" w:cs="Arial"/>
          <w:sz w:val="24"/>
          <w:szCs w:val="24"/>
        </w:rPr>
      </w:pPr>
    </w:p>
    <w:p w14:paraId="37C460F9" w14:textId="4481E1A3" w:rsidR="000A6C05" w:rsidRDefault="000A6C05" w:rsidP="00C96669">
      <w:pPr>
        <w:rPr>
          <w:rFonts w:ascii="Arial" w:eastAsia="Arial" w:hAnsi="Arial" w:cs="Arial"/>
          <w:sz w:val="24"/>
          <w:szCs w:val="24"/>
        </w:rPr>
      </w:pPr>
    </w:p>
    <w:p w14:paraId="45BA088D" w14:textId="77777777" w:rsidR="000A6C05" w:rsidRDefault="000A6C05">
      <w:pPr>
        <w:rPr>
          <w:rFonts w:ascii="Arial" w:eastAsia="Arial" w:hAnsi="Arial" w:cs="Arial"/>
          <w:sz w:val="24"/>
          <w:szCs w:val="24"/>
        </w:rPr>
      </w:pPr>
      <w:r>
        <w:rPr>
          <w:rFonts w:ascii="Arial" w:eastAsia="Arial" w:hAnsi="Arial" w:cs="Arial"/>
          <w:sz w:val="24"/>
          <w:szCs w:val="24"/>
        </w:rPr>
        <w:br w:type="page"/>
      </w:r>
    </w:p>
    <w:p w14:paraId="2ECF9915" w14:textId="13DF16C8" w:rsidR="00C96669" w:rsidRPr="009C1D04" w:rsidRDefault="000A6C05" w:rsidP="009C1D04">
      <w:pPr>
        <w:jc w:val="center"/>
        <w:rPr>
          <w:rFonts w:ascii="Arial" w:eastAsia="Arial" w:hAnsi="Arial" w:cs="Arial"/>
          <w:b/>
          <w:bCs/>
          <w:sz w:val="24"/>
          <w:szCs w:val="24"/>
        </w:rPr>
      </w:pPr>
      <w:r w:rsidRPr="000A6C05">
        <w:rPr>
          <w:rFonts w:ascii="Arial" w:eastAsia="Arial" w:hAnsi="Arial" w:cs="Arial"/>
          <w:b/>
          <w:bCs/>
          <w:sz w:val="24"/>
          <w:szCs w:val="24"/>
        </w:rPr>
        <w:lastRenderedPageBreak/>
        <w:t>RESUMO</w:t>
      </w:r>
    </w:p>
    <w:p w14:paraId="7B40F6D3" w14:textId="6A6CD23C" w:rsidR="00C96669" w:rsidRDefault="000D3298" w:rsidP="000D3298">
      <w:pPr>
        <w:spacing w:line="360" w:lineRule="auto"/>
        <w:ind w:firstLine="720"/>
        <w:jc w:val="both"/>
        <w:rPr>
          <w:rFonts w:ascii="Arial" w:eastAsia="Arial" w:hAnsi="Arial" w:cs="Arial"/>
          <w:sz w:val="24"/>
          <w:szCs w:val="24"/>
        </w:rPr>
      </w:pPr>
      <w:r w:rsidRPr="000D3298">
        <w:rPr>
          <w:rFonts w:ascii="Arial" w:eastAsia="Arial" w:hAnsi="Arial" w:cs="Arial"/>
          <w:sz w:val="24"/>
          <w:szCs w:val="24"/>
        </w:rPr>
        <w:t>No cenário atual, as redes sociais desempenham um papel central na vida de muitas pessoas, sendo utilizadas para fins diversos, desde comunicação até entretenimento e compartilhamento de experiências. No entanto, até o momento, a integração eficaz da aprendizagem nesse contexto tem sido uma área subdesenvolvida. A necessidade de preencher essa lacuna é fundamental, especialmente em um mundo onde o acesso à informação e a habilidade de colaborar globalmente são cruciais para o sucesso educacional</w:t>
      </w:r>
      <w:r>
        <w:rPr>
          <w:rFonts w:ascii="Arial" w:eastAsia="Arial" w:hAnsi="Arial" w:cs="Arial"/>
          <w:sz w:val="24"/>
          <w:szCs w:val="24"/>
        </w:rPr>
        <w:t xml:space="preserve">. </w:t>
      </w:r>
      <w:r w:rsidRPr="000D3298">
        <w:rPr>
          <w:rFonts w:ascii="Arial" w:eastAsia="Arial" w:hAnsi="Arial" w:cs="Arial"/>
          <w:sz w:val="24"/>
          <w:szCs w:val="24"/>
        </w:rPr>
        <w:t>Este projeto tem como propósito a concepção e desenvolvimento de uma plataforma de</w:t>
      </w:r>
      <w:r w:rsidR="009C1D04">
        <w:rPr>
          <w:rFonts w:ascii="Arial" w:eastAsia="Arial" w:hAnsi="Arial" w:cs="Arial"/>
          <w:sz w:val="24"/>
          <w:szCs w:val="24"/>
        </w:rPr>
        <w:t xml:space="preserve"> uma </w:t>
      </w:r>
      <w:r w:rsidRPr="000D3298">
        <w:rPr>
          <w:rFonts w:ascii="Arial" w:eastAsia="Arial" w:hAnsi="Arial" w:cs="Arial"/>
          <w:sz w:val="24"/>
          <w:szCs w:val="24"/>
        </w:rPr>
        <w:t>rede social denominada "</w:t>
      </w:r>
      <w:r>
        <w:rPr>
          <w:rFonts w:ascii="Arial" w:eastAsia="Arial" w:hAnsi="Arial" w:cs="Arial"/>
          <w:sz w:val="24"/>
          <w:szCs w:val="24"/>
        </w:rPr>
        <w:t>UNetwork</w:t>
      </w:r>
      <w:r w:rsidRPr="000D3298">
        <w:rPr>
          <w:rFonts w:ascii="Arial" w:eastAsia="Arial" w:hAnsi="Arial" w:cs="Arial"/>
          <w:sz w:val="24"/>
          <w:szCs w:val="24"/>
        </w:rPr>
        <w:t>." A motivação central por trás dess</w:t>
      </w:r>
      <w:r>
        <w:rPr>
          <w:rFonts w:ascii="Arial" w:eastAsia="Arial" w:hAnsi="Arial" w:cs="Arial"/>
          <w:sz w:val="24"/>
          <w:szCs w:val="24"/>
        </w:rPr>
        <w:t>a ambiciosa proposta</w:t>
      </w:r>
      <w:r w:rsidRPr="000D3298">
        <w:rPr>
          <w:rFonts w:ascii="Arial" w:eastAsia="Arial" w:hAnsi="Arial" w:cs="Arial"/>
          <w:sz w:val="24"/>
          <w:szCs w:val="24"/>
        </w:rPr>
        <w:t xml:space="preserve"> é abordar as necessidades prementes da educação contemporânea, considerando a crescente importância das redes sociais e a urgente demanda por um ambiente digital que não apenas promova a aprendizagem, mas também fomente interações sociais significativas e colaborativas.</w:t>
      </w:r>
      <w:r>
        <w:rPr>
          <w:rFonts w:ascii="Arial" w:eastAsia="Arial" w:hAnsi="Arial" w:cs="Arial"/>
          <w:sz w:val="24"/>
          <w:szCs w:val="24"/>
        </w:rPr>
        <w:t xml:space="preserve"> </w:t>
      </w:r>
      <w:r w:rsidR="009C1D04" w:rsidRPr="009C1D04">
        <w:rPr>
          <w:rFonts w:ascii="Arial" w:eastAsia="Arial" w:hAnsi="Arial" w:cs="Arial"/>
          <w:sz w:val="24"/>
          <w:szCs w:val="24"/>
        </w:rPr>
        <w:t>Através da plataforma "</w:t>
      </w:r>
      <w:r w:rsidR="009C1D04">
        <w:rPr>
          <w:rFonts w:ascii="Arial" w:eastAsia="Arial" w:hAnsi="Arial" w:cs="Arial"/>
          <w:sz w:val="24"/>
          <w:szCs w:val="24"/>
        </w:rPr>
        <w:t>UNetwork</w:t>
      </w:r>
      <w:r w:rsidR="009C1D04" w:rsidRPr="009C1D04">
        <w:rPr>
          <w:rFonts w:ascii="Arial" w:eastAsia="Arial" w:hAnsi="Arial" w:cs="Arial"/>
          <w:sz w:val="24"/>
          <w:szCs w:val="24"/>
        </w:rPr>
        <w:t>" espera-se catalisar uma mudança positiva na maneira como as pessoas abordam a educação, aproveitando as vantagens da tecnologia para criar um ambiente rico em interações sociais e oportunidades de aprendizado.</w:t>
      </w:r>
    </w:p>
    <w:p w14:paraId="5D37492B" w14:textId="3080AEE1" w:rsidR="00C96669" w:rsidRDefault="009C1D04" w:rsidP="009C1D04">
      <w:pPr>
        <w:rPr>
          <w:rFonts w:ascii="Arial" w:eastAsia="Arial" w:hAnsi="Arial" w:cs="Arial"/>
          <w:sz w:val="24"/>
          <w:szCs w:val="24"/>
        </w:rPr>
      </w:pPr>
      <w:r w:rsidRPr="009C1D04">
        <w:rPr>
          <w:rFonts w:ascii="Arial" w:eastAsia="Arial" w:hAnsi="Arial" w:cs="Arial"/>
          <w:b/>
          <w:bCs/>
          <w:sz w:val="24"/>
          <w:szCs w:val="24"/>
        </w:rPr>
        <w:t>Palavras-chave</w:t>
      </w:r>
      <w:r w:rsidRPr="009C1D04">
        <w:rPr>
          <w:rFonts w:ascii="Arial" w:eastAsia="Arial" w:hAnsi="Arial" w:cs="Arial"/>
          <w:sz w:val="24"/>
          <w:szCs w:val="24"/>
        </w:rPr>
        <w:t>: redes sociais</w:t>
      </w:r>
      <w:r>
        <w:rPr>
          <w:rFonts w:ascii="Arial" w:eastAsia="Arial" w:hAnsi="Arial" w:cs="Arial"/>
          <w:sz w:val="24"/>
          <w:szCs w:val="24"/>
        </w:rPr>
        <w:t>, tecnologia, aprendizagem</w:t>
      </w:r>
      <w:ins w:id="0" w:author="PAULO ROGÉRIO NEVES DE OLIVEIRA" w:date="2023-11-28T14:26:00Z">
        <w:r w:rsidR="00EE1ABD">
          <w:rPr>
            <w:rFonts w:ascii="Arial" w:eastAsia="Arial" w:hAnsi="Arial" w:cs="Arial"/>
            <w:sz w:val="24"/>
            <w:szCs w:val="24"/>
          </w:rPr>
          <w:t>.</w:t>
        </w:r>
      </w:ins>
      <w:del w:id="1" w:author="PAULO ROGÉRIO NEVES DE OLIVEIRA" w:date="2023-11-28T14:26:00Z">
        <w:r w:rsidDel="00EE1ABD">
          <w:rPr>
            <w:rFonts w:ascii="Arial" w:eastAsia="Arial" w:hAnsi="Arial" w:cs="Arial"/>
            <w:sz w:val="24"/>
            <w:szCs w:val="24"/>
          </w:rPr>
          <w:delText xml:space="preserve"> </w:delText>
        </w:r>
      </w:del>
    </w:p>
    <w:p w14:paraId="6472EFEE" w14:textId="47AFF979" w:rsidR="009C1D04" w:rsidRDefault="009C1D04" w:rsidP="009C1D04">
      <w:pPr>
        <w:rPr>
          <w:rFonts w:ascii="Arial" w:eastAsia="Arial" w:hAnsi="Arial" w:cs="Arial"/>
          <w:sz w:val="24"/>
          <w:szCs w:val="24"/>
        </w:rPr>
      </w:pPr>
    </w:p>
    <w:p w14:paraId="45026B8D" w14:textId="77777777" w:rsidR="009C1D04" w:rsidRDefault="009C1D04">
      <w:pPr>
        <w:rPr>
          <w:rFonts w:ascii="Arial" w:eastAsia="Arial" w:hAnsi="Arial" w:cs="Arial"/>
          <w:sz w:val="24"/>
          <w:szCs w:val="24"/>
        </w:rPr>
      </w:pPr>
      <w:r>
        <w:rPr>
          <w:rFonts w:ascii="Arial" w:eastAsia="Arial" w:hAnsi="Arial" w:cs="Arial"/>
          <w:sz w:val="24"/>
          <w:szCs w:val="24"/>
        </w:rPr>
        <w:br w:type="page"/>
      </w:r>
    </w:p>
    <w:p w14:paraId="3931D472" w14:textId="2544FEE0" w:rsidR="009C1D04" w:rsidRPr="004220CF" w:rsidRDefault="009C1D04" w:rsidP="009C1D04">
      <w:pPr>
        <w:jc w:val="center"/>
        <w:rPr>
          <w:rFonts w:ascii="Arial" w:eastAsia="Arial" w:hAnsi="Arial" w:cs="Arial"/>
          <w:b/>
          <w:bCs/>
          <w:sz w:val="24"/>
          <w:szCs w:val="24"/>
          <w:lang w:val="en-US"/>
        </w:rPr>
      </w:pPr>
      <w:r w:rsidRPr="004220CF">
        <w:rPr>
          <w:rFonts w:ascii="Arial" w:eastAsia="Arial" w:hAnsi="Arial" w:cs="Arial"/>
          <w:b/>
          <w:bCs/>
          <w:sz w:val="24"/>
          <w:szCs w:val="24"/>
          <w:lang w:val="en-US"/>
        </w:rPr>
        <w:lastRenderedPageBreak/>
        <w:t>ABSTRACT</w:t>
      </w:r>
    </w:p>
    <w:p w14:paraId="20D42BED" w14:textId="77777777" w:rsidR="00C96669" w:rsidRPr="004220CF" w:rsidRDefault="00C96669" w:rsidP="00C96669">
      <w:pPr>
        <w:rPr>
          <w:rFonts w:ascii="Arial" w:eastAsia="Arial" w:hAnsi="Arial" w:cs="Arial"/>
          <w:sz w:val="24"/>
          <w:szCs w:val="24"/>
          <w:lang w:val="en-US"/>
        </w:rPr>
      </w:pPr>
    </w:p>
    <w:p w14:paraId="50B9ED02" w14:textId="62033AFB" w:rsidR="00C96669" w:rsidRPr="004220CF" w:rsidRDefault="009C1D04" w:rsidP="009C1D04">
      <w:pPr>
        <w:spacing w:line="360" w:lineRule="auto"/>
        <w:ind w:firstLine="720"/>
        <w:jc w:val="both"/>
        <w:rPr>
          <w:rFonts w:ascii="Arial" w:eastAsia="Arial" w:hAnsi="Arial" w:cs="Arial"/>
          <w:sz w:val="24"/>
          <w:szCs w:val="24"/>
          <w:lang w:val="en-US"/>
        </w:rPr>
      </w:pPr>
      <w:r w:rsidRPr="004220CF">
        <w:rPr>
          <w:rFonts w:ascii="Arial" w:eastAsia="Arial" w:hAnsi="Arial" w:cs="Arial"/>
          <w:sz w:val="24"/>
          <w:szCs w:val="24"/>
          <w:lang w:val="en-US"/>
        </w:rPr>
        <w:t>In the current scenario, social networks play a central role in the lives of many people, being used for different purposes, from communication to entertainment and sharing experiences. However, to date, effective integration of learning in this context has been an underdeveloped area. The need to bridge this gap is critical, especially in a world where access to information and the ability to collaborate globally are crucial to educational success. This project aims to design and develop a social network platform called "UNetwork." The central motivation behind this ambitious proposal is to address the pressing needs of contemporary education, considering the growing importance of social networks and the urgent demand for a digital environment that not only promotes learning, but also fosters meaningful and collaborative social interactions. Through the "UNetwork" platform we hope to catalyze a positive change in the way people approach education, leveraging the advantages of technology to create an environment rich in social interactions and learning opportunities.</w:t>
      </w:r>
    </w:p>
    <w:p w14:paraId="23F01D69" w14:textId="11934DF7" w:rsidR="002F7174" w:rsidRPr="004220CF" w:rsidRDefault="009C1D04" w:rsidP="00C96669">
      <w:pPr>
        <w:rPr>
          <w:rFonts w:ascii="Arial" w:eastAsia="Arial" w:hAnsi="Arial" w:cs="Arial"/>
          <w:sz w:val="24"/>
          <w:szCs w:val="24"/>
          <w:lang w:val="en-US"/>
        </w:rPr>
      </w:pPr>
      <w:r w:rsidRPr="004220CF">
        <w:rPr>
          <w:rFonts w:ascii="Arial" w:eastAsia="Arial" w:hAnsi="Arial" w:cs="Arial"/>
          <w:b/>
          <w:bCs/>
          <w:sz w:val="24"/>
          <w:szCs w:val="24"/>
          <w:lang w:val="en-US"/>
        </w:rPr>
        <w:t>Keywords:</w:t>
      </w:r>
      <w:r w:rsidRPr="004220CF">
        <w:rPr>
          <w:rFonts w:ascii="Arial" w:eastAsia="Arial" w:hAnsi="Arial" w:cs="Arial"/>
          <w:sz w:val="24"/>
          <w:szCs w:val="24"/>
          <w:lang w:val="en-US"/>
        </w:rPr>
        <w:t xml:space="preserve"> social networks, technology, learning</w:t>
      </w:r>
    </w:p>
    <w:p w14:paraId="78726995" w14:textId="6983344C" w:rsidR="002F7174" w:rsidRPr="004220CF" w:rsidRDefault="002F7174" w:rsidP="00C96669">
      <w:pPr>
        <w:rPr>
          <w:rFonts w:ascii="Arial" w:eastAsia="Arial" w:hAnsi="Arial" w:cs="Arial"/>
          <w:sz w:val="24"/>
          <w:szCs w:val="24"/>
          <w:lang w:val="en-US"/>
        </w:rPr>
      </w:pPr>
    </w:p>
    <w:p w14:paraId="697A2471" w14:textId="07DDB2D1" w:rsidR="00DE0AA1" w:rsidRPr="004220CF" w:rsidRDefault="002F7174">
      <w:pPr>
        <w:rPr>
          <w:rFonts w:ascii="Arial" w:eastAsia="Arial" w:hAnsi="Arial" w:cs="Arial"/>
          <w:sz w:val="24"/>
          <w:szCs w:val="24"/>
          <w:lang w:val="en-US"/>
        </w:rPr>
      </w:pPr>
      <w:r w:rsidRPr="004220CF">
        <w:rPr>
          <w:rFonts w:ascii="Arial" w:eastAsia="Arial" w:hAnsi="Arial" w:cs="Arial"/>
          <w:sz w:val="24"/>
          <w:szCs w:val="24"/>
          <w:lang w:val="en-US"/>
        </w:rPr>
        <w:br w:type="page"/>
      </w:r>
    </w:p>
    <w:p w14:paraId="1E60E411" w14:textId="77777777" w:rsidR="00DE0AA1" w:rsidRDefault="00DE0AA1" w:rsidP="00F679D1">
      <w:pPr>
        <w:spacing w:line="360" w:lineRule="auto"/>
        <w:jc w:val="center"/>
        <w:rPr>
          <w:rFonts w:ascii="Arial" w:eastAsia="Arial" w:hAnsi="Arial" w:cs="Arial"/>
          <w:b/>
          <w:bCs/>
          <w:sz w:val="24"/>
          <w:szCs w:val="24"/>
          <w:lang w:val="en-US"/>
        </w:rPr>
      </w:pPr>
      <w:r w:rsidRPr="004220CF">
        <w:rPr>
          <w:rFonts w:ascii="Arial" w:eastAsia="Arial" w:hAnsi="Arial" w:cs="Arial"/>
          <w:b/>
          <w:bCs/>
          <w:sz w:val="24"/>
          <w:szCs w:val="24"/>
          <w:lang w:val="en-US"/>
        </w:rPr>
        <w:lastRenderedPageBreak/>
        <w:t>LISTA DE ILUSTRAÇÕES</w:t>
      </w:r>
    </w:p>
    <w:p w14:paraId="414EA0BD" w14:textId="6C8B006D" w:rsidR="00BC0397" w:rsidRPr="00BC0397" w:rsidRDefault="00275A1E" w:rsidP="00BC0397">
      <w:pPr>
        <w:pStyle w:val="ndicedeilustraes"/>
        <w:tabs>
          <w:tab w:val="right" w:leader="dot" w:pos="9061"/>
        </w:tabs>
        <w:spacing w:line="360" w:lineRule="auto"/>
        <w:rPr>
          <w:rStyle w:val="Hyperlink"/>
          <w:rFonts w:ascii="Arial" w:hAnsi="Arial" w:cs="Arial"/>
          <w:noProof/>
          <w:sz w:val="24"/>
          <w:szCs w:val="24"/>
        </w:rPr>
      </w:pPr>
      <w:r w:rsidRPr="00BC0397">
        <w:rPr>
          <w:rStyle w:val="Hyperlink"/>
          <w:rFonts w:ascii="Arial" w:hAnsi="Arial" w:cs="Arial"/>
          <w:noProof/>
          <w:sz w:val="24"/>
          <w:szCs w:val="24"/>
        </w:rPr>
        <w:fldChar w:fldCharType="begin"/>
      </w:r>
      <w:r w:rsidRPr="00BC0397">
        <w:rPr>
          <w:rStyle w:val="Hyperlink"/>
          <w:rFonts w:ascii="Arial" w:hAnsi="Arial" w:cs="Arial"/>
          <w:noProof/>
          <w:sz w:val="24"/>
          <w:szCs w:val="24"/>
        </w:rPr>
        <w:instrText xml:space="preserve"> TOC \h \z \c "Figura" </w:instrText>
      </w:r>
      <w:r w:rsidRPr="00BC0397">
        <w:rPr>
          <w:rStyle w:val="Hyperlink"/>
          <w:rFonts w:ascii="Arial" w:hAnsi="Arial" w:cs="Arial"/>
          <w:noProof/>
          <w:sz w:val="24"/>
          <w:szCs w:val="24"/>
        </w:rPr>
        <w:fldChar w:fldCharType="separate"/>
      </w:r>
      <w:hyperlink r:id="rId9" w:anchor="_Toc152529213" w:history="1">
        <w:r w:rsidR="00BC0397" w:rsidRPr="00BC0397">
          <w:rPr>
            <w:rStyle w:val="Hyperlink"/>
            <w:rFonts w:ascii="Arial" w:hAnsi="Arial" w:cs="Arial"/>
            <w:noProof/>
            <w:sz w:val="24"/>
            <w:szCs w:val="24"/>
          </w:rPr>
          <w:t xml:space="preserve">Figura 1 </w:t>
        </w:r>
        <w:r w:rsidR="00BC0397">
          <w:rPr>
            <w:rStyle w:val="Hyperlink"/>
            <w:rFonts w:ascii="Arial" w:hAnsi="Arial" w:cs="Arial"/>
            <w:noProof/>
            <w:sz w:val="24"/>
            <w:szCs w:val="24"/>
          </w:rPr>
          <w:t>– Caso de Uso (sistema)</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_Toc152529213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47</w:t>
        </w:r>
        <w:r w:rsidR="00BC0397" w:rsidRPr="00BC0397">
          <w:rPr>
            <w:rStyle w:val="Hyperlink"/>
            <w:rFonts w:ascii="Arial" w:hAnsi="Arial" w:cs="Arial"/>
            <w:noProof/>
            <w:webHidden/>
            <w:sz w:val="24"/>
            <w:szCs w:val="24"/>
          </w:rPr>
          <w:fldChar w:fldCharType="end"/>
        </w:r>
      </w:hyperlink>
    </w:p>
    <w:p w14:paraId="00794AB5" w14:textId="5C97A945"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10" w:anchor="_Toc152529214" w:history="1">
        <w:r w:rsidR="00BC0397" w:rsidRPr="00BC0397">
          <w:rPr>
            <w:rStyle w:val="Hyperlink"/>
            <w:rFonts w:ascii="Arial" w:hAnsi="Arial" w:cs="Arial"/>
            <w:noProof/>
            <w:sz w:val="24"/>
            <w:szCs w:val="24"/>
          </w:rPr>
          <w:t xml:space="preserve">Figura 2 </w:t>
        </w:r>
        <w:r w:rsidR="00BC0397">
          <w:rPr>
            <w:rStyle w:val="Hyperlink"/>
            <w:rFonts w:ascii="Arial" w:hAnsi="Arial" w:cs="Arial"/>
            <w:noProof/>
            <w:sz w:val="24"/>
            <w:szCs w:val="24"/>
          </w:rPr>
          <w:t>– Caso de Uso para página de conversas</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_Toc152529214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47</w:t>
        </w:r>
        <w:r w:rsidR="00BC0397" w:rsidRPr="00BC0397">
          <w:rPr>
            <w:rStyle w:val="Hyperlink"/>
            <w:rFonts w:ascii="Arial" w:hAnsi="Arial" w:cs="Arial"/>
            <w:noProof/>
            <w:webHidden/>
            <w:sz w:val="24"/>
            <w:szCs w:val="24"/>
          </w:rPr>
          <w:fldChar w:fldCharType="end"/>
        </w:r>
      </w:hyperlink>
    </w:p>
    <w:p w14:paraId="48339F47" w14:textId="25191C84"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11" w:anchor="_Toc152529215" w:history="1">
        <w:r w:rsidR="00BC0397" w:rsidRPr="00BC0397">
          <w:rPr>
            <w:rStyle w:val="Hyperlink"/>
            <w:rFonts w:ascii="Arial" w:hAnsi="Arial" w:cs="Arial"/>
            <w:noProof/>
            <w:sz w:val="24"/>
            <w:szCs w:val="24"/>
          </w:rPr>
          <w:t>Figura 3 -</w:t>
        </w:r>
        <w:r w:rsidR="00BC0397">
          <w:rPr>
            <w:rStyle w:val="Hyperlink"/>
            <w:rFonts w:ascii="Arial" w:hAnsi="Arial" w:cs="Arial"/>
            <w:noProof/>
            <w:sz w:val="24"/>
            <w:szCs w:val="24"/>
          </w:rPr>
          <w:t xml:space="preserve"> Classes de Login e cadastro</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_Toc152529215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48</w:t>
        </w:r>
        <w:r w:rsidR="00BC0397" w:rsidRPr="00BC0397">
          <w:rPr>
            <w:rStyle w:val="Hyperlink"/>
            <w:rFonts w:ascii="Arial" w:hAnsi="Arial" w:cs="Arial"/>
            <w:noProof/>
            <w:webHidden/>
            <w:sz w:val="24"/>
            <w:szCs w:val="24"/>
          </w:rPr>
          <w:fldChar w:fldCharType="end"/>
        </w:r>
      </w:hyperlink>
    </w:p>
    <w:p w14:paraId="7F722FFF" w14:textId="5A0CF069"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12" w:anchor="_Toc152529216" w:history="1">
        <w:r w:rsidR="00BC0397" w:rsidRPr="00BC0397">
          <w:rPr>
            <w:rStyle w:val="Hyperlink"/>
            <w:rFonts w:ascii="Arial" w:hAnsi="Arial" w:cs="Arial"/>
            <w:noProof/>
            <w:sz w:val="24"/>
            <w:szCs w:val="24"/>
          </w:rPr>
          <w:t>Figura 4 -</w:t>
        </w:r>
        <w:r w:rsidR="00BC0397">
          <w:rPr>
            <w:rStyle w:val="Hyperlink"/>
            <w:rFonts w:ascii="Arial" w:hAnsi="Arial" w:cs="Arial"/>
            <w:noProof/>
            <w:sz w:val="24"/>
            <w:szCs w:val="24"/>
          </w:rPr>
          <w:t xml:space="preserve"> Diagrama de classes do Banco de Dados</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_Toc152529216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49</w:t>
        </w:r>
        <w:r w:rsidR="00BC0397" w:rsidRPr="00BC0397">
          <w:rPr>
            <w:rStyle w:val="Hyperlink"/>
            <w:rFonts w:ascii="Arial" w:hAnsi="Arial" w:cs="Arial"/>
            <w:noProof/>
            <w:webHidden/>
            <w:sz w:val="24"/>
            <w:szCs w:val="24"/>
          </w:rPr>
          <w:fldChar w:fldCharType="end"/>
        </w:r>
      </w:hyperlink>
    </w:p>
    <w:p w14:paraId="5AA840B2" w14:textId="0760DFD0"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13" w:anchor="_Toc152529217" w:history="1">
        <w:r w:rsidR="00BC0397" w:rsidRPr="00BC0397">
          <w:rPr>
            <w:rStyle w:val="Hyperlink"/>
            <w:rFonts w:ascii="Arial" w:hAnsi="Arial" w:cs="Arial"/>
            <w:noProof/>
            <w:sz w:val="24"/>
            <w:szCs w:val="24"/>
          </w:rPr>
          <w:t xml:space="preserve">Figura 5 </w:t>
        </w:r>
        <w:r w:rsidR="00BC0397">
          <w:rPr>
            <w:rStyle w:val="Hyperlink"/>
            <w:rFonts w:ascii="Arial" w:hAnsi="Arial" w:cs="Arial"/>
            <w:noProof/>
            <w:sz w:val="24"/>
            <w:szCs w:val="24"/>
          </w:rPr>
          <w:t xml:space="preserve">– </w:t>
        </w:r>
        <w:bookmarkStart w:id="2" w:name="_Hlk152529694"/>
        <w:r w:rsidR="00BC0397">
          <w:rPr>
            <w:rStyle w:val="Hyperlink"/>
            <w:rFonts w:ascii="Arial" w:hAnsi="Arial" w:cs="Arial"/>
            <w:noProof/>
            <w:sz w:val="24"/>
            <w:szCs w:val="24"/>
          </w:rPr>
          <w:t>Esboço (Danilo Alfa)</w:t>
        </w:r>
        <w:bookmarkEnd w:id="2"/>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_Toc152529217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85</w:t>
        </w:r>
        <w:r w:rsidR="00BC0397" w:rsidRPr="00BC0397">
          <w:rPr>
            <w:rStyle w:val="Hyperlink"/>
            <w:rFonts w:ascii="Arial" w:hAnsi="Arial" w:cs="Arial"/>
            <w:noProof/>
            <w:webHidden/>
            <w:sz w:val="24"/>
            <w:szCs w:val="24"/>
          </w:rPr>
          <w:fldChar w:fldCharType="end"/>
        </w:r>
      </w:hyperlink>
    </w:p>
    <w:p w14:paraId="03C6DEA2" w14:textId="2E4605BF"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14" w:anchor="_Toc152529218" w:history="1">
        <w:r w:rsidR="00BC0397" w:rsidRPr="00BC0397">
          <w:rPr>
            <w:rStyle w:val="Hyperlink"/>
            <w:rFonts w:ascii="Arial" w:hAnsi="Arial" w:cs="Arial"/>
            <w:noProof/>
            <w:sz w:val="24"/>
            <w:szCs w:val="24"/>
          </w:rPr>
          <w:t>Figura 6 -</w:t>
        </w:r>
        <w:r w:rsidR="00BC0397">
          <w:rPr>
            <w:rStyle w:val="Hyperlink"/>
            <w:rFonts w:ascii="Arial" w:hAnsi="Arial" w:cs="Arial"/>
            <w:noProof/>
            <w:sz w:val="24"/>
            <w:szCs w:val="24"/>
          </w:rPr>
          <w:t xml:space="preserve"> </w:t>
        </w:r>
        <w:r w:rsidR="00BC0397" w:rsidRPr="00BC0397">
          <w:rPr>
            <w:rStyle w:val="Hyperlink"/>
            <w:rFonts w:ascii="Arial" w:hAnsi="Arial" w:cs="Arial"/>
            <w:noProof/>
            <w:sz w:val="24"/>
            <w:szCs w:val="24"/>
          </w:rPr>
          <w:t>Esboço (</w:t>
        </w:r>
        <w:r w:rsidR="00BC0397">
          <w:rPr>
            <w:rStyle w:val="Hyperlink"/>
            <w:rFonts w:ascii="Arial" w:hAnsi="Arial" w:cs="Arial"/>
            <w:noProof/>
            <w:sz w:val="24"/>
            <w:szCs w:val="24"/>
          </w:rPr>
          <w:t>Jhonata Conceição</w:t>
        </w:r>
        <w:r w:rsidR="00BC0397" w:rsidRPr="00BC0397">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_Toc152529218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85</w:t>
        </w:r>
        <w:r w:rsidR="00BC0397" w:rsidRPr="00BC0397">
          <w:rPr>
            <w:rStyle w:val="Hyperlink"/>
            <w:rFonts w:ascii="Arial" w:hAnsi="Arial" w:cs="Arial"/>
            <w:noProof/>
            <w:webHidden/>
            <w:sz w:val="24"/>
            <w:szCs w:val="24"/>
          </w:rPr>
          <w:fldChar w:fldCharType="end"/>
        </w:r>
      </w:hyperlink>
    </w:p>
    <w:p w14:paraId="7F57AAE3" w14:textId="5F26EE83"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15" w:anchor="_Toc152529219" w:history="1">
        <w:r w:rsidR="00BC0397" w:rsidRPr="00BC0397">
          <w:rPr>
            <w:rStyle w:val="Hyperlink"/>
            <w:rFonts w:ascii="Arial" w:hAnsi="Arial" w:cs="Arial"/>
            <w:noProof/>
            <w:sz w:val="24"/>
            <w:szCs w:val="24"/>
          </w:rPr>
          <w:t>Figura 7 -</w:t>
        </w:r>
        <w:r w:rsidR="00BC0397" w:rsidRPr="00BC0397">
          <w:rPr>
            <w:noProof/>
          </w:rPr>
          <w:t xml:space="preserve"> </w:t>
        </w:r>
        <w:r w:rsidR="00BC0397" w:rsidRPr="00BC0397">
          <w:rPr>
            <w:rStyle w:val="Hyperlink"/>
            <w:rFonts w:ascii="Arial" w:hAnsi="Arial" w:cs="Arial"/>
            <w:noProof/>
            <w:sz w:val="24"/>
            <w:szCs w:val="24"/>
          </w:rPr>
          <w:t>Esboço (</w:t>
        </w:r>
        <w:r w:rsidR="00BC0397">
          <w:rPr>
            <w:rStyle w:val="Hyperlink"/>
            <w:rFonts w:ascii="Arial" w:hAnsi="Arial" w:cs="Arial"/>
            <w:noProof/>
            <w:sz w:val="24"/>
            <w:szCs w:val="24"/>
          </w:rPr>
          <w:t>Leonardo gargoriano</w:t>
        </w:r>
        <w:r w:rsidR="00BC0397" w:rsidRPr="00BC0397">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_Toc152529219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86</w:t>
        </w:r>
        <w:r w:rsidR="00BC0397" w:rsidRPr="00BC0397">
          <w:rPr>
            <w:rStyle w:val="Hyperlink"/>
            <w:rFonts w:ascii="Arial" w:hAnsi="Arial" w:cs="Arial"/>
            <w:noProof/>
            <w:webHidden/>
            <w:sz w:val="24"/>
            <w:szCs w:val="24"/>
          </w:rPr>
          <w:fldChar w:fldCharType="end"/>
        </w:r>
      </w:hyperlink>
    </w:p>
    <w:p w14:paraId="6143D5F3" w14:textId="5163CD3D"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16" w:anchor="_Toc152529220" w:history="1">
        <w:r w:rsidR="00BC0397" w:rsidRPr="00BC0397">
          <w:rPr>
            <w:rStyle w:val="Hyperlink"/>
            <w:rFonts w:ascii="Arial" w:hAnsi="Arial" w:cs="Arial"/>
            <w:noProof/>
            <w:sz w:val="24"/>
            <w:szCs w:val="24"/>
          </w:rPr>
          <w:t>Figura 8 -</w:t>
        </w:r>
        <w:r w:rsidR="00BC0397">
          <w:rPr>
            <w:rStyle w:val="Hyperlink"/>
            <w:rFonts w:ascii="Arial" w:hAnsi="Arial" w:cs="Arial"/>
            <w:noProof/>
            <w:sz w:val="24"/>
            <w:szCs w:val="24"/>
          </w:rPr>
          <w:t xml:space="preserve"> </w:t>
        </w:r>
        <w:r w:rsidR="00BC0397" w:rsidRPr="00BC0397">
          <w:rPr>
            <w:rStyle w:val="Hyperlink"/>
            <w:rFonts w:ascii="Arial" w:hAnsi="Arial" w:cs="Arial"/>
            <w:noProof/>
            <w:sz w:val="24"/>
            <w:szCs w:val="24"/>
          </w:rPr>
          <w:t>Esboço (</w:t>
        </w:r>
        <w:r w:rsidR="00BC0397">
          <w:rPr>
            <w:rStyle w:val="Hyperlink"/>
            <w:rFonts w:ascii="Arial" w:hAnsi="Arial" w:cs="Arial"/>
            <w:noProof/>
            <w:sz w:val="24"/>
            <w:szCs w:val="24"/>
          </w:rPr>
          <w:t>Vitor Hugo Messias</w:t>
        </w:r>
        <w:r w:rsidR="00BC0397" w:rsidRPr="00BC0397">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_Toc152529220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86</w:t>
        </w:r>
        <w:r w:rsidR="00BC0397" w:rsidRPr="00BC0397">
          <w:rPr>
            <w:rStyle w:val="Hyperlink"/>
            <w:rFonts w:ascii="Arial" w:hAnsi="Arial" w:cs="Arial"/>
            <w:noProof/>
            <w:webHidden/>
            <w:sz w:val="24"/>
            <w:szCs w:val="24"/>
          </w:rPr>
          <w:fldChar w:fldCharType="end"/>
        </w:r>
      </w:hyperlink>
    </w:p>
    <w:p w14:paraId="0273C57D" w14:textId="4016B9CA"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17" w:anchor="_Toc152529221" w:history="1">
        <w:r w:rsidR="00BC0397" w:rsidRPr="00BC0397">
          <w:rPr>
            <w:rStyle w:val="Hyperlink"/>
            <w:rFonts w:ascii="Arial" w:hAnsi="Arial" w:cs="Arial"/>
            <w:noProof/>
            <w:sz w:val="24"/>
            <w:szCs w:val="24"/>
          </w:rPr>
          <w:t>Figura 9 -</w:t>
        </w:r>
        <w:r w:rsidR="00BC0397" w:rsidRPr="00BC0397">
          <w:rPr>
            <w:noProof/>
          </w:rPr>
          <w:t xml:space="preserve"> </w:t>
        </w:r>
        <w:r w:rsidR="00BC0397" w:rsidRPr="00BC0397">
          <w:rPr>
            <w:rStyle w:val="Hyperlink"/>
            <w:rFonts w:ascii="Arial" w:hAnsi="Arial" w:cs="Arial"/>
            <w:noProof/>
            <w:sz w:val="24"/>
            <w:szCs w:val="24"/>
          </w:rPr>
          <w:t>Esboço (</w:t>
        </w:r>
        <w:r w:rsidR="00BC0397">
          <w:rPr>
            <w:rStyle w:val="Hyperlink"/>
            <w:rFonts w:ascii="Arial" w:hAnsi="Arial" w:cs="Arial"/>
            <w:noProof/>
            <w:sz w:val="24"/>
            <w:szCs w:val="24"/>
          </w:rPr>
          <w:t>Vitor Hugo Rodrigues</w:t>
        </w:r>
        <w:r w:rsidR="00BC0397" w:rsidRPr="00BC0397">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_Toc152529221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87</w:t>
        </w:r>
        <w:r w:rsidR="00BC0397" w:rsidRPr="00BC0397">
          <w:rPr>
            <w:rStyle w:val="Hyperlink"/>
            <w:rFonts w:ascii="Arial" w:hAnsi="Arial" w:cs="Arial"/>
            <w:noProof/>
            <w:webHidden/>
            <w:sz w:val="24"/>
            <w:szCs w:val="24"/>
          </w:rPr>
          <w:fldChar w:fldCharType="end"/>
        </w:r>
      </w:hyperlink>
    </w:p>
    <w:p w14:paraId="2E6C09B4" w14:textId="01864C35"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18" w:anchor="_Toc152529222" w:history="1">
        <w:r w:rsidR="00BC0397" w:rsidRPr="00BC0397">
          <w:rPr>
            <w:rStyle w:val="Hyperlink"/>
            <w:rFonts w:ascii="Arial" w:hAnsi="Arial" w:cs="Arial"/>
            <w:noProof/>
            <w:sz w:val="24"/>
            <w:szCs w:val="24"/>
          </w:rPr>
          <w:t xml:space="preserve">Figura 10 </w:t>
        </w:r>
        <w:r w:rsidR="00BC0397">
          <w:rPr>
            <w:rStyle w:val="Hyperlink"/>
            <w:rFonts w:ascii="Arial" w:hAnsi="Arial" w:cs="Arial"/>
            <w:noProof/>
            <w:sz w:val="24"/>
            <w:szCs w:val="24"/>
          </w:rPr>
          <w:t>– Prototipagem de Baixa Fidelidade (Tela de Classes)</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_Toc152529222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88</w:t>
        </w:r>
        <w:r w:rsidR="00BC0397" w:rsidRPr="00BC0397">
          <w:rPr>
            <w:rStyle w:val="Hyperlink"/>
            <w:rFonts w:ascii="Arial" w:hAnsi="Arial" w:cs="Arial"/>
            <w:noProof/>
            <w:webHidden/>
            <w:sz w:val="24"/>
            <w:szCs w:val="24"/>
          </w:rPr>
          <w:fldChar w:fldCharType="end"/>
        </w:r>
      </w:hyperlink>
    </w:p>
    <w:p w14:paraId="01BD0834" w14:textId="0FE14859"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19" w:anchor="_Toc152529223" w:history="1">
        <w:r w:rsidR="00BC0397" w:rsidRPr="00BC0397">
          <w:rPr>
            <w:rStyle w:val="Hyperlink"/>
            <w:rFonts w:ascii="Arial" w:hAnsi="Arial" w:cs="Arial"/>
            <w:noProof/>
            <w:sz w:val="24"/>
            <w:szCs w:val="24"/>
          </w:rPr>
          <w:t>Figura 11 -</w:t>
        </w:r>
        <w:r w:rsidR="00BC0397" w:rsidRPr="00BC0397">
          <w:rPr>
            <w:noProof/>
          </w:rPr>
          <w:t xml:space="preserve"> </w:t>
        </w:r>
        <w:r w:rsidR="00BC0397" w:rsidRPr="00BC0397">
          <w:rPr>
            <w:rStyle w:val="Hyperlink"/>
            <w:rFonts w:ascii="Arial" w:hAnsi="Arial" w:cs="Arial"/>
            <w:noProof/>
            <w:sz w:val="24"/>
            <w:szCs w:val="24"/>
          </w:rPr>
          <w:t>Prototipagem de Baixa Fidelidade (</w:t>
        </w:r>
        <w:r w:rsidR="00BC0397">
          <w:rPr>
            <w:rStyle w:val="Hyperlink"/>
            <w:rFonts w:ascii="Arial" w:hAnsi="Arial" w:cs="Arial"/>
            <w:noProof/>
            <w:sz w:val="24"/>
            <w:szCs w:val="24"/>
          </w:rPr>
          <w:t xml:space="preserve">Tela de Grupos </w:t>
        </w:r>
        <w:r w:rsidR="00BC0397" w:rsidRPr="00BC0397">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_Toc152529223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88</w:t>
        </w:r>
        <w:r w:rsidR="00BC0397" w:rsidRPr="00BC0397">
          <w:rPr>
            <w:rStyle w:val="Hyperlink"/>
            <w:rFonts w:ascii="Arial" w:hAnsi="Arial" w:cs="Arial"/>
            <w:noProof/>
            <w:webHidden/>
            <w:sz w:val="24"/>
            <w:szCs w:val="24"/>
          </w:rPr>
          <w:fldChar w:fldCharType="end"/>
        </w:r>
      </w:hyperlink>
    </w:p>
    <w:p w14:paraId="4BF053C9" w14:textId="5685CB54"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20" w:anchor="_Toc152529224" w:history="1">
        <w:r w:rsidR="00BC0397" w:rsidRPr="00BC0397">
          <w:rPr>
            <w:rStyle w:val="Hyperlink"/>
            <w:rFonts w:ascii="Arial" w:hAnsi="Arial" w:cs="Arial"/>
            <w:noProof/>
            <w:sz w:val="24"/>
            <w:szCs w:val="24"/>
          </w:rPr>
          <w:t>Figura 12-</w:t>
        </w:r>
        <w:r w:rsidR="00BC0397">
          <w:rPr>
            <w:rStyle w:val="Hyperlink"/>
            <w:rFonts w:ascii="Arial" w:hAnsi="Arial" w:cs="Arial"/>
            <w:noProof/>
            <w:sz w:val="24"/>
            <w:szCs w:val="24"/>
          </w:rPr>
          <w:t xml:space="preserve"> </w:t>
        </w:r>
        <w:r w:rsidR="00BC0397" w:rsidRPr="00BC0397">
          <w:rPr>
            <w:rStyle w:val="Hyperlink"/>
            <w:rFonts w:ascii="Arial" w:hAnsi="Arial" w:cs="Arial"/>
            <w:noProof/>
            <w:sz w:val="24"/>
            <w:szCs w:val="24"/>
          </w:rPr>
          <w:t>Prototipagem de Baixa Fidelidade (Tela de</w:t>
        </w:r>
        <w:r w:rsidR="00BC0397">
          <w:rPr>
            <w:rStyle w:val="Hyperlink"/>
            <w:rFonts w:ascii="Arial" w:hAnsi="Arial" w:cs="Arial"/>
            <w:noProof/>
            <w:sz w:val="24"/>
            <w:szCs w:val="24"/>
          </w:rPr>
          <w:t xml:space="preserve"> Usúario</w:t>
        </w:r>
        <w:r w:rsidR="00BC0397" w:rsidRPr="00BC0397">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_Toc152529224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89</w:t>
        </w:r>
        <w:r w:rsidR="00BC0397" w:rsidRPr="00BC0397">
          <w:rPr>
            <w:rStyle w:val="Hyperlink"/>
            <w:rFonts w:ascii="Arial" w:hAnsi="Arial" w:cs="Arial"/>
            <w:noProof/>
            <w:webHidden/>
            <w:sz w:val="24"/>
            <w:szCs w:val="24"/>
          </w:rPr>
          <w:fldChar w:fldCharType="end"/>
        </w:r>
      </w:hyperlink>
    </w:p>
    <w:p w14:paraId="5DCB15E5" w14:textId="63CCB446"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21" w:anchor="_Toc152529225" w:history="1">
        <w:r w:rsidR="00BC0397" w:rsidRPr="00BC0397">
          <w:rPr>
            <w:rStyle w:val="Hyperlink"/>
            <w:rFonts w:ascii="Arial" w:hAnsi="Arial" w:cs="Arial"/>
            <w:noProof/>
            <w:sz w:val="24"/>
            <w:szCs w:val="24"/>
          </w:rPr>
          <w:t>Figura 13 -</w:t>
        </w:r>
        <w:r w:rsidR="00BC0397" w:rsidRPr="00BC0397">
          <w:rPr>
            <w:noProof/>
          </w:rPr>
          <w:t xml:space="preserve"> </w:t>
        </w:r>
        <w:r w:rsidR="00BC0397" w:rsidRPr="00BC0397">
          <w:rPr>
            <w:rStyle w:val="Hyperlink"/>
            <w:rFonts w:ascii="Arial" w:hAnsi="Arial" w:cs="Arial"/>
            <w:noProof/>
            <w:sz w:val="24"/>
            <w:szCs w:val="24"/>
          </w:rPr>
          <w:t>Prototipagem de Baixa Fidelidade (Tela de</w:t>
        </w:r>
        <w:r w:rsidR="00BC0397">
          <w:rPr>
            <w:rStyle w:val="Hyperlink"/>
            <w:rFonts w:ascii="Arial" w:hAnsi="Arial" w:cs="Arial"/>
            <w:noProof/>
            <w:sz w:val="24"/>
            <w:szCs w:val="24"/>
          </w:rPr>
          <w:t xml:space="preserve"> Conversas</w:t>
        </w:r>
        <w:r w:rsidR="00BC0397" w:rsidRPr="00BC0397">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_Toc152529225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89</w:t>
        </w:r>
        <w:r w:rsidR="00BC0397" w:rsidRPr="00BC0397">
          <w:rPr>
            <w:rStyle w:val="Hyperlink"/>
            <w:rFonts w:ascii="Arial" w:hAnsi="Arial" w:cs="Arial"/>
            <w:noProof/>
            <w:webHidden/>
            <w:sz w:val="24"/>
            <w:szCs w:val="24"/>
          </w:rPr>
          <w:fldChar w:fldCharType="end"/>
        </w:r>
      </w:hyperlink>
    </w:p>
    <w:p w14:paraId="5313D4CC" w14:textId="3471DCB6"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22" w:anchor="_Toc152529226" w:history="1">
        <w:r w:rsidR="00BC0397" w:rsidRPr="00BC0397">
          <w:rPr>
            <w:rStyle w:val="Hyperlink"/>
            <w:rFonts w:ascii="Arial" w:hAnsi="Arial" w:cs="Arial"/>
            <w:noProof/>
            <w:sz w:val="24"/>
            <w:szCs w:val="24"/>
          </w:rPr>
          <w:t>Figura 14 -</w:t>
        </w:r>
        <w:r w:rsidR="00BC0397" w:rsidRPr="00BC0397">
          <w:rPr>
            <w:noProof/>
          </w:rPr>
          <w:t xml:space="preserve"> </w:t>
        </w:r>
        <w:r w:rsidR="00BC0397" w:rsidRPr="00BC0397">
          <w:rPr>
            <w:rStyle w:val="Hyperlink"/>
            <w:rFonts w:ascii="Arial" w:hAnsi="Arial" w:cs="Arial"/>
            <w:noProof/>
            <w:sz w:val="24"/>
            <w:szCs w:val="24"/>
          </w:rPr>
          <w:t>Prototipagem de Baixa Fidelidade (Tela de</w:t>
        </w:r>
        <w:r w:rsidR="00BC0397">
          <w:rPr>
            <w:rStyle w:val="Hyperlink"/>
            <w:rFonts w:ascii="Arial" w:hAnsi="Arial" w:cs="Arial"/>
            <w:noProof/>
            <w:sz w:val="24"/>
            <w:szCs w:val="24"/>
          </w:rPr>
          <w:t xml:space="preserve"> Login</w:t>
        </w:r>
        <w:r w:rsidR="00BC0397" w:rsidRPr="00BC0397">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_Toc152529226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90</w:t>
        </w:r>
        <w:r w:rsidR="00BC0397" w:rsidRPr="00BC0397">
          <w:rPr>
            <w:rStyle w:val="Hyperlink"/>
            <w:rFonts w:ascii="Arial" w:hAnsi="Arial" w:cs="Arial"/>
            <w:noProof/>
            <w:webHidden/>
            <w:sz w:val="24"/>
            <w:szCs w:val="24"/>
          </w:rPr>
          <w:fldChar w:fldCharType="end"/>
        </w:r>
      </w:hyperlink>
    </w:p>
    <w:p w14:paraId="3AD77173" w14:textId="4B874653"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23" w:anchor="_Toc152529227" w:history="1">
        <w:r w:rsidR="00BC0397" w:rsidRPr="00BC0397">
          <w:rPr>
            <w:rStyle w:val="Hyperlink"/>
            <w:rFonts w:ascii="Arial" w:hAnsi="Arial" w:cs="Arial"/>
            <w:noProof/>
            <w:sz w:val="24"/>
            <w:szCs w:val="24"/>
          </w:rPr>
          <w:t>Figura 15 -</w:t>
        </w:r>
        <w:r w:rsidR="00EA372C">
          <w:rPr>
            <w:rStyle w:val="Hyperlink"/>
            <w:rFonts w:ascii="Arial" w:hAnsi="Arial" w:cs="Arial"/>
            <w:noProof/>
            <w:sz w:val="24"/>
            <w:szCs w:val="24"/>
          </w:rPr>
          <w:t xml:space="preserve"> </w:t>
        </w:r>
        <w:r w:rsidR="00EA372C" w:rsidRPr="00EA372C">
          <w:rPr>
            <w:rStyle w:val="Hyperlink"/>
            <w:rFonts w:ascii="Arial" w:hAnsi="Arial" w:cs="Arial"/>
            <w:noProof/>
            <w:sz w:val="24"/>
            <w:szCs w:val="24"/>
          </w:rPr>
          <w:t>Prototipagem de Baixa Fidelidade (</w:t>
        </w:r>
        <w:r w:rsidR="00EA372C">
          <w:rPr>
            <w:rStyle w:val="Hyperlink"/>
            <w:rFonts w:ascii="Arial" w:hAnsi="Arial" w:cs="Arial"/>
            <w:noProof/>
            <w:sz w:val="24"/>
            <w:szCs w:val="24"/>
          </w:rPr>
          <w:t>Tela Principal / Feed</w:t>
        </w:r>
        <w:r w:rsidR="00EA372C" w:rsidRPr="00EA372C">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_Toc152529227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90</w:t>
        </w:r>
        <w:r w:rsidR="00BC0397" w:rsidRPr="00BC0397">
          <w:rPr>
            <w:rStyle w:val="Hyperlink"/>
            <w:rFonts w:ascii="Arial" w:hAnsi="Arial" w:cs="Arial"/>
            <w:noProof/>
            <w:webHidden/>
            <w:sz w:val="24"/>
            <w:szCs w:val="24"/>
          </w:rPr>
          <w:fldChar w:fldCharType="end"/>
        </w:r>
      </w:hyperlink>
    </w:p>
    <w:p w14:paraId="76280C5C" w14:textId="1CAE9F55"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24" w:anchor="_Toc152529228" w:history="1">
        <w:r w:rsidR="00BC0397" w:rsidRPr="00BC0397">
          <w:rPr>
            <w:rStyle w:val="Hyperlink"/>
            <w:rFonts w:ascii="Arial" w:hAnsi="Arial" w:cs="Arial"/>
            <w:noProof/>
            <w:sz w:val="24"/>
            <w:szCs w:val="24"/>
          </w:rPr>
          <w:t>Figura 16 -</w:t>
        </w:r>
        <w:r w:rsidR="00EA372C" w:rsidRPr="00EA372C">
          <w:rPr>
            <w:noProof/>
          </w:rPr>
          <w:t xml:space="preserve"> </w:t>
        </w:r>
        <w:r w:rsidR="00EA372C" w:rsidRPr="00EA372C">
          <w:rPr>
            <w:rStyle w:val="Hyperlink"/>
            <w:rFonts w:ascii="Arial" w:hAnsi="Arial" w:cs="Arial"/>
            <w:noProof/>
            <w:sz w:val="24"/>
            <w:szCs w:val="24"/>
          </w:rPr>
          <w:t xml:space="preserve">Prototipagem de </w:t>
        </w:r>
        <w:r w:rsidR="00EA372C">
          <w:rPr>
            <w:rStyle w:val="Hyperlink"/>
            <w:rFonts w:ascii="Arial" w:hAnsi="Arial" w:cs="Arial"/>
            <w:noProof/>
            <w:sz w:val="24"/>
            <w:szCs w:val="24"/>
          </w:rPr>
          <w:t xml:space="preserve">Média </w:t>
        </w:r>
        <w:r w:rsidR="00EA372C" w:rsidRPr="00EA372C">
          <w:rPr>
            <w:rStyle w:val="Hyperlink"/>
            <w:rFonts w:ascii="Arial" w:hAnsi="Arial" w:cs="Arial"/>
            <w:noProof/>
            <w:sz w:val="24"/>
            <w:szCs w:val="24"/>
          </w:rPr>
          <w:t>Fidelidade (</w:t>
        </w:r>
        <w:r w:rsidR="00EA372C">
          <w:rPr>
            <w:rStyle w:val="Hyperlink"/>
            <w:rFonts w:ascii="Arial" w:hAnsi="Arial" w:cs="Arial"/>
            <w:noProof/>
            <w:sz w:val="24"/>
            <w:szCs w:val="24"/>
          </w:rPr>
          <w:t>Tela Principal / Feed</w:t>
        </w:r>
        <w:r w:rsidR="00EA372C" w:rsidRPr="00EA372C">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_Toc152529228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91</w:t>
        </w:r>
        <w:r w:rsidR="00BC0397" w:rsidRPr="00BC0397">
          <w:rPr>
            <w:rStyle w:val="Hyperlink"/>
            <w:rFonts w:ascii="Arial" w:hAnsi="Arial" w:cs="Arial"/>
            <w:noProof/>
            <w:webHidden/>
            <w:sz w:val="24"/>
            <w:szCs w:val="24"/>
          </w:rPr>
          <w:fldChar w:fldCharType="end"/>
        </w:r>
      </w:hyperlink>
    </w:p>
    <w:p w14:paraId="796F1F7A" w14:textId="4DB201FE"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25" w:anchor="_Toc152529229" w:history="1">
        <w:r w:rsidR="00BC0397" w:rsidRPr="00BC0397">
          <w:rPr>
            <w:rStyle w:val="Hyperlink"/>
            <w:rFonts w:ascii="Arial" w:hAnsi="Arial" w:cs="Arial"/>
            <w:noProof/>
            <w:sz w:val="24"/>
            <w:szCs w:val="24"/>
          </w:rPr>
          <w:t>Figura 17 -</w:t>
        </w:r>
        <w:r w:rsidR="00EA372C" w:rsidRPr="00EA372C">
          <w:rPr>
            <w:noProof/>
          </w:rPr>
          <w:t xml:space="preserve"> </w:t>
        </w:r>
        <w:r w:rsidR="00EA372C" w:rsidRPr="00EA372C">
          <w:rPr>
            <w:rStyle w:val="Hyperlink"/>
            <w:rFonts w:ascii="Arial" w:hAnsi="Arial" w:cs="Arial"/>
            <w:noProof/>
            <w:sz w:val="24"/>
            <w:szCs w:val="24"/>
          </w:rPr>
          <w:t>Prototipagem de Média Fidelidade (</w:t>
        </w:r>
        <w:r w:rsidR="00EA372C">
          <w:rPr>
            <w:rStyle w:val="Hyperlink"/>
            <w:rFonts w:ascii="Arial" w:hAnsi="Arial" w:cs="Arial"/>
            <w:noProof/>
            <w:sz w:val="24"/>
            <w:szCs w:val="24"/>
          </w:rPr>
          <w:t>Tela de Conversas</w:t>
        </w:r>
        <w:r w:rsidR="00EA372C" w:rsidRPr="00EA372C">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_Toc152529229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91</w:t>
        </w:r>
        <w:r w:rsidR="00BC0397" w:rsidRPr="00BC0397">
          <w:rPr>
            <w:rStyle w:val="Hyperlink"/>
            <w:rFonts w:ascii="Arial" w:hAnsi="Arial" w:cs="Arial"/>
            <w:noProof/>
            <w:webHidden/>
            <w:sz w:val="24"/>
            <w:szCs w:val="24"/>
          </w:rPr>
          <w:fldChar w:fldCharType="end"/>
        </w:r>
      </w:hyperlink>
    </w:p>
    <w:p w14:paraId="3717877A" w14:textId="39528C99"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26" w:anchor="_Toc152529230" w:history="1">
        <w:r w:rsidR="00BC0397" w:rsidRPr="00BC0397">
          <w:rPr>
            <w:rStyle w:val="Hyperlink"/>
            <w:rFonts w:ascii="Arial" w:hAnsi="Arial" w:cs="Arial"/>
            <w:noProof/>
            <w:sz w:val="24"/>
            <w:szCs w:val="24"/>
          </w:rPr>
          <w:t>Figura 18 -</w:t>
        </w:r>
        <w:r w:rsidR="00EA372C" w:rsidRPr="00EA372C">
          <w:rPr>
            <w:noProof/>
          </w:rPr>
          <w:t xml:space="preserve"> </w:t>
        </w:r>
        <w:r w:rsidR="00EA372C" w:rsidRPr="00EA372C">
          <w:rPr>
            <w:rStyle w:val="Hyperlink"/>
            <w:rFonts w:ascii="Arial" w:hAnsi="Arial" w:cs="Arial"/>
            <w:noProof/>
            <w:sz w:val="24"/>
            <w:szCs w:val="24"/>
          </w:rPr>
          <w:t>Prototipagem de Média Fidelidade (</w:t>
        </w:r>
        <w:r w:rsidR="00EA372C">
          <w:rPr>
            <w:rStyle w:val="Hyperlink"/>
            <w:rFonts w:ascii="Arial" w:hAnsi="Arial" w:cs="Arial"/>
            <w:noProof/>
            <w:sz w:val="24"/>
            <w:szCs w:val="24"/>
          </w:rPr>
          <w:t>Tela de Notícias</w:t>
        </w:r>
        <w:r w:rsidR="00EA372C" w:rsidRPr="00EA372C">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_Toc152529230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92</w:t>
        </w:r>
        <w:r w:rsidR="00BC0397" w:rsidRPr="00BC0397">
          <w:rPr>
            <w:rStyle w:val="Hyperlink"/>
            <w:rFonts w:ascii="Arial" w:hAnsi="Arial" w:cs="Arial"/>
            <w:noProof/>
            <w:webHidden/>
            <w:sz w:val="24"/>
            <w:szCs w:val="24"/>
          </w:rPr>
          <w:fldChar w:fldCharType="end"/>
        </w:r>
      </w:hyperlink>
    </w:p>
    <w:p w14:paraId="1CB52C6A" w14:textId="2F4DA6D6"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27" w:anchor="_Toc152529231" w:history="1">
        <w:r w:rsidR="00BC0397" w:rsidRPr="00BC0397">
          <w:rPr>
            <w:rStyle w:val="Hyperlink"/>
            <w:rFonts w:ascii="Arial" w:hAnsi="Arial" w:cs="Arial"/>
            <w:noProof/>
            <w:sz w:val="24"/>
            <w:szCs w:val="24"/>
          </w:rPr>
          <w:t>Figura 19 -</w:t>
        </w:r>
        <w:r w:rsidR="00EA372C">
          <w:rPr>
            <w:rStyle w:val="Hyperlink"/>
            <w:rFonts w:ascii="Arial" w:hAnsi="Arial" w:cs="Arial"/>
            <w:noProof/>
            <w:sz w:val="24"/>
            <w:szCs w:val="24"/>
          </w:rPr>
          <w:t xml:space="preserve"> </w:t>
        </w:r>
        <w:r w:rsidR="00EA372C" w:rsidRPr="00EA372C">
          <w:rPr>
            <w:rStyle w:val="Hyperlink"/>
            <w:rFonts w:ascii="Arial" w:hAnsi="Arial" w:cs="Arial"/>
            <w:noProof/>
            <w:sz w:val="24"/>
            <w:szCs w:val="24"/>
          </w:rPr>
          <w:t>Prototipagem de Média Fidelidade (</w:t>
        </w:r>
        <w:r w:rsidR="00EA372C">
          <w:rPr>
            <w:rStyle w:val="Hyperlink"/>
            <w:rFonts w:ascii="Arial" w:hAnsi="Arial" w:cs="Arial"/>
            <w:noProof/>
            <w:sz w:val="24"/>
            <w:szCs w:val="24"/>
          </w:rPr>
          <w:t>Tela de Materiais</w:t>
        </w:r>
        <w:r w:rsidR="00EA372C" w:rsidRPr="00EA372C">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_Toc152529231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92</w:t>
        </w:r>
        <w:r w:rsidR="00BC0397" w:rsidRPr="00BC0397">
          <w:rPr>
            <w:rStyle w:val="Hyperlink"/>
            <w:rFonts w:ascii="Arial" w:hAnsi="Arial" w:cs="Arial"/>
            <w:noProof/>
            <w:webHidden/>
            <w:sz w:val="24"/>
            <w:szCs w:val="24"/>
          </w:rPr>
          <w:fldChar w:fldCharType="end"/>
        </w:r>
      </w:hyperlink>
    </w:p>
    <w:p w14:paraId="6D7590DB" w14:textId="75C22779"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28" w:anchor="_Toc152529232" w:history="1">
        <w:r w:rsidR="00BC0397" w:rsidRPr="00BC0397">
          <w:rPr>
            <w:rStyle w:val="Hyperlink"/>
            <w:rFonts w:ascii="Arial" w:hAnsi="Arial" w:cs="Arial"/>
            <w:noProof/>
            <w:sz w:val="24"/>
            <w:szCs w:val="24"/>
          </w:rPr>
          <w:t>Figura 20 -</w:t>
        </w:r>
        <w:r w:rsidR="00EA372C" w:rsidRPr="00EA372C">
          <w:rPr>
            <w:noProof/>
          </w:rPr>
          <w:t xml:space="preserve"> </w:t>
        </w:r>
        <w:r w:rsidR="00EA372C" w:rsidRPr="00EA372C">
          <w:rPr>
            <w:rStyle w:val="Hyperlink"/>
            <w:rFonts w:ascii="Arial" w:hAnsi="Arial" w:cs="Arial"/>
            <w:noProof/>
            <w:sz w:val="24"/>
            <w:szCs w:val="24"/>
          </w:rPr>
          <w:t>Prototipagem de Média Fidelidade (Tela</w:t>
        </w:r>
        <w:r w:rsidR="00EA372C">
          <w:rPr>
            <w:rStyle w:val="Hyperlink"/>
            <w:rFonts w:ascii="Arial" w:hAnsi="Arial" w:cs="Arial"/>
            <w:noProof/>
            <w:sz w:val="24"/>
            <w:szCs w:val="24"/>
          </w:rPr>
          <w:t xml:space="preserve"> de Classes</w:t>
        </w:r>
        <w:r w:rsidR="00EA372C" w:rsidRPr="00EA372C">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_Toc152529232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93</w:t>
        </w:r>
        <w:r w:rsidR="00BC0397" w:rsidRPr="00BC0397">
          <w:rPr>
            <w:rStyle w:val="Hyperlink"/>
            <w:rFonts w:ascii="Arial" w:hAnsi="Arial" w:cs="Arial"/>
            <w:noProof/>
            <w:webHidden/>
            <w:sz w:val="24"/>
            <w:szCs w:val="24"/>
          </w:rPr>
          <w:fldChar w:fldCharType="end"/>
        </w:r>
      </w:hyperlink>
    </w:p>
    <w:p w14:paraId="52432428" w14:textId="76E10FB6"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29" w:anchor="_Toc152529233" w:history="1">
        <w:r w:rsidR="00BC0397" w:rsidRPr="00BC0397">
          <w:rPr>
            <w:rStyle w:val="Hyperlink"/>
            <w:rFonts w:ascii="Arial" w:hAnsi="Arial" w:cs="Arial"/>
            <w:noProof/>
            <w:sz w:val="24"/>
            <w:szCs w:val="24"/>
          </w:rPr>
          <w:t>Figura 21 -</w:t>
        </w:r>
        <w:r w:rsidR="00EA372C" w:rsidRPr="00EA372C">
          <w:rPr>
            <w:noProof/>
          </w:rPr>
          <w:t xml:space="preserve"> </w:t>
        </w:r>
        <w:r w:rsidR="00EA372C" w:rsidRPr="00EA372C">
          <w:rPr>
            <w:rStyle w:val="Hyperlink"/>
            <w:rFonts w:ascii="Arial" w:hAnsi="Arial" w:cs="Arial"/>
            <w:noProof/>
            <w:sz w:val="24"/>
            <w:szCs w:val="24"/>
          </w:rPr>
          <w:t>Prototipagem de Média Fidelidade (Tela</w:t>
        </w:r>
        <w:r w:rsidR="00EA372C">
          <w:rPr>
            <w:rStyle w:val="Hyperlink"/>
            <w:rFonts w:ascii="Arial" w:hAnsi="Arial" w:cs="Arial"/>
            <w:noProof/>
            <w:sz w:val="24"/>
            <w:szCs w:val="24"/>
          </w:rPr>
          <w:t xml:space="preserve"> de Login</w:t>
        </w:r>
        <w:r w:rsidR="00EA372C" w:rsidRPr="00EA372C">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_Toc152529233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93</w:t>
        </w:r>
        <w:r w:rsidR="00BC0397" w:rsidRPr="00BC0397">
          <w:rPr>
            <w:rStyle w:val="Hyperlink"/>
            <w:rFonts w:ascii="Arial" w:hAnsi="Arial" w:cs="Arial"/>
            <w:noProof/>
            <w:webHidden/>
            <w:sz w:val="24"/>
            <w:szCs w:val="24"/>
          </w:rPr>
          <w:fldChar w:fldCharType="end"/>
        </w:r>
      </w:hyperlink>
    </w:p>
    <w:p w14:paraId="74CF0372" w14:textId="21CF7D28"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30" w:anchor="_Toc152529234" w:history="1">
        <w:r w:rsidR="00BC0397" w:rsidRPr="00BC0397">
          <w:rPr>
            <w:rStyle w:val="Hyperlink"/>
            <w:rFonts w:ascii="Arial" w:hAnsi="Arial" w:cs="Arial"/>
            <w:noProof/>
            <w:sz w:val="24"/>
            <w:szCs w:val="24"/>
          </w:rPr>
          <w:t>Figura 22 -</w:t>
        </w:r>
        <w:r w:rsidR="00EA372C" w:rsidRPr="00EA372C">
          <w:rPr>
            <w:noProof/>
          </w:rPr>
          <w:t xml:space="preserve"> </w:t>
        </w:r>
        <w:r w:rsidR="00EA372C" w:rsidRPr="00EA372C">
          <w:rPr>
            <w:rStyle w:val="Hyperlink"/>
            <w:rFonts w:ascii="Arial" w:hAnsi="Arial" w:cs="Arial"/>
            <w:noProof/>
            <w:sz w:val="24"/>
            <w:szCs w:val="24"/>
          </w:rPr>
          <w:t>Prototipagem de Média Fidelidade (Tela</w:t>
        </w:r>
        <w:r w:rsidR="00EA372C">
          <w:rPr>
            <w:rStyle w:val="Hyperlink"/>
            <w:rFonts w:ascii="Arial" w:hAnsi="Arial" w:cs="Arial"/>
            <w:noProof/>
            <w:sz w:val="24"/>
            <w:szCs w:val="24"/>
          </w:rPr>
          <w:t xml:space="preserve"> de Cadastro</w:t>
        </w:r>
        <w:r w:rsidR="00EA372C" w:rsidRPr="00EA372C">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_Toc152529234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94</w:t>
        </w:r>
        <w:r w:rsidR="00BC0397" w:rsidRPr="00BC0397">
          <w:rPr>
            <w:rStyle w:val="Hyperlink"/>
            <w:rFonts w:ascii="Arial" w:hAnsi="Arial" w:cs="Arial"/>
            <w:noProof/>
            <w:webHidden/>
            <w:sz w:val="24"/>
            <w:szCs w:val="24"/>
          </w:rPr>
          <w:fldChar w:fldCharType="end"/>
        </w:r>
      </w:hyperlink>
    </w:p>
    <w:p w14:paraId="44C4225A" w14:textId="39E55A51"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31" w:anchor="_Toc152529235" w:history="1">
        <w:r w:rsidR="00BC0397" w:rsidRPr="00BC0397">
          <w:rPr>
            <w:rStyle w:val="Hyperlink"/>
            <w:rFonts w:ascii="Arial" w:hAnsi="Arial" w:cs="Arial"/>
            <w:noProof/>
            <w:sz w:val="24"/>
            <w:szCs w:val="24"/>
          </w:rPr>
          <w:t>Figura 23 -</w:t>
        </w:r>
        <w:r w:rsidR="00EA372C" w:rsidRPr="00EA372C">
          <w:rPr>
            <w:noProof/>
          </w:rPr>
          <w:t xml:space="preserve"> </w:t>
        </w:r>
        <w:bookmarkStart w:id="3" w:name="_Hlk152532862"/>
        <w:r w:rsidR="00EA372C" w:rsidRPr="00EA372C">
          <w:rPr>
            <w:rStyle w:val="Hyperlink"/>
            <w:rFonts w:ascii="Arial" w:hAnsi="Arial" w:cs="Arial"/>
            <w:noProof/>
            <w:sz w:val="24"/>
            <w:szCs w:val="24"/>
          </w:rPr>
          <w:t xml:space="preserve">Prototipagem de </w:t>
        </w:r>
        <w:r w:rsidR="00EA372C">
          <w:rPr>
            <w:rStyle w:val="Hyperlink"/>
            <w:rFonts w:ascii="Arial" w:hAnsi="Arial" w:cs="Arial"/>
            <w:noProof/>
            <w:sz w:val="24"/>
            <w:szCs w:val="24"/>
          </w:rPr>
          <w:t xml:space="preserve">Alta </w:t>
        </w:r>
        <w:r w:rsidR="00EA372C" w:rsidRPr="00EA372C">
          <w:rPr>
            <w:rStyle w:val="Hyperlink"/>
            <w:rFonts w:ascii="Arial" w:hAnsi="Arial" w:cs="Arial"/>
            <w:noProof/>
            <w:sz w:val="24"/>
            <w:szCs w:val="24"/>
          </w:rPr>
          <w:t>Fidelidade (</w:t>
        </w:r>
        <w:r w:rsidR="00EA372C">
          <w:rPr>
            <w:rStyle w:val="Hyperlink"/>
            <w:rFonts w:ascii="Arial" w:hAnsi="Arial" w:cs="Arial"/>
            <w:noProof/>
            <w:sz w:val="24"/>
            <w:szCs w:val="24"/>
          </w:rPr>
          <w:t>Tela Principal / Feed</w:t>
        </w:r>
        <w:r w:rsidR="00EA372C" w:rsidRPr="00EA372C">
          <w:rPr>
            <w:rStyle w:val="Hyperlink"/>
            <w:rFonts w:ascii="Arial" w:hAnsi="Arial" w:cs="Arial"/>
            <w:noProof/>
            <w:sz w:val="24"/>
            <w:szCs w:val="24"/>
          </w:rPr>
          <w:t>)</w:t>
        </w:r>
        <w:bookmarkEnd w:id="3"/>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_Toc152529235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95</w:t>
        </w:r>
        <w:r w:rsidR="00BC0397" w:rsidRPr="00BC0397">
          <w:rPr>
            <w:rStyle w:val="Hyperlink"/>
            <w:rFonts w:ascii="Arial" w:hAnsi="Arial" w:cs="Arial"/>
            <w:noProof/>
            <w:webHidden/>
            <w:sz w:val="24"/>
            <w:szCs w:val="24"/>
          </w:rPr>
          <w:fldChar w:fldCharType="end"/>
        </w:r>
      </w:hyperlink>
    </w:p>
    <w:p w14:paraId="3366ACF0" w14:textId="14B212BC"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32" w:anchor="_Toc152529236" w:history="1">
        <w:r w:rsidR="00BC0397" w:rsidRPr="00BC0397">
          <w:rPr>
            <w:rStyle w:val="Hyperlink"/>
            <w:rFonts w:ascii="Arial" w:hAnsi="Arial" w:cs="Arial"/>
            <w:noProof/>
            <w:sz w:val="24"/>
            <w:szCs w:val="24"/>
          </w:rPr>
          <w:t>Figura 24 -</w:t>
        </w:r>
        <w:r w:rsidR="00EA372C" w:rsidRPr="00EA372C">
          <w:rPr>
            <w:noProof/>
          </w:rPr>
          <w:t xml:space="preserve"> </w:t>
        </w:r>
        <w:r w:rsidR="00EA372C" w:rsidRPr="00EA372C">
          <w:rPr>
            <w:rStyle w:val="Hyperlink"/>
            <w:rFonts w:ascii="Arial" w:hAnsi="Arial" w:cs="Arial"/>
            <w:noProof/>
            <w:sz w:val="24"/>
            <w:szCs w:val="24"/>
          </w:rPr>
          <w:t>Prototipagem de Alta Fidelidade (</w:t>
        </w:r>
        <w:r w:rsidR="00EA372C">
          <w:rPr>
            <w:rStyle w:val="Hyperlink"/>
            <w:rFonts w:ascii="Arial" w:hAnsi="Arial" w:cs="Arial"/>
            <w:noProof/>
            <w:sz w:val="24"/>
            <w:szCs w:val="24"/>
          </w:rPr>
          <w:t>Tela de Conversas</w:t>
        </w:r>
        <w:r w:rsidR="00EA372C" w:rsidRPr="00EA372C">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_Toc152529236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95</w:t>
        </w:r>
        <w:r w:rsidR="00BC0397" w:rsidRPr="00BC0397">
          <w:rPr>
            <w:rStyle w:val="Hyperlink"/>
            <w:rFonts w:ascii="Arial" w:hAnsi="Arial" w:cs="Arial"/>
            <w:noProof/>
            <w:webHidden/>
            <w:sz w:val="24"/>
            <w:szCs w:val="24"/>
          </w:rPr>
          <w:fldChar w:fldCharType="end"/>
        </w:r>
      </w:hyperlink>
    </w:p>
    <w:p w14:paraId="05054FA7" w14:textId="315CA9E7"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r:id="rId33" w:anchor="_Toc152529237" w:history="1">
        <w:r w:rsidR="00BC0397" w:rsidRPr="00BC0397">
          <w:rPr>
            <w:rStyle w:val="Hyperlink"/>
            <w:rFonts w:ascii="Arial" w:hAnsi="Arial" w:cs="Arial"/>
            <w:noProof/>
            <w:sz w:val="24"/>
            <w:szCs w:val="24"/>
          </w:rPr>
          <w:t>Figura 25 -</w:t>
        </w:r>
        <w:r w:rsidR="00EA372C">
          <w:rPr>
            <w:rStyle w:val="Hyperlink"/>
            <w:rFonts w:ascii="Arial" w:hAnsi="Arial" w:cs="Arial"/>
            <w:noProof/>
            <w:sz w:val="24"/>
            <w:szCs w:val="24"/>
          </w:rPr>
          <w:t xml:space="preserve"> </w:t>
        </w:r>
        <w:r w:rsidR="00EA372C" w:rsidRPr="00EA372C">
          <w:rPr>
            <w:rStyle w:val="Hyperlink"/>
            <w:rFonts w:ascii="Arial" w:hAnsi="Arial" w:cs="Arial"/>
            <w:noProof/>
            <w:sz w:val="24"/>
            <w:szCs w:val="24"/>
          </w:rPr>
          <w:t>Prototipagem de Alta Fidelidade (</w:t>
        </w:r>
        <w:r w:rsidR="00EA372C">
          <w:rPr>
            <w:rStyle w:val="Hyperlink"/>
            <w:rFonts w:ascii="Arial" w:hAnsi="Arial" w:cs="Arial"/>
            <w:noProof/>
            <w:sz w:val="24"/>
            <w:szCs w:val="24"/>
          </w:rPr>
          <w:t>Tela de Materias</w:t>
        </w:r>
        <w:r w:rsidR="00EA372C" w:rsidRPr="00EA372C">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_Toc152529237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96</w:t>
        </w:r>
        <w:r w:rsidR="00BC0397" w:rsidRPr="00BC0397">
          <w:rPr>
            <w:rStyle w:val="Hyperlink"/>
            <w:rFonts w:ascii="Arial" w:hAnsi="Arial" w:cs="Arial"/>
            <w:noProof/>
            <w:webHidden/>
            <w:sz w:val="24"/>
            <w:szCs w:val="24"/>
          </w:rPr>
          <w:fldChar w:fldCharType="end"/>
        </w:r>
      </w:hyperlink>
    </w:p>
    <w:p w14:paraId="37CD72B0" w14:textId="458CD332"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w:anchor="_Toc152529238" w:history="1">
        <w:r w:rsidR="00BC0397" w:rsidRPr="00BC0397">
          <w:rPr>
            <w:rStyle w:val="Hyperlink"/>
            <w:rFonts w:ascii="Arial" w:hAnsi="Arial" w:cs="Arial"/>
            <w:noProof/>
            <w:sz w:val="24"/>
            <w:szCs w:val="24"/>
          </w:rPr>
          <w:t>Figura 26 -</w:t>
        </w:r>
        <w:r w:rsidR="00C86A15" w:rsidRPr="00C86A15">
          <w:rPr>
            <w:noProof/>
          </w:rPr>
          <w:t xml:space="preserve"> </w:t>
        </w:r>
        <w:r w:rsidR="00C86A15" w:rsidRPr="00C86A15">
          <w:rPr>
            <w:rStyle w:val="Hyperlink"/>
            <w:rFonts w:ascii="Arial" w:hAnsi="Arial" w:cs="Arial"/>
            <w:noProof/>
            <w:sz w:val="24"/>
            <w:szCs w:val="24"/>
          </w:rPr>
          <w:t>Prototipagem de Alta Fidelidade (Tela</w:t>
        </w:r>
        <w:r w:rsidR="00C86A15">
          <w:rPr>
            <w:rStyle w:val="Hyperlink"/>
            <w:rFonts w:ascii="Arial" w:hAnsi="Arial" w:cs="Arial"/>
            <w:noProof/>
            <w:sz w:val="24"/>
            <w:szCs w:val="24"/>
          </w:rPr>
          <w:t>de Login</w:t>
        </w:r>
        <w:r w:rsidR="00C86A15" w:rsidRPr="00C86A15">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_Toc152529238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96</w:t>
        </w:r>
        <w:r w:rsidR="00BC0397" w:rsidRPr="00BC0397">
          <w:rPr>
            <w:rStyle w:val="Hyperlink"/>
            <w:rFonts w:ascii="Arial" w:hAnsi="Arial" w:cs="Arial"/>
            <w:noProof/>
            <w:webHidden/>
            <w:sz w:val="24"/>
            <w:szCs w:val="24"/>
          </w:rPr>
          <w:fldChar w:fldCharType="end"/>
        </w:r>
      </w:hyperlink>
    </w:p>
    <w:p w14:paraId="5FB5AC8B" w14:textId="776C3470"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w:anchor="_Toc152529239" w:history="1">
        <w:r w:rsidR="00BC0397" w:rsidRPr="00BC0397">
          <w:rPr>
            <w:rStyle w:val="Hyperlink"/>
            <w:rFonts w:ascii="Arial" w:hAnsi="Arial" w:cs="Arial"/>
            <w:noProof/>
            <w:sz w:val="24"/>
            <w:szCs w:val="24"/>
          </w:rPr>
          <w:t>Figura 27 -</w:t>
        </w:r>
        <w:r w:rsidR="00C86A15" w:rsidRPr="00C86A15">
          <w:rPr>
            <w:noProof/>
          </w:rPr>
          <w:t xml:space="preserve"> </w:t>
        </w:r>
        <w:r w:rsidR="00C86A15" w:rsidRPr="00C86A15">
          <w:rPr>
            <w:rStyle w:val="Hyperlink"/>
            <w:rFonts w:ascii="Arial" w:hAnsi="Arial" w:cs="Arial"/>
            <w:noProof/>
            <w:sz w:val="24"/>
            <w:szCs w:val="24"/>
          </w:rPr>
          <w:t>Prototipagem de Alta Fidelidade (Tela</w:t>
        </w:r>
        <w:r w:rsidR="00C86A15">
          <w:rPr>
            <w:rStyle w:val="Hyperlink"/>
            <w:rFonts w:ascii="Arial" w:hAnsi="Arial" w:cs="Arial"/>
            <w:noProof/>
            <w:sz w:val="24"/>
            <w:szCs w:val="24"/>
          </w:rPr>
          <w:t>de Cadastro</w:t>
        </w:r>
        <w:r w:rsidR="00C86A15" w:rsidRPr="00C86A15">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_Toc152529239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97</w:t>
        </w:r>
        <w:r w:rsidR="00BC0397" w:rsidRPr="00BC0397">
          <w:rPr>
            <w:rStyle w:val="Hyperlink"/>
            <w:rFonts w:ascii="Arial" w:hAnsi="Arial" w:cs="Arial"/>
            <w:noProof/>
            <w:webHidden/>
            <w:sz w:val="24"/>
            <w:szCs w:val="24"/>
          </w:rPr>
          <w:fldChar w:fldCharType="end"/>
        </w:r>
      </w:hyperlink>
    </w:p>
    <w:p w14:paraId="57A92BD5" w14:textId="5037F8F6"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w:anchor="_Toc152529240" w:history="1">
        <w:r w:rsidR="00BC0397" w:rsidRPr="00BC0397">
          <w:rPr>
            <w:rStyle w:val="Hyperlink"/>
            <w:rFonts w:ascii="Arial" w:hAnsi="Arial" w:cs="Arial"/>
            <w:noProof/>
            <w:sz w:val="24"/>
            <w:szCs w:val="24"/>
          </w:rPr>
          <w:t>Figura 28 -</w:t>
        </w:r>
        <w:r w:rsidR="00C86A15" w:rsidRPr="00C86A15">
          <w:rPr>
            <w:noProof/>
          </w:rPr>
          <w:t xml:space="preserve"> </w:t>
        </w:r>
        <w:r w:rsidR="00C86A15" w:rsidRPr="00C86A15">
          <w:rPr>
            <w:rStyle w:val="Hyperlink"/>
            <w:rFonts w:ascii="Arial" w:hAnsi="Arial" w:cs="Arial"/>
            <w:noProof/>
            <w:sz w:val="24"/>
            <w:szCs w:val="24"/>
          </w:rPr>
          <w:t>Prototipagem de Alta Fidelidade (Tela</w:t>
        </w:r>
        <w:r w:rsidR="00C86A15">
          <w:rPr>
            <w:rStyle w:val="Hyperlink"/>
            <w:rFonts w:ascii="Arial" w:hAnsi="Arial" w:cs="Arial"/>
            <w:noProof/>
            <w:sz w:val="24"/>
            <w:szCs w:val="24"/>
          </w:rPr>
          <w:t>de Noticias</w:t>
        </w:r>
        <w:r w:rsidR="00C86A15" w:rsidRPr="00C86A15">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_Toc152529240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97</w:t>
        </w:r>
        <w:r w:rsidR="00BC0397" w:rsidRPr="00BC0397">
          <w:rPr>
            <w:rStyle w:val="Hyperlink"/>
            <w:rFonts w:ascii="Arial" w:hAnsi="Arial" w:cs="Arial"/>
            <w:noProof/>
            <w:webHidden/>
            <w:sz w:val="24"/>
            <w:szCs w:val="24"/>
          </w:rPr>
          <w:fldChar w:fldCharType="end"/>
        </w:r>
      </w:hyperlink>
    </w:p>
    <w:p w14:paraId="10037455" w14:textId="33101929"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w:anchor="_Toc152529241" w:history="1">
        <w:r w:rsidR="00BC0397" w:rsidRPr="00BC0397">
          <w:rPr>
            <w:rStyle w:val="Hyperlink"/>
            <w:rFonts w:ascii="Arial" w:hAnsi="Arial" w:cs="Arial"/>
            <w:noProof/>
            <w:sz w:val="24"/>
            <w:szCs w:val="24"/>
          </w:rPr>
          <w:t>Figura 29 -</w:t>
        </w:r>
        <w:r w:rsidR="00C86A15" w:rsidRPr="00C86A15">
          <w:rPr>
            <w:noProof/>
          </w:rPr>
          <w:t xml:space="preserve"> </w:t>
        </w:r>
        <w:r w:rsidR="00C86A15" w:rsidRPr="00C86A15">
          <w:rPr>
            <w:rStyle w:val="Hyperlink"/>
            <w:rFonts w:ascii="Arial" w:hAnsi="Arial" w:cs="Arial"/>
            <w:noProof/>
            <w:sz w:val="24"/>
            <w:szCs w:val="24"/>
          </w:rPr>
          <w:t>Prototipagem de Alta Fidelidade (Tela</w:t>
        </w:r>
        <w:r w:rsidR="00C86A15">
          <w:rPr>
            <w:rStyle w:val="Hyperlink"/>
            <w:rFonts w:ascii="Arial" w:hAnsi="Arial" w:cs="Arial"/>
            <w:noProof/>
            <w:sz w:val="24"/>
            <w:szCs w:val="24"/>
          </w:rPr>
          <w:t xml:space="preserve"> de Favoritos</w:t>
        </w:r>
        <w:r w:rsidR="00C86A15" w:rsidRPr="00C86A15">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_Toc152529241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98</w:t>
        </w:r>
        <w:r w:rsidR="00BC0397" w:rsidRPr="00BC0397">
          <w:rPr>
            <w:rStyle w:val="Hyperlink"/>
            <w:rFonts w:ascii="Arial" w:hAnsi="Arial" w:cs="Arial"/>
            <w:noProof/>
            <w:webHidden/>
            <w:sz w:val="24"/>
            <w:szCs w:val="24"/>
          </w:rPr>
          <w:fldChar w:fldCharType="end"/>
        </w:r>
      </w:hyperlink>
    </w:p>
    <w:p w14:paraId="6F928E35" w14:textId="61FBDA90"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w:anchor="_Toc152529242" w:history="1">
        <w:r w:rsidR="00BC0397" w:rsidRPr="00BC0397">
          <w:rPr>
            <w:rStyle w:val="Hyperlink"/>
            <w:rFonts w:ascii="Arial" w:hAnsi="Arial" w:cs="Arial"/>
            <w:noProof/>
            <w:sz w:val="24"/>
            <w:szCs w:val="24"/>
          </w:rPr>
          <w:t>Figura 30 -</w:t>
        </w:r>
        <w:r w:rsidR="00C86A15" w:rsidRPr="00C86A15">
          <w:rPr>
            <w:noProof/>
          </w:rPr>
          <w:t xml:space="preserve"> </w:t>
        </w:r>
        <w:r w:rsidR="00C86A15" w:rsidRPr="00C86A15">
          <w:rPr>
            <w:rStyle w:val="Hyperlink"/>
            <w:rFonts w:ascii="Arial" w:hAnsi="Arial" w:cs="Arial"/>
            <w:noProof/>
            <w:sz w:val="24"/>
            <w:szCs w:val="24"/>
          </w:rPr>
          <w:t>Prototipagem de Alta Fidelidade (Tela</w:t>
        </w:r>
        <w:r w:rsidR="00C86A15">
          <w:rPr>
            <w:rStyle w:val="Hyperlink"/>
            <w:rFonts w:ascii="Arial" w:hAnsi="Arial" w:cs="Arial"/>
            <w:noProof/>
            <w:sz w:val="24"/>
            <w:szCs w:val="24"/>
          </w:rPr>
          <w:t xml:space="preserve"> de Foruns</w:t>
        </w:r>
        <w:r w:rsidR="00C86A15" w:rsidRPr="00C86A15">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_Toc152529242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98</w:t>
        </w:r>
        <w:r w:rsidR="00BC0397" w:rsidRPr="00BC0397">
          <w:rPr>
            <w:rStyle w:val="Hyperlink"/>
            <w:rFonts w:ascii="Arial" w:hAnsi="Arial" w:cs="Arial"/>
            <w:noProof/>
            <w:webHidden/>
            <w:sz w:val="24"/>
            <w:szCs w:val="24"/>
          </w:rPr>
          <w:fldChar w:fldCharType="end"/>
        </w:r>
      </w:hyperlink>
    </w:p>
    <w:p w14:paraId="64668355" w14:textId="1CEE2C6A"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w:anchor="_Toc152529243" w:history="1">
        <w:r w:rsidR="00BC0397" w:rsidRPr="00BC0397">
          <w:rPr>
            <w:rStyle w:val="Hyperlink"/>
            <w:rFonts w:ascii="Arial" w:hAnsi="Arial" w:cs="Arial"/>
            <w:noProof/>
            <w:sz w:val="24"/>
            <w:szCs w:val="24"/>
          </w:rPr>
          <w:t>Figura 31 -</w:t>
        </w:r>
        <w:r w:rsidR="00C86A15" w:rsidRPr="00C86A15">
          <w:rPr>
            <w:noProof/>
          </w:rPr>
          <w:t xml:space="preserve"> </w:t>
        </w:r>
        <w:r w:rsidR="00C86A15" w:rsidRPr="00C86A15">
          <w:rPr>
            <w:rStyle w:val="Hyperlink"/>
            <w:rFonts w:ascii="Arial" w:hAnsi="Arial" w:cs="Arial"/>
            <w:noProof/>
            <w:sz w:val="24"/>
            <w:szCs w:val="24"/>
          </w:rPr>
          <w:t>Prototipagem de Alta Fidelidade (Tela</w:t>
        </w:r>
        <w:r w:rsidR="00C86A15">
          <w:rPr>
            <w:rStyle w:val="Hyperlink"/>
            <w:rFonts w:ascii="Arial" w:hAnsi="Arial" w:cs="Arial"/>
            <w:noProof/>
            <w:sz w:val="24"/>
            <w:szCs w:val="24"/>
          </w:rPr>
          <w:t xml:space="preserve"> e Classes</w:t>
        </w:r>
        <w:r w:rsidR="00C86A15" w:rsidRPr="00C86A15">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_Toc152529243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99</w:t>
        </w:r>
        <w:r w:rsidR="00BC0397" w:rsidRPr="00BC0397">
          <w:rPr>
            <w:rStyle w:val="Hyperlink"/>
            <w:rFonts w:ascii="Arial" w:hAnsi="Arial" w:cs="Arial"/>
            <w:noProof/>
            <w:webHidden/>
            <w:sz w:val="24"/>
            <w:szCs w:val="24"/>
          </w:rPr>
          <w:fldChar w:fldCharType="end"/>
        </w:r>
      </w:hyperlink>
    </w:p>
    <w:p w14:paraId="4BC94C4A" w14:textId="13F8A4AE"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w:anchor="_Toc152529244" w:history="1">
        <w:r w:rsidR="00BC0397" w:rsidRPr="00BC0397">
          <w:rPr>
            <w:rStyle w:val="Hyperlink"/>
            <w:rFonts w:ascii="Arial" w:hAnsi="Arial" w:cs="Arial"/>
            <w:noProof/>
            <w:sz w:val="24"/>
            <w:szCs w:val="24"/>
          </w:rPr>
          <w:t>Figura 32 -</w:t>
        </w:r>
        <w:r w:rsidR="00C86A15" w:rsidRPr="00C86A15">
          <w:rPr>
            <w:noProof/>
          </w:rPr>
          <w:t xml:space="preserve"> </w:t>
        </w:r>
        <w:r w:rsidR="00C86A15" w:rsidRPr="00C86A15">
          <w:rPr>
            <w:rStyle w:val="Hyperlink"/>
            <w:rFonts w:ascii="Arial" w:hAnsi="Arial" w:cs="Arial"/>
            <w:noProof/>
            <w:sz w:val="24"/>
            <w:szCs w:val="24"/>
          </w:rPr>
          <w:t>Prototipagem de Alta Fidelidade (Tela</w:t>
        </w:r>
        <w:r w:rsidR="00C86A15">
          <w:rPr>
            <w:rStyle w:val="Hyperlink"/>
            <w:rFonts w:ascii="Arial" w:hAnsi="Arial" w:cs="Arial"/>
            <w:noProof/>
            <w:sz w:val="24"/>
            <w:szCs w:val="24"/>
          </w:rPr>
          <w:t xml:space="preserve"> de Perfil</w:t>
        </w:r>
        <w:r w:rsidR="00C86A15" w:rsidRPr="00C86A15">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_Toc152529244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99</w:t>
        </w:r>
        <w:r w:rsidR="00BC0397" w:rsidRPr="00BC0397">
          <w:rPr>
            <w:rStyle w:val="Hyperlink"/>
            <w:rFonts w:ascii="Arial" w:hAnsi="Arial" w:cs="Arial"/>
            <w:noProof/>
            <w:webHidden/>
            <w:sz w:val="24"/>
            <w:szCs w:val="24"/>
          </w:rPr>
          <w:fldChar w:fldCharType="end"/>
        </w:r>
      </w:hyperlink>
    </w:p>
    <w:p w14:paraId="048088C1" w14:textId="551BE18A" w:rsidR="00BC0397" w:rsidRPr="00BC0397" w:rsidRDefault="00000000" w:rsidP="00BC0397">
      <w:pPr>
        <w:pStyle w:val="ndicedeilustraes"/>
        <w:tabs>
          <w:tab w:val="right" w:leader="dot" w:pos="9061"/>
        </w:tabs>
        <w:spacing w:line="360" w:lineRule="auto"/>
        <w:rPr>
          <w:rStyle w:val="Hyperlink"/>
          <w:rFonts w:ascii="Arial" w:hAnsi="Arial" w:cs="Arial"/>
          <w:noProof/>
          <w:sz w:val="24"/>
          <w:szCs w:val="24"/>
        </w:rPr>
      </w:pPr>
      <w:hyperlink w:anchor="_Toc152529245" w:history="1">
        <w:r w:rsidR="00BC0397" w:rsidRPr="00BC0397">
          <w:rPr>
            <w:rStyle w:val="Hyperlink"/>
            <w:rFonts w:ascii="Arial" w:hAnsi="Arial" w:cs="Arial"/>
            <w:noProof/>
            <w:sz w:val="24"/>
            <w:szCs w:val="24"/>
          </w:rPr>
          <w:t>Figura 33 -</w:t>
        </w:r>
        <w:r w:rsidR="00C86A15" w:rsidRPr="00C86A15">
          <w:rPr>
            <w:noProof/>
          </w:rPr>
          <w:t xml:space="preserve"> </w:t>
        </w:r>
        <w:r w:rsidR="00C86A15" w:rsidRPr="00C86A15">
          <w:rPr>
            <w:rStyle w:val="Hyperlink"/>
            <w:rFonts w:ascii="Arial" w:hAnsi="Arial" w:cs="Arial"/>
            <w:noProof/>
            <w:sz w:val="24"/>
            <w:szCs w:val="24"/>
          </w:rPr>
          <w:t>Prototipagem de Alta Fidelidade (Tela</w:t>
        </w:r>
        <w:r w:rsidR="00C86A15">
          <w:rPr>
            <w:rStyle w:val="Hyperlink"/>
            <w:rFonts w:ascii="Arial" w:hAnsi="Arial" w:cs="Arial"/>
            <w:noProof/>
            <w:sz w:val="24"/>
            <w:szCs w:val="24"/>
          </w:rPr>
          <w:t xml:space="preserve"> de Landing Page</w:t>
        </w:r>
        <w:r w:rsidR="00C86A15" w:rsidRPr="00C86A15">
          <w:rPr>
            <w:rStyle w:val="Hyperlink"/>
            <w:rFonts w:ascii="Arial" w:hAnsi="Arial" w:cs="Arial"/>
            <w:noProof/>
            <w:sz w:val="24"/>
            <w:szCs w:val="24"/>
          </w:rPr>
          <w:t>)</w:t>
        </w:r>
        <w:r w:rsidR="00BC0397" w:rsidRPr="00BC0397">
          <w:rPr>
            <w:rStyle w:val="Hyperlink"/>
            <w:rFonts w:ascii="Arial" w:hAnsi="Arial" w:cs="Arial"/>
            <w:noProof/>
            <w:webHidden/>
            <w:sz w:val="24"/>
            <w:szCs w:val="24"/>
          </w:rPr>
          <w:tab/>
        </w:r>
        <w:r w:rsidR="00BC0397" w:rsidRPr="00BC0397">
          <w:rPr>
            <w:rStyle w:val="Hyperlink"/>
            <w:rFonts w:ascii="Arial" w:hAnsi="Arial" w:cs="Arial"/>
            <w:noProof/>
            <w:webHidden/>
            <w:sz w:val="24"/>
            <w:szCs w:val="24"/>
          </w:rPr>
          <w:fldChar w:fldCharType="begin"/>
        </w:r>
        <w:r w:rsidR="00BC0397" w:rsidRPr="00BC0397">
          <w:rPr>
            <w:rStyle w:val="Hyperlink"/>
            <w:rFonts w:ascii="Arial" w:hAnsi="Arial" w:cs="Arial"/>
            <w:noProof/>
            <w:webHidden/>
            <w:sz w:val="24"/>
            <w:szCs w:val="24"/>
          </w:rPr>
          <w:instrText xml:space="preserve"> PAGEREF _Toc152529245 \h </w:instrText>
        </w:r>
        <w:r w:rsidR="00BC0397" w:rsidRPr="00BC0397">
          <w:rPr>
            <w:rStyle w:val="Hyperlink"/>
            <w:rFonts w:ascii="Arial" w:hAnsi="Arial" w:cs="Arial"/>
            <w:noProof/>
            <w:webHidden/>
            <w:sz w:val="24"/>
            <w:szCs w:val="24"/>
          </w:rPr>
        </w:r>
        <w:r w:rsidR="00BC0397" w:rsidRPr="00BC0397">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100</w:t>
        </w:r>
        <w:r w:rsidR="00BC0397" w:rsidRPr="00BC0397">
          <w:rPr>
            <w:rStyle w:val="Hyperlink"/>
            <w:rFonts w:ascii="Arial" w:hAnsi="Arial" w:cs="Arial"/>
            <w:noProof/>
            <w:webHidden/>
            <w:sz w:val="24"/>
            <w:szCs w:val="24"/>
          </w:rPr>
          <w:fldChar w:fldCharType="end"/>
        </w:r>
      </w:hyperlink>
    </w:p>
    <w:p w14:paraId="7D6A3B81" w14:textId="520B0DBB" w:rsidR="00F679D1" w:rsidRDefault="00275A1E" w:rsidP="00BC0397">
      <w:pPr>
        <w:spacing w:line="360" w:lineRule="auto"/>
        <w:rPr>
          <w:rFonts w:ascii="Arial" w:eastAsia="Arial" w:hAnsi="Arial" w:cs="Arial"/>
          <w:sz w:val="24"/>
          <w:szCs w:val="24"/>
          <w:lang w:val="en-US"/>
        </w:rPr>
      </w:pPr>
      <w:r w:rsidRPr="00BC0397">
        <w:rPr>
          <w:rStyle w:val="Hyperlink"/>
          <w:rFonts w:ascii="Arial" w:hAnsi="Arial" w:cs="Arial"/>
          <w:noProof/>
          <w:sz w:val="24"/>
          <w:szCs w:val="24"/>
        </w:rPr>
        <w:fldChar w:fldCharType="end"/>
      </w:r>
    </w:p>
    <w:p w14:paraId="7FDBA456" w14:textId="77777777" w:rsidR="00D752E3" w:rsidRDefault="00D752E3" w:rsidP="00D752E3">
      <w:pPr>
        <w:spacing w:line="360" w:lineRule="auto"/>
        <w:rPr>
          <w:rFonts w:ascii="Arial" w:eastAsia="Arial" w:hAnsi="Arial" w:cs="Arial"/>
          <w:sz w:val="24"/>
          <w:szCs w:val="24"/>
        </w:rPr>
      </w:pPr>
    </w:p>
    <w:p w14:paraId="2B108C9F" w14:textId="34EF6BEE" w:rsidR="00F679D1" w:rsidRDefault="00F679D1">
      <w:pPr>
        <w:rPr>
          <w:rFonts w:ascii="Arial" w:eastAsia="Arial" w:hAnsi="Arial" w:cs="Arial"/>
          <w:sz w:val="24"/>
          <w:szCs w:val="24"/>
        </w:rPr>
      </w:pPr>
    </w:p>
    <w:p w14:paraId="600C5DD4" w14:textId="77777777" w:rsidR="00F679D1" w:rsidRDefault="00F679D1">
      <w:pPr>
        <w:rPr>
          <w:rFonts w:ascii="Arial" w:eastAsia="Arial" w:hAnsi="Arial" w:cs="Arial"/>
          <w:sz w:val="24"/>
          <w:szCs w:val="24"/>
        </w:rPr>
      </w:pPr>
    </w:p>
    <w:p w14:paraId="5F3D2C5E" w14:textId="77777777" w:rsidR="00DE0AA1" w:rsidRDefault="00DE0AA1">
      <w:pPr>
        <w:rPr>
          <w:rFonts w:ascii="Arial" w:eastAsia="Arial" w:hAnsi="Arial" w:cs="Arial"/>
          <w:sz w:val="24"/>
          <w:szCs w:val="24"/>
        </w:rPr>
      </w:pPr>
    </w:p>
    <w:p w14:paraId="009E967F" w14:textId="77777777" w:rsidR="00B97D05" w:rsidRDefault="00B97D05">
      <w:pPr>
        <w:rPr>
          <w:rFonts w:ascii="Arial" w:eastAsia="Arial" w:hAnsi="Arial" w:cs="Arial"/>
          <w:sz w:val="24"/>
          <w:szCs w:val="24"/>
        </w:rPr>
      </w:pPr>
    </w:p>
    <w:p w14:paraId="4CEAD448" w14:textId="77777777" w:rsidR="00BC0397" w:rsidRDefault="00BC0397">
      <w:pPr>
        <w:rPr>
          <w:rFonts w:ascii="Arial" w:eastAsia="Arial" w:hAnsi="Arial" w:cs="Arial"/>
          <w:sz w:val="24"/>
          <w:szCs w:val="24"/>
        </w:rPr>
      </w:pPr>
    </w:p>
    <w:p w14:paraId="65B71E19" w14:textId="77777777" w:rsidR="00BC0397" w:rsidRDefault="00BC0397">
      <w:pPr>
        <w:rPr>
          <w:rFonts w:ascii="Arial" w:eastAsia="Arial" w:hAnsi="Arial" w:cs="Arial"/>
          <w:sz w:val="24"/>
          <w:szCs w:val="24"/>
        </w:rPr>
      </w:pPr>
    </w:p>
    <w:p w14:paraId="58D61CD5" w14:textId="77777777" w:rsidR="00BC0397" w:rsidRDefault="00BC0397">
      <w:pPr>
        <w:rPr>
          <w:rFonts w:ascii="Arial" w:eastAsia="Arial" w:hAnsi="Arial" w:cs="Arial"/>
          <w:sz w:val="24"/>
          <w:szCs w:val="24"/>
        </w:rPr>
      </w:pPr>
    </w:p>
    <w:p w14:paraId="59B19CBC" w14:textId="77777777" w:rsidR="00BC0397" w:rsidRDefault="00BC0397">
      <w:pPr>
        <w:rPr>
          <w:rFonts w:ascii="Arial" w:eastAsia="Arial" w:hAnsi="Arial" w:cs="Arial"/>
          <w:sz w:val="24"/>
          <w:szCs w:val="24"/>
        </w:rPr>
      </w:pPr>
    </w:p>
    <w:p w14:paraId="01966DB8" w14:textId="77777777" w:rsidR="00BC0397" w:rsidRDefault="00BC0397">
      <w:pPr>
        <w:rPr>
          <w:rFonts w:ascii="Arial" w:eastAsia="Arial" w:hAnsi="Arial" w:cs="Arial"/>
          <w:sz w:val="24"/>
          <w:szCs w:val="24"/>
        </w:rPr>
      </w:pPr>
    </w:p>
    <w:p w14:paraId="1099C229" w14:textId="77777777" w:rsidR="00BC0397" w:rsidRDefault="00BC0397">
      <w:pPr>
        <w:rPr>
          <w:rFonts w:ascii="Arial" w:eastAsia="Arial" w:hAnsi="Arial" w:cs="Arial"/>
          <w:sz w:val="24"/>
          <w:szCs w:val="24"/>
        </w:rPr>
      </w:pPr>
    </w:p>
    <w:p w14:paraId="07995563" w14:textId="77777777" w:rsidR="00BC0397" w:rsidRDefault="00BC0397">
      <w:pPr>
        <w:rPr>
          <w:rFonts w:ascii="Arial" w:eastAsia="Arial" w:hAnsi="Arial" w:cs="Arial"/>
          <w:sz w:val="24"/>
          <w:szCs w:val="24"/>
        </w:rPr>
      </w:pPr>
    </w:p>
    <w:p w14:paraId="21DB343E" w14:textId="77777777" w:rsidR="00BC0397" w:rsidRDefault="00BC0397">
      <w:pPr>
        <w:rPr>
          <w:rFonts w:ascii="Arial" w:eastAsia="Arial" w:hAnsi="Arial" w:cs="Arial"/>
          <w:sz w:val="24"/>
          <w:szCs w:val="24"/>
        </w:rPr>
      </w:pPr>
    </w:p>
    <w:p w14:paraId="6BFEAE84" w14:textId="77777777" w:rsidR="00BC0397" w:rsidRDefault="00BC0397">
      <w:pPr>
        <w:rPr>
          <w:rFonts w:ascii="Arial" w:eastAsia="Arial" w:hAnsi="Arial" w:cs="Arial"/>
          <w:sz w:val="24"/>
          <w:szCs w:val="24"/>
        </w:rPr>
      </w:pPr>
    </w:p>
    <w:p w14:paraId="735DC136" w14:textId="77777777" w:rsidR="00BC0397" w:rsidRDefault="00BC0397">
      <w:pPr>
        <w:rPr>
          <w:rFonts w:ascii="Arial" w:eastAsia="Arial" w:hAnsi="Arial" w:cs="Arial"/>
          <w:sz w:val="24"/>
          <w:szCs w:val="24"/>
        </w:rPr>
      </w:pPr>
    </w:p>
    <w:p w14:paraId="5D64D91A" w14:textId="77777777" w:rsidR="00BC0397" w:rsidRDefault="00BC0397">
      <w:pPr>
        <w:rPr>
          <w:rFonts w:ascii="Arial" w:eastAsia="Arial" w:hAnsi="Arial" w:cs="Arial"/>
          <w:sz w:val="24"/>
          <w:szCs w:val="24"/>
        </w:rPr>
      </w:pPr>
    </w:p>
    <w:p w14:paraId="1EB3661F" w14:textId="77777777" w:rsidR="00BC0397" w:rsidRDefault="00BC0397">
      <w:pPr>
        <w:rPr>
          <w:rFonts w:ascii="Arial" w:eastAsia="Arial" w:hAnsi="Arial" w:cs="Arial"/>
          <w:sz w:val="24"/>
          <w:szCs w:val="24"/>
        </w:rPr>
      </w:pPr>
    </w:p>
    <w:p w14:paraId="2CAEE6D1" w14:textId="77777777" w:rsidR="00BC0397" w:rsidRDefault="00BC0397">
      <w:pPr>
        <w:rPr>
          <w:rFonts w:ascii="Arial" w:eastAsia="Arial" w:hAnsi="Arial" w:cs="Arial"/>
          <w:sz w:val="24"/>
          <w:szCs w:val="24"/>
        </w:rPr>
      </w:pPr>
    </w:p>
    <w:p w14:paraId="5365B7AA" w14:textId="77777777" w:rsidR="00BC0397" w:rsidRDefault="00BC0397">
      <w:pPr>
        <w:rPr>
          <w:rFonts w:ascii="Arial" w:eastAsia="Arial" w:hAnsi="Arial" w:cs="Arial"/>
          <w:sz w:val="24"/>
          <w:szCs w:val="24"/>
        </w:rPr>
      </w:pPr>
    </w:p>
    <w:p w14:paraId="46565E5D" w14:textId="77777777" w:rsidR="00BC0397" w:rsidRDefault="00BC0397">
      <w:pPr>
        <w:rPr>
          <w:rFonts w:ascii="Arial" w:eastAsia="Arial" w:hAnsi="Arial" w:cs="Arial"/>
          <w:sz w:val="24"/>
          <w:szCs w:val="24"/>
        </w:rPr>
      </w:pPr>
    </w:p>
    <w:p w14:paraId="0CC64EDE" w14:textId="77777777" w:rsidR="00BC0397" w:rsidRDefault="00BC0397">
      <w:pPr>
        <w:rPr>
          <w:rFonts w:ascii="Arial" w:eastAsia="Arial" w:hAnsi="Arial" w:cs="Arial"/>
          <w:sz w:val="24"/>
          <w:szCs w:val="24"/>
        </w:rPr>
      </w:pPr>
    </w:p>
    <w:p w14:paraId="705F21F7" w14:textId="77777777" w:rsidR="00BC0397" w:rsidRDefault="00BC0397">
      <w:pPr>
        <w:rPr>
          <w:rFonts w:ascii="Arial" w:eastAsia="Arial" w:hAnsi="Arial" w:cs="Arial"/>
          <w:sz w:val="24"/>
          <w:szCs w:val="24"/>
        </w:rPr>
      </w:pPr>
    </w:p>
    <w:p w14:paraId="7B85BD78" w14:textId="77777777" w:rsidR="00BC0397" w:rsidRDefault="00BC0397">
      <w:pPr>
        <w:rPr>
          <w:rFonts w:ascii="Arial" w:eastAsia="Arial" w:hAnsi="Arial" w:cs="Arial"/>
          <w:sz w:val="24"/>
          <w:szCs w:val="24"/>
        </w:rPr>
      </w:pPr>
    </w:p>
    <w:p w14:paraId="476D3822" w14:textId="77777777" w:rsidR="00BC0397" w:rsidRDefault="00BC0397">
      <w:pPr>
        <w:rPr>
          <w:rFonts w:ascii="Arial" w:eastAsia="Arial" w:hAnsi="Arial" w:cs="Arial"/>
          <w:sz w:val="24"/>
          <w:szCs w:val="24"/>
        </w:rPr>
      </w:pPr>
    </w:p>
    <w:p w14:paraId="1A30A4E1" w14:textId="77777777" w:rsidR="00BC0397" w:rsidRDefault="00BC0397">
      <w:pPr>
        <w:rPr>
          <w:rFonts w:ascii="Arial" w:eastAsia="Arial" w:hAnsi="Arial" w:cs="Arial"/>
          <w:sz w:val="24"/>
          <w:szCs w:val="24"/>
        </w:rPr>
      </w:pPr>
    </w:p>
    <w:p w14:paraId="3706F0E6" w14:textId="77777777" w:rsidR="00BC0397" w:rsidRDefault="00BC0397">
      <w:pPr>
        <w:rPr>
          <w:rFonts w:ascii="Arial" w:eastAsia="Arial" w:hAnsi="Arial" w:cs="Arial"/>
          <w:sz w:val="24"/>
          <w:szCs w:val="24"/>
        </w:rPr>
      </w:pPr>
    </w:p>
    <w:p w14:paraId="64ACF498" w14:textId="77777777" w:rsidR="00BC0397" w:rsidRDefault="00BC0397">
      <w:pPr>
        <w:rPr>
          <w:rFonts w:ascii="Arial" w:eastAsia="Arial" w:hAnsi="Arial" w:cs="Arial"/>
          <w:sz w:val="24"/>
          <w:szCs w:val="24"/>
        </w:rPr>
      </w:pPr>
    </w:p>
    <w:p w14:paraId="0CB5D582" w14:textId="77777777" w:rsidR="00BC0397" w:rsidRDefault="00BC0397">
      <w:pPr>
        <w:rPr>
          <w:rFonts w:ascii="Arial" w:eastAsia="Arial" w:hAnsi="Arial" w:cs="Arial"/>
          <w:sz w:val="24"/>
          <w:szCs w:val="24"/>
        </w:rPr>
      </w:pPr>
    </w:p>
    <w:p w14:paraId="19808959" w14:textId="767CFF25" w:rsidR="002F7174" w:rsidRDefault="002F7174" w:rsidP="00F679D1">
      <w:pPr>
        <w:jc w:val="center"/>
        <w:rPr>
          <w:rFonts w:ascii="Arial" w:eastAsia="Arial" w:hAnsi="Arial" w:cs="Arial"/>
          <w:b/>
          <w:bCs/>
          <w:sz w:val="24"/>
          <w:szCs w:val="24"/>
        </w:rPr>
      </w:pPr>
      <w:r w:rsidRPr="002F7174">
        <w:rPr>
          <w:rFonts w:ascii="Arial" w:eastAsia="Arial" w:hAnsi="Arial" w:cs="Arial"/>
          <w:b/>
          <w:bCs/>
          <w:sz w:val="24"/>
          <w:szCs w:val="24"/>
        </w:rPr>
        <w:lastRenderedPageBreak/>
        <w:t>LISTA DE TABELAS</w:t>
      </w:r>
    </w:p>
    <w:p w14:paraId="4280845B" w14:textId="77777777" w:rsidR="00D752E3" w:rsidRDefault="00D752E3" w:rsidP="00D752E3">
      <w:pPr>
        <w:rPr>
          <w:rFonts w:ascii="Arial" w:eastAsia="Arial" w:hAnsi="Arial" w:cs="Arial"/>
          <w:b/>
          <w:bCs/>
          <w:sz w:val="24"/>
          <w:szCs w:val="24"/>
        </w:rPr>
      </w:pPr>
    </w:p>
    <w:p w14:paraId="02425CFD" w14:textId="5CC8E5E7" w:rsidR="00D752E3" w:rsidRPr="00D752E3" w:rsidRDefault="00D752E3" w:rsidP="00D752E3">
      <w:pPr>
        <w:pStyle w:val="ndicedeilustraes"/>
        <w:tabs>
          <w:tab w:val="right" w:leader="dot" w:pos="9061"/>
        </w:tabs>
        <w:spacing w:line="360" w:lineRule="auto"/>
        <w:rPr>
          <w:rFonts w:ascii="Arial" w:eastAsiaTheme="minorEastAsia" w:hAnsi="Arial" w:cs="Arial"/>
          <w:noProof/>
          <w:kern w:val="2"/>
          <w:sz w:val="24"/>
          <w:szCs w:val="24"/>
          <w14:ligatures w14:val="standardContextual"/>
        </w:rPr>
      </w:pPr>
      <w:r>
        <w:rPr>
          <w:rFonts w:ascii="Arial" w:eastAsia="Arial" w:hAnsi="Arial" w:cs="Arial"/>
          <w:b/>
          <w:bCs/>
          <w:sz w:val="24"/>
          <w:szCs w:val="24"/>
        </w:rPr>
        <w:fldChar w:fldCharType="begin"/>
      </w:r>
      <w:r>
        <w:rPr>
          <w:rFonts w:ascii="Arial" w:eastAsia="Arial" w:hAnsi="Arial" w:cs="Arial"/>
          <w:b/>
          <w:bCs/>
          <w:sz w:val="24"/>
          <w:szCs w:val="24"/>
        </w:rPr>
        <w:instrText xml:space="preserve"> TOC \h \z \c "Tabela" </w:instrText>
      </w:r>
      <w:r>
        <w:rPr>
          <w:rFonts w:ascii="Arial" w:eastAsia="Arial" w:hAnsi="Arial" w:cs="Arial"/>
          <w:b/>
          <w:bCs/>
          <w:sz w:val="24"/>
          <w:szCs w:val="24"/>
        </w:rPr>
        <w:fldChar w:fldCharType="separate"/>
      </w:r>
      <w:hyperlink w:anchor="_Toc152342407" w:history="1">
        <w:r w:rsidRPr="00D752E3">
          <w:rPr>
            <w:rStyle w:val="Hyperlink"/>
            <w:rFonts w:ascii="Arial" w:hAnsi="Arial" w:cs="Arial"/>
            <w:noProof/>
            <w:sz w:val="24"/>
            <w:szCs w:val="24"/>
          </w:rPr>
          <w:t>Tabela 1 - Fonte: Próprio grupo responsável por este projeto</w:t>
        </w:r>
        <w:r w:rsidRPr="00D752E3">
          <w:rPr>
            <w:rFonts w:ascii="Arial" w:hAnsi="Arial" w:cs="Arial"/>
            <w:noProof/>
            <w:webHidden/>
            <w:sz w:val="24"/>
            <w:szCs w:val="24"/>
          </w:rPr>
          <w:tab/>
        </w:r>
        <w:r w:rsidRPr="00D752E3">
          <w:rPr>
            <w:rFonts w:ascii="Arial" w:hAnsi="Arial" w:cs="Arial"/>
            <w:noProof/>
            <w:webHidden/>
            <w:sz w:val="24"/>
            <w:szCs w:val="24"/>
          </w:rPr>
          <w:fldChar w:fldCharType="begin"/>
        </w:r>
        <w:r w:rsidRPr="00D752E3">
          <w:rPr>
            <w:rFonts w:ascii="Arial" w:hAnsi="Arial" w:cs="Arial"/>
            <w:noProof/>
            <w:webHidden/>
            <w:sz w:val="24"/>
            <w:szCs w:val="24"/>
          </w:rPr>
          <w:instrText xml:space="preserve"> PAGEREF _Toc152342407 \h </w:instrText>
        </w:r>
        <w:r w:rsidRPr="00D752E3">
          <w:rPr>
            <w:rFonts w:ascii="Arial" w:hAnsi="Arial" w:cs="Arial"/>
            <w:noProof/>
            <w:webHidden/>
            <w:sz w:val="24"/>
            <w:szCs w:val="24"/>
          </w:rPr>
        </w:r>
        <w:r w:rsidRPr="00D752E3">
          <w:rPr>
            <w:rFonts w:ascii="Arial" w:hAnsi="Arial" w:cs="Arial"/>
            <w:noProof/>
            <w:webHidden/>
            <w:sz w:val="24"/>
            <w:szCs w:val="24"/>
          </w:rPr>
          <w:fldChar w:fldCharType="separate"/>
        </w:r>
        <w:r w:rsidR="007D38BC">
          <w:rPr>
            <w:rFonts w:ascii="Arial" w:hAnsi="Arial" w:cs="Arial"/>
            <w:noProof/>
            <w:webHidden/>
            <w:sz w:val="24"/>
            <w:szCs w:val="24"/>
          </w:rPr>
          <w:t>32</w:t>
        </w:r>
        <w:r w:rsidRPr="00D752E3">
          <w:rPr>
            <w:rFonts w:ascii="Arial" w:hAnsi="Arial" w:cs="Arial"/>
            <w:noProof/>
            <w:webHidden/>
            <w:sz w:val="24"/>
            <w:szCs w:val="24"/>
          </w:rPr>
          <w:fldChar w:fldCharType="end"/>
        </w:r>
      </w:hyperlink>
    </w:p>
    <w:p w14:paraId="46F60A82" w14:textId="0FD8A9E1" w:rsidR="00D752E3" w:rsidRPr="00D752E3" w:rsidRDefault="00000000" w:rsidP="00D752E3">
      <w:pPr>
        <w:pStyle w:val="ndicedeilustraes"/>
        <w:tabs>
          <w:tab w:val="right" w:leader="dot" w:pos="9061"/>
        </w:tabs>
        <w:spacing w:line="360" w:lineRule="auto"/>
        <w:rPr>
          <w:rFonts w:ascii="Arial" w:eastAsiaTheme="minorEastAsia" w:hAnsi="Arial" w:cs="Arial"/>
          <w:noProof/>
          <w:kern w:val="2"/>
          <w:sz w:val="24"/>
          <w:szCs w:val="24"/>
          <w14:ligatures w14:val="standardContextual"/>
        </w:rPr>
      </w:pPr>
      <w:hyperlink w:anchor="_Toc152342408" w:history="1">
        <w:r w:rsidR="00D752E3" w:rsidRPr="00D752E3">
          <w:rPr>
            <w:rStyle w:val="Hyperlink"/>
            <w:rFonts w:ascii="Arial" w:hAnsi="Arial" w:cs="Arial"/>
            <w:noProof/>
            <w:sz w:val="24"/>
            <w:szCs w:val="24"/>
          </w:rPr>
          <w:t>Tabela 2  - Fonte: Próprio grupo responsável por este projeto</w:t>
        </w:r>
        <w:r w:rsidR="00D752E3" w:rsidRPr="00D752E3">
          <w:rPr>
            <w:rFonts w:ascii="Arial" w:hAnsi="Arial" w:cs="Arial"/>
            <w:noProof/>
            <w:webHidden/>
            <w:sz w:val="24"/>
            <w:szCs w:val="24"/>
          </w:rPr>
          <w:tab/>
        </w:r>
        <w:r w:rsidR="00D752E3" w:rsidRPr="00D752E3">
          <w:rPr>
            <w:rFonts w:ascii="Arial" w:hAnsi="Arial" w:cs="Arial"/>
            <w:noProof/>
            <w:webHidden/>
            <w:sz w:val="24"/>
            <w:szCs w:val="24"/>
          </w:rPr>
          <w:fldChar w:fldCharType="begin"/>
        </w:r>
        <w:r w:rsidR="00D752E3" w:rsidRPr="00D752E3">
          <w:rPr>
            <w:rFonts w:ascii="Arial" w:hAnsi="Arial" w:cs="Arial"/>
            <w:noProof/>
            <w:webHidden/>
            <w:sz w:val="24"/>
            <w:szCs w:val="24"/>
          </w:rPr>
          <w:instrText xml:space="preserve"> PAGEREF _Toc152342408 \h </w:instrText>
        </w:r>
        <w:r w:rsidR="00D752E3" w:rsidRPr="00D752E3">
          <w:rPr>
            <w:rFonts w:ascii="Arial" w:hAnsi="Arial" w:cs="Arial"/>
            <w:noProof/>
            <w:webHidden/>
            <w:sz w:val="24"/>
            <w:szCs w:val="24"/>
          </w:rPr>
        </w:r>
        <w:r w:rsidR="00D752E3" w:rsidRPr="00D752E3">
          <w:rPr>
            <w:rFonts w:ascii="Arial" w:hAnsi="Arial" w:cs="Arial"/>
            <w:noProof/>
            <w:webHidden/>
            <w:sz w:val="24"/>
            <w:szCs w:val="24"/>
          </w:rPr>
          <w:fldChar w:fldCharType="separate"/>
        </w:r>
        <w:r w:rsidR="007D38BC">
          <w:rPr>
            <w:rFonts w:ascii="Arial" w:hAnsi="Arial" w:cs="Arial"/>
            <w:noProof/>
            <w:webHidden/>
            <w:sz w:val="24"/>
            <w:szCs w:val="24"/>
          </w:rPr>
          <w:t>34</w:t>
        </w:r>
        <w:r w:rsidR="00D752E3" w:rsidRPr="00D752E3">
          <w:rPr>
            <w:rFonts w:ascii="Arial" w:hAnsi="Arial" w:cs="Arial"/>
            <w:noProof/>
            <w:webHidden/>
            <w:sz w:val="24"/>
            <w:szCs w:val="24"/>
          </w:rPr>
          <w:fldChar w:fldCharType="end"/>
        </w:r>
      </w:hyperlink>
    </w:p>
    <w:p w14:paraId="67FE0AB2" w14:textId="5EB51D1F" w:rsidR="00D752E3" w:rsidRPr="00D752E3" w:rsidRDefault="00000000" w:rsidP="00D752E3">
      <w:pPr>
        <w:pStyle w:val="ndicedeilustraes"/>
        <w:tabs>
          <w:tab w:val="right" w:leader="dot" w:pos="9061"/>
        </w:tabs>
        <w:spacing w:line="360" w:lineRule="auto"/>
        <w:rPr>
          <w:rFonts w:ascii="Arial" w:eastAsiaTheme="minorEastAsia" w:hAnsi="Arial" w:cs="Arial"/>
          <w:noProof/>
          <w:kern w:val="2"/>
          <w:sz w:val="24"/>
          <w:szCs w:val="24"/>
          <w14:ligatures w14:val="standardContextual"/>
        </w:rPr>
      </w:pPr>
      <w:hyperlink w:anchor="_Toc152342409" w:history="1">
        <w:r w:rsidR="00D752E3" w:rsidRPr="00D752E3">
          <w:rPr>
            <w:rStyle w:val="Hyperlink"/>
            <w:rFonts w:ascii="Arial" w:hAnsi="Arial" w:cs="Arial"/>
            <w:noProof/>
            <w:sz w:val="24"/>
            <w:szCs w:val="24"/>
          </w:rPr>
          <w:t>Tabela 3 - Fonte: Próprio grupo responsável por este projeto</w:t>
        </w:r>
        <w:r w:rsidR="00D752E3" w:rsidRPr="00D752E3">
          <w:rPr>
            <w:rFonts w:ascii="Arial" w:hAnsi="Arial" w:cs="Arial"/>
            <w:noProof/>
            <w:webHidden/>
            <w:sz w:val="24"/>
            <w:szCs w:val="24"/>
          </w:rPr>
          <w:tab/>
        </w:r>
        <w:r w:rsidR="00D752E3" w:rsidRPr="00D752E3">
          <w:rPr>
            <w:rFonts w:ascii="Arial" w:hAnsi="Arial" w:cs="Arial"/>
            <w:noProof/>
            <w:webHidden/>
            <w:sz w:val="24"/>
            <w:szCs w:val="24"/>
          </w:rPr>
          <w:fldChar w:fldCharType="begin"/>
        </w:r>
        <w:r w:rsidR="00D752E3" w:rsidRPr="00D752E3">
          <w:rPr>
            <w:rFonts w:ascii="Arial" w:hAnsi="Arial" w:cs="Arial"/>
            <w:noProof/>
            <w:webHidden/>
            <w:sz w:val="24"/>
            <w:szCs w:val="24"/>
          </w:rPr>
          <w:instrText xml:space="preserve"> PAGEREF _Toc152342409 \h </w:instrText>
        </w:r>
        <w:r w:rsidR="00D752E3" w:rsidRPr="00D752E3">
          <w:rPr>
            <w:rFonts w:ascii="Arial" w:hAnsi="Arial" w:cs="Arial"/>
            <w:noProof/>
            <w:webHidden/>
            <w:sz w:val="24"/>
            <w:szCs w:val="24"/>
          </w:rPr>
        </w:r>
        <w:r w:rsidR="00D752E3" w:rsidRPr="00D752E3">
          <w:rPr>
            <w:rFonts w:ascii="Arial" w:hAnsi="Arial" w:cs="Arial"/>
            <w:noProof/>
            <w:webHidden/>
            <w:sz w:val="24"/>
            <w:szCs w:val="24"/>
          </w:rPr>
          <w:fldChar w:fldCharType="separate"/>
        </w:r>
        <w:r w:rsidR="007D38BC">
          <w:rPr>
            <w:rFonts w:ascii="Arial" w:hAnsi="Arial" w:cs="Arial"/>
            <w:noProof/>
            <w:webHidden/>
            <w:sz w:val="24"/>
            <w:szCs w:val="24"/>
          </w:rPr>
          <w:t>37</w:t>
        </w:r>
        <w:r w:rsidR="00D752E3" w:rsidRPr="00D752E3">
          <w:rPr>
            <w:rFonts w:ascii="Arial" w:hAnsi="Arial" w:cs="Arial"/>
            <w:noProof/>
            <w:webHidden/>
            <w:sz w:val="24"/>
            <w:szCs w:val="24"/>
          </w:rPr>
          <w:fldChar w:fldCharType="end"/>
        </w:r>
      </w:hyperlink>
    </w:p>
    <w:p w14:paraId="17ED4DF8" w14:textId="40A5EAD0" w:rsidR="00D752E3" w:rsidRPr="00D752E3" w:rsidRDefault="00000000" w:rsidP="00D752E3">
      <w:pPr>
        <w:pStyle w:val="ndicedeilustraes"/>
        <w:tabs>
          <w:tab w:val="right" w:leader="dot" w:pos="9061"/>
        </w:tabs>
        <w:spacing w:line="360" w:lineRule="auto"/>
        <w:rPr>
          <w:rFonts w:ascii="Arial" w:eastAsiaTheme="minorEastAsia" w:hAnsi="Arial" w:cs="Arial"/>
          <w:noProof/>
          <w:kern w:val="2"/>
          <w:sz w:val="24"/>
          <w:szCs w:val="24"/>
          <w14:ligatures w14:val="standardContextual"/>
        </w:rPr>
      </w:pPr>
      <w:hyperlink w:anchor="_Toc152342410" w:history="1">
        <w:r w:rsidR="00D752E3" w:rsidRPr="00D752E3">
          <w:rPr>
            <w:rStyle w:val="Hyperlink"/>
            <w:rFonts w:ascii="Arial" w:hAnsi="Arial" w:cs="Arial"/>
            <w:noProof/>
            <w:sz w:val="24"/>
            <w:szCs w:val="24"/>
          </w:rPr>
          <w:t>Tabela 4 - Fonte: Próprio grupo responsável por este projeto</w:t>
        </w:r>
        <w:r w:rsidR="00D752E3" w:rsidRPr="00D752E3">
          <w:rPr>
            <w:rFonts w:ascii="Arial" w:hAnsi="Arial" w:cs="Arial"/>
            <w:noProof/>
            <w:webHidden/>
            <w:sz w:val="24"/>
            <w:szCs w:val="24"/>
          </w:rPr>
          <w:tab/>
        </w:r>
        <w:r w:rsidR="00D752E3" w:rsidRPr="00D752E3">
          <w:rPr>
            <w:rFonts w:ascii="Arial" w:hAnsi="Arial" w:cs="Arial"/>
            <w:noProof/>
            <w:webHidden/>
            <w:sz w:val="24"/>
            <w:szCs w:val="24"/>
          </w:rPr>
          <w:fldChar w:fldCharType="begin"/>
        </w:r>
        <w:r w:rsidR="00D752E3" w:rsidRPr="00D752E3">
          <w:rPr>
            <w:rFonts w:ascii="Arial" w:hAnsi="Arial" w:cs="Arial"/>
            <w:noProof/>
            <w:webHidden/>
            <w:sz w:val="24"/>
            <w:szCs w:val="24"/>
          </w:rPr>
          <w:instrText xml:space="preserve"> PAGEREF _Toc152342410 \h </w:instrText>
        </w:r>
        <w:r w:rsidR="00D752E3" w:rsidRPr="00D752E3">
          <w:rPr>
            <w:rFonts w:ascii="Arial" w:hAnsi="Arial" w:cs="Arial"/>
            <w:noProof/>
            <w:webHidden/>
            <w:sz w:val="24"/>
            <w:szCs w:val="24"/>
          </w:rPr>
        </w:r>
        <w:r w:rsidR="00D752E3" w:rsidRPr="00D752E3">
          <w:rPr>
            <w:rFonts w:ascii="Arial" w:hAnsi="Arial" w:cs="Arial"/>
            <w:noProof/>
            <w:webHidden/>
            <w:sz w:val="24"/>
            <w:szCs w:val="24"/>
          </w:rPr>
          <w:fldChar w:fldCharType="separate"/>
        </w:r>
        <w:r w:rsidR="007D38BC">
          <w:rPr>
            <w:rFonts w:ascii="Arial" w:hAnsi="Arial" w:cs="Arial"/>
            <w:noProof/>
            <w:webHidden/>
            <w:sz w:val="24"/>
            <w:szCs w:val="24"/>
          </w:rPr>
          <w:t>38</w:t>
        </w:r>
        <w:r w:rsidR="00D752E3" w:rsidRPr="00D752E3">
          <w:rPr>
            <w:rFonts w:ascii="Arial" w:hAnsi="Arial" w:cs="Arial"/>
            <w:noProof/>
            <w:webHidden/>
            <w:sz w:val="24"/>
            <w:szCs w:val="24"/>
          </w:rPr>
          <w:fldChar w:fldCharType="end"/>
        </w:r>
      </w:hyperlink>
    </w:p>
    <w:p w14:paraId="05D4EDE0" w14:textId="5993E3F1" w:rsidR="00D752E3" w:rsidRPr="00D752E3" w:rsidRDefault="00000000" w:rsidP="00D752E3">
      <w:pPr>
        <w:pStyle w:val="ndicedeilustraes"/>
        <w:tabs>
          <w:tab w:val="right" w:leader="dot" w:pos="9061"/>
        </w:tabs>
        <w:spacing w:line="360" w:lineRule="auto"/>
        <w:rPr>
          <w:rFonts w:ascii="Arial" w:eastAsiaTheme="minorEastAsia" w:hAnsi="Arial" w:cs="Arial"/>
          <w:noProof/>
          <w:kern w:val="2"/>
          <w:sz w:val="24"/>
          <w:szCs w:val="24"/>
          <w14:ligatures w14:val="standardContextual"/>
        </w:rPr>
      </w:pPr>
      <w:hyperlink w:anchor="_Toc152342411" w:history="1">
        <w:r w:rsidR="00D752E3" w:rsidRPr="00D752E3">
          <w:rPr>
            <w:rStyle w:val="Hyperlink"/>
            <w:rFonts w:ascii="Arial" w:hAnsi="Arial" w:cs="Arial"/>
            <w:noProof/>
            <w:sz w:val="24"/>
            <w:szCs w:val="24"/>
          </w:rPr>
          <w:t>Tabela 5 - Fonte: Próprio grupo responsável por este projeto</w:t>
        </w:r>
        <w:r w:rsidR="00D752E3" w:rsidRPr="00D752E3">
          <w:rPr>
            <w:rFonts w:ascii="Arial" w:hAnsi="Arial" w:cs="Arial"/>
            <w:noProof/>
            <w:webHidden/>
            <w:sz w:val="24"/>
            <w:szCs w:val="24"/>
          </w:rPr>
          <w:tab/>
        </w:r>
        <w:r w:rsidR="00D752E3" w:rsidRPr="00D752E3">
          <w:rPr>
            <w:rFonts w:ascii="Arial" w:hAnsi="Arial" w:cs="Arial"/>
            <w:noProof/>
            <w:webHidden/>
            <w:sz w:val="24"/>
            <w:szCs w:val="24"/>
          </w:rPr>
          <w:fldChar w:fldCharType="begin"/>
        </w:r>
        <w:r w:rsidR="00D752E3" w:rsidRPr="00D752E3">
          <w:rPr>
            <w:rFonts w:ascii="Arial" w:hAnsi="Arial" w:cs="Arial"/>
            <w:noProof/>
            <w:webHidden/>
            <w:sz w:val="24"/>
            <w:szCs w:val="24"/>
          </w:rPr>
          <w:instrText xml:space="preserve"> PAGEREF _Toc152342411 \h </w:instrText>
        </w:r>
        <w:r w:rsidR="00D752E3" w:rsidRPr="00D752E3">
          <w:rPr>
            <w:rFonts w:ascii="Arial" w:hAnsi="Arial" w:cs="Arial"/>
            <w:noProof/>
            <w:webHidden/>
            <w:sz w:val="24"/>
            <w:szCs w:val="24"/>
          </w:rPr>
        </w:r>
        <w:r w:rsidR="00D752E3" w:rsidRPr="00D752E3">
          <w:rPr>
            <w:rFonts w:ascii="Arial" w:hAnsi="Arial" w:cs="Arial"/>
            <w:noProof/>
            <w:webHidden/>
            <w:sz w:val="24"/>
            <w:szCs w:val="24"/>
          </w:rPr>
          <w:fldChar w:fldCharType="separate"/>
        </w:r>
        <w:r w:rsidR="007D38BC">
          <w:rPr>
            <w:rFonts w:ascii="Arial" w:hAnsi="Arial" w:cs="Arial"/>
            <w:noProof/>
            <w:webHidden/>
            <w:sz w:val="24"/>
            <w:szCs w:val="24"/>
          </w:rPr>
          <w:t>39</w:t>
        </w:r>
        <w:r w:rsidR="00D752E3" w:rsidRPr="00D752E3">
          <w:rPr>
            <w:rFonts w:ascii="Arial" w:hAnsi="Arial" w:cs="Arial"/>
            <w:noProof/>
            <w:webHidden/>
            <w:sz w:val="24"/>
            <w:szCs w:val="24"/>
          </w:rPr>
          <w:fldChar w:fldCharType="end"/>
        </w:r>
      </w:hyperlink>
    </w:p>
    <w:p w14:paraId="54B6687D" w14:textId="22889563" w:rsidR="00D752E3" w:rsidRPr="00D752E3" w:rsidRDefault="00000000" w:rsidP="00D752E3">
      <w:pPr>
        <w:pStyle w:val="ndicedeilustraes"/>
        <w:tabs>
          <w:tab w:val="right" w:leader="dot" w:pos="9061"/>
        </w:tabs>
        <w:spacing w:line="360" w:lineRule="auto"/>
        <w:rPr>
          <w:rFonts w:ascii="Arial" w:eastAsiaTheme="minorEastAsia" w:hAnsi="Arial" w:cs="Arial"/>
          <w:noProof/>
          <w:kern w:val="2"/>
          <w:sz w:val="24"/>
          <w:szCs w:val="24"/>
          <w14:ligatures w14:val="standardContextual"/>
        </w:rPr>
      </w:pPr>
      <w:hyperlink w:anchor="_Toc152342412" w:history="1">
        <w:r w:rsidR="00D752E3" w:rsidRPr="00D752E3">
          <w:rPr>
            <w:rStyle w:val="Hyperlink"/>
            <w:rFonts w:ascii="Arial" w:hAnsi="Arial" w:cs="Arial"/>
            <w:noProof/>
            <w:sz w:val="24"/>
            <w:szCs w:val="24"/>
          </w:rPr>
          <w:t>Tabela 6 - Fonte: Próprio grupo responsável por este projeto</w:t>
        </w:r>
        <w:r w:rsidR="00D752E3" w:rsidRPr="00D752E3">
          <w:rPr>
            <w:rFonts w:ascii="Arial" w:hAnsi="Arial" w:cs="Arial"/>
            <w:noProof/>
            <w:webHidden/>
            <w:sz w:val="24"/>
            <w:szCs w:val="24"/>
          </w:rPr>
          <w:tab/>
        </w:r>
        <w:r w:rsidR="00D752E3" w:rsidRPr="00D752E3">
          <w:rPr>
            <w:rFonts w:ascii="Arial" w:hAnsi="Arial" w:cs="Arial"/>
            <w:noProof/>
            <w:webHidden/>
            <w:sz w:val="24"/>
            <w:szCs w:val="24"/>
          </w:rPr>
          <w:fldChar w:fldCharType="begin"/>
        </w:r>
        <w:r w:rsidR="00D752E3" w:rsidRPr="00D752E3">
          <w:rPr>
            <w:rFonts w:ascii="Arial" w:hAnsi="Arial" w:cs="Arial"/>
            <w:noProof/>
            <w:webHidden/>
            <w:sz w:val="24"/>
            <w:szCs w:val="24"/>
          </w:rPr>
          <w:instrText xml:space="preserve"> PAGEREF _Toc152342412 \h </w:instrText>
        </w:r>
        <w:r w:rsidR="00D752E3" w:rsidRPr="00D752E3">
          <w:rPr>
            <w:rFonts w:ascii="Arial" w:hAnsi="Arial" w:cs="Arial"/>
            <w:noProof/>
            <w:webHidden/>
            <w:sz w:val="24"/>
            <w:szCs w:val="24"/>
          </w:rPr>
        </w:r>
        <w:r w:rsidR="00D752E3" w:rsidRPr="00D752E3">
          <w:rPr>
            <w:rFonts w:ascii="Arial" w:hAnsi="Arial" w:cs="Arial"/>
            <w:noProof/>
            <w:webHidden/>
            <w:sz w:val="24"/>
            <w:szCs w:val="24"/>
          </w:rPr>
          <w:fldChar w:fldCharType="separate"/>
        </w:r>
        <w:r w:rsidR="007D38BC">
          <w:rPr>
            <w:rFonts w:ascii="Arial" w:hAnsi="Arial" w:cs="Arial"/>
            <w:noProof/>
            <w:webHidden/>
            <w:sz w:val="24"/>
            <w:szCs w:val="24"/>
          </w:rPr>
          <w:t>40</w:t>
        </w:r>
        <w:r w:rsidR="00D752E3" w:rsidRPr="00D752E3">
          <w:rPr>
            <w:rFonts w:ascii="Arial" w:hAnsi="Arial" w:cs="Arial"/>
            <w:noProof/>
            <w:webHidden/>
            <w:sz w:val="24"/>
            <w:szCs w:val="24"/>
          </w:rPr>
          <w:fldChar w:fldCharType="end"/>
        </w:r>
      </w:hyperlink>
    </w:p>
    <w:p w14:paraId="74D37380" w14:textId="2D94EA78" w:rsidR="00D752E3" w:rsidRPr="00D752E3" w:rsidRDefault="00000000" w:rsidP="00D752E3">
      <w:pPr>
        <w:pStyle w:val="ndicedeilustraes"/>
        <w:tabs>
          <w:tab w:val="right" w:leader="dot" w:pos="9061"/>
        </w:tabs>
        <w:spacing w:line="360" w:lineRule="auto"/>
        <w:rPr>
          <w:rFonts w:ascii="Arial" w:eastAsiaTheme="minorEastAsia" w:hAnsi="Arial" w:cs="Arial"/>
          <w:noProof/>
          <w:kern w:val="2"/>
          <w:sz w:val="24"/>
          <w:szCs w:val="24"/>
          <w14:ligatures w14:val="standardContextual"/>
        </w:rPr>
      </w:pPr>
      <w:hyperlink w:anchor="_Toc152342413" w:history="1">
        <w:r w:rsidR="00D752E3" w:rsidRPr="00D752E3">
          <w:rPr>
            <w:rStyle w:val="Hyperlink"/>
            <w:rFonts w:ascii="Arial" w:hAnsi="Arial" w:cs="Arial"/>
            <w:noProof/>
            <w:sz w:val="24"/>
            <w:szCs w:val="24"/>
          </w:rPr>
          <w:t>Tabela 7 - Fonte: Próprio grupo responsável por este projeto</w:t>
        </w:r>
        <w:r w:rsidR="00D752E3" w:rsidRPr="00D752E3">
          <w:rPr>
            <w:rFonts w:ascii="Arial" w:hAnsi="Arial" w:cs="Arial"/>
            <w:noProof/>
            <w:webHidden/>
            <w:sz w:val="24"/>
            <w:szCs w:val="24"/>
          </w:rPr>
          <w:tab/>
        </w:r>
        <w:r w:rsidR="00D752E3" w:rsidRPr="00D752E3">
          <w:rPr>
            <w:rFonts w:ascii="Arial" w:hAnsi="Arial" w:cs="Arial"/>
            <w:noProof/>
            <w:webHidden/>
            <w:sz w:val="24"/>
            <w:szCs w:val="24"/>
          </w:rPr>
          <w:fldChar w:fldCharType="begin"/>
        </w:r>
        <w:r w:rsidR="00D752E3" w:rsidRPr="00D752E3">
          <w:rPr>
            <w:rFonts w:ascii="Arial" w:hAnsi="Arial" w:cs="Arial"/>
            <w:noProof/>
            <w:webHidden/>
            <w:sz w:val="24"/>
            <w:szCs w:val="24"/>
          </w:rPr>
          <w:instrText xml:space="preserve"> PAGEREF _Toc152342413 \h </w:instrText>
        </w:r>
        <w:r w:rsidR="00D752E3" w:rsidRPr="00D752E3">
          <w:rPr>
            <w:rFonts w:ascii="Arial" w:hAnsi="Arial" w:cs="Arial"/>
            <w:noProof/>
            <w:webHidden/>
            <w:sz w:val="24"/>
            <w:szCs w:val="24"/>
          </w:rPr>
        </w:r>
        <w:r w:rsidR="00D752E3" w:rsidRPr="00D752E3">
          <w:rPr>
            <w:rFonts w:ascii="Arial" w:hAnsi="Arial" w:cs="Arial"/>
            <w:noProof/>
            <w:webHidden/>
            <w:sz w:val="24"/>
            <w:szCs w:val="24"/>
          </w:rPr>
          <w:fldChar w:fldCharType="separate"/>
        </w:r>
        <w:r w:rsidR="007D38BC">
          <w:rPr>
            <w:rFonts w:ascii="Arial" w:hAnsi="Arial" w:cs="Arial"/>
            <w:noProof/>
            <w:webHidden/>
            <w:sz w:val="24"/>
            <w:szCs w:val="24"/>
          </w:rPr>
          <w:t>41</w:t>
        </w:r>
        <w:r w:rsidR="00D752E3" w:rsidRPr="00D752E3">
          <w:rPr>
            <w:rFonts w:ascii="Arial" w:hAnsi="Arial" w:cs="Arial"/>
            <w:noProof/>
            <w:webHidden/>
            <w:sz w:val="24"/>
            <w:szCs w:val="24"/>
          </w:rPr>
          <w:fldChar w:fldCharType="end"/>
        </w:r>
      </w:hyperlink>
    </w:p>
    <w:p w14:paraId="6F02EB82" w14:textId="555DFFE1" w:rsidR="00D752E3" w:rsidRPr="00D752E3" w:rsidRDefault="00000000" w:rsidP="00D752E3">
      <w:pPr>
        <w:pStyle w:val="ndicedeilustraes"/>
        <w:tabs>
          <w:tab w:val="right" w:leader="dot" w:pos="9061"/>
        </w:tabs>
        <w:spacing w:line="360" w:lineRule="auto"/>
        <w:rPr>
          <w:rFonts w:ascii="Arial" w:eastAsiaTheme="minorEastAsia" w:hAnsi="Arial" w:cs="Arial"/>
          <w:noProof/>
          <w:kern w:val="2"/>
          <w:sz w:val="24"/>
          <w:szCs w:val="24"/>
          <w14:ligatures w14:val="standardContextual"/>
        </w:rPr>
      </w:pPr>
      <w:hyperlink w:anchor="_Toc152342414" w:history="1">
        <w:r w:rsidR="00D752E3" w:rsidRPr="00D752E3">
          <w:rPr>
            <w:rStyle w:val="Hyperlink"/>
            <w:rFonts w:ascii="Arial" w:hAnsi="Arial" w:cs="Arial"/>
            <w:noProof/>
            <w:sz w:val="24"/>
            <w:szCs w:val="24"/>
          </w:rPr>
          <w:t>Tabela 8 - Fonte: Próprio grupo responsável por este projeto</w:t>
        </w:r>
        <w:r w:rsidR="00D752E3" w:rsidRPr="00D752E3">
          <w:rPr>
            <w:rFonts w:ascii="Arial" w:hAnsi="Arial" w:cs="Arial"/>
            <w:noProof/>
            <w:webHidden/>
            <w:sz w:val="24"/>
            <w:szCs w:val="24"/>
          </w:rPr>
          <w:tab/>
        </w:r>
        <w:r w:rsidR="00D752E3" w:rsidRPr="00D752E3">
          <w:rPr>
            <w:rFonts w:ascii="Arial" w:hAnsi="Arial" w:cs="Arial"/>
            <w:noProof/>
            <w:webHidden/>
            <w:sz w:val="24"/>
            <w:szCs w:val="24"/>
          </w:rPr>
          <w:fldChar w:fldCharType="begin"/>
        </w:r>
        <w:r w:rsidR="00D752E3" w:rsidRPr="00D752E3">
          <w:rPr>
            <w:rFonts w:ascii="Arial" w:hAnsi="Arial" w:cs="Arial"/>
            <w:noProof/>
            <w:webHidden/>
            <w:sz w:val="24"/>
            <w:szCs w:val="24"/>
          </w:rPr>
          <w:instrText xml:space="preserve"> PAGEREF _Toc152342414 \h </w:instrText>
        </w:r>
        <w:r w:rsidR="00D752E3" w:rsidRPr="00D752E3">
          <w:rPr>
            <w:rFonts w:ascii="Arial" w:hAnsi="Arial" w:cs="Arial"/>
            <w:noProof/>
            <w:webHidden/>
            <w:sz w:val="24"/>
            <w:szCs w:val="24"/>
          </w:rPr>
        </w:r>
        <w:r w:rsidR="00D752E3" w:rsidRPr="00D752E3">
          <w:rPr>
            <w:rFonts w:ascii="Arial" w:hAnsi="Arial" w:cs="Arial"/>
            <w:noProof/>
            <w:webHidden/>
            <w:sz w:val="24"/>
            <w:szCs w:val="24"/>
          </w:rPr>
          <w:fldChar w:fldCharType="separate"/>
        </w:r>
        <w:r w:rsidR="007D38BC">
          <w:rPr>
            <w:rFonts w:ascii="Arial" w:hAnsi="Arial" w:cs="Arial"/>
            <w:noProof/>
            <w:webHidden/>
            <w:sz w:val="24"/>
            <w:szCs w:val="24"/>
          </w:rPr>
          <w:t>43</w:t>
        </w:r>
        <w:r w:rsidR="00D752E3" w:rsidRPr="00D752E3">
          <w:rPr>
            <w:rFonts w:ascii="Arial" w:hAnsi="Arial" w:cs="Arial"/>
            <w:noProof/>
            <w:webHidden/>
            <w:sz w:val="24"/>
            <w:szCs w:val="24"/>
          </w:rPr>
          <w:fldChar w:fldCharType="end"/>
        </w:r>
      </w:hyperlink>
    </w:p>
    <w:p w14:paraId="5E11DDB9" w14:textId="150DBC20" w:rsidR="00D752E3" w:rsidRPr="00D752E3" w:rsidRDefault="00000000" w:rsidP="00D752E3">
      <w:pPr>
        <w:pStyle w:val="ndicedeilustraes"/>
        <w:tabs>
          <w:tab w:val="right" w:leader="dot" w:pos="9061"/>
        </w:tabs>
        <w:spacing w:line="360" w:lineRule="auto"/>
        <w:rPr>
          <w:rFonts w:ascii="Arial" w:eastAsiaTheme="minorEastAsia" w:hAnsi="Arial" w:cs="Arial"/>
          <w:noProof/>
          <w:kern w:val="2"/>
          <w:sz w:val="24"/>
          <w:szCs w:val="24"/>
          <w14:ligatures w14:val="standardContextual"/>
        </w:rPr>
      </w:pPr>
      <w:hyperlink w:anchor="_Toc152342415" w:history="1">
        <w:r w:rsidR="00D752E3" w:rsidRPr="00D752E3">
          <w:rPr>
            <w:rStyle w:val="Hyperlink"/>
            <w:rFonts w:ascii="Arial" w:hAnsi="Arial" w:cs="Arial"/>
            <w:noProof/>
            <w:sz w:val="24"/>
            <w:szCs w:val="24"/>
          </w:rPr>
          <w:t>Tabela 9 - Fonte: Próprio grupo responsável por este projeto</w:t>
        </w:r>
        <w:r w:rsidR="00D752E3" w:rsidRPr="00D752E3">
          <w:rPr>
            <w:rFonts w:ascii="Arial" w:hAnsi="Arial" w:cs="Arial"/>
            <w:noProof/>
            <w:webHidden/>
            <w:sz w:val="24"/>
            <w:szCs w:val="24"/>
          </w:rPr>
          <w:tab/>
        </w:r>
        <w:r w:rsidR="00D752E3" w:rsidRPr="00D752E3">
          <w:rPr>
            <w:rFonts w:ascii="Arial" w:hAnsi="Arial" w:cs="Arial"/>
            <w:noProof/>
            <w:webHidden/>
            <w:sz w:val="24"/>
            <w:szCs w:val="24"/>
          </w:rPr>
          <w:fldChar w:fldCharType="begin"/>
        </w:r>
        <w:r w:rsidR="00D752E3" w:rsidRPr="00D752E3">
          <w:rPr>
            <w:rFonts w:ascii="Arial" w:hAnsi="Arial" w:cs="Arial"/>
            <w:noProof/>
            <w:webHidden/>
            <w:sz w:val="24"/>
            <w:szCs w:val="24"/>
          </w:rPr>
          <w:instrText xml:space="preserve"> PAGEREF _Toc152342415 \h </w:instrText>
        </w:r>
        <w:r w:rsidR="00D752E3" w:rsidRPr="00D752E3">
          <w:rPr>
            <w:rFonts w:ascii="Arial" w:hAnsi="Arial" w:cs="Arial"/>
            <w:noProof/>
            <w:webHidden/>
            <w:sz w:val="24"/>
            <w:szCs w:val="24"/>
          </w:rPr>
        </w:r>
        <w:r w:rsidR="00D752E3" w:rsidRPr="00D752E3">
          <w:rPr>
            <w:rFonts w:ascii="Arial" w:hAnsi="Arial" w:cs="Arial"/>
            <w:noProof/>
            <w:webHidden/>
            <w:sz w:val="24"/>
            <w:szCs w:val="24"/>
          </w:rPr>
          <w:fldChar w:fldCharType="separate"/>
        </w:r>
        <w:r w:rsidR="007D38BC">
          <w:rPr>
            <w:rFonts w:ascii="Arial" w:hAnsi="Arial" w:cs="Arial"/>
            <w:noProof/>
            <w:webHidden/>
            <w:sz w:val="24"/>
            <w:szCs w:val="24"/>
          </w:rPr>
          <w:t>46</w:t>
        </w:r>
        <w:r w:rsidR="00D752E3" w:rsidRPr="00D752E3">
          <w:rPr>
            <w:rFonts w:ascii="Arial" w:hAnsi="Arial" w:cs="Arial"/>
            <w:noProof/>
            <w:webHidden/>
            <w:sz w:val="24"/>
            <w:szCs w:val="24"/>
          </w:rPr>
          <w:fldChar w:fldCharType="end"/>
        </w:r>
      </w:hyperlink>
    </w:p>
    <w:p w14:paraId="6E73FA04" w14:textId="7AC32021" w:rsidR="00D752E3" w:rsidRPr="00D752E3" w:rsidRDefault="00000000" w:rsidP="00D752E3">
      <w:pPr>
        <w:pStyle w:val="ndicedeilustraes"/>
        <w:tabs>
          <w:tab w:val="right" w:leader="dot" w:pos="9061"/>
        </w:tabs>
        <w:spacing w:line="360" w:lineRule="auto"/>
        <w:rPr>
          <w:rFonts w:ascii="Arial" w:eastAsiaTheme="minorEastAsia" w:hAnsi="Arial" w:cs="Arial"/>
          <w:noProof/>
          <w:kern w:val="2"/>
          <w:sz w:val="24"/>
          <w:szCs w:val="24"/>
          <w14:ligatures w14:val="standardContextual"/>
        </w:rPr>
      </w:pPr>
      <w:hyperlink w:anchor="_Toc152342416" w:history="1">
        <w:r w:rsidR="00D752E3" w:rsidRPr="00D752E3">
          <w:rPr>
            <w:rStyle w:val="Hyperlink"/>
            <w:rFonts w:ascii="Arial" w:hAnsi="Arial" w:cs="Arial"/>
            <w:noProof/>
            <w:sz w:val="24"/>
            <w:szCs w:val="24"/>
          </w:rPr>
          <w:t>Tabela 10 - Fonte: Próprio grupo responsável por este projeto</w:t>
        </w:r>
        <w:r w:rsidR="00D752E3" w:rsidRPr="00D752E3">
          <w:rPr>
            <w:rFonts w:ascii="Arial" w:hAnsi="Arial" w:cs="Arial"/>
            <w:noProof/>
            <w:webHidden/>
            <w:sz w:val="24"/>
            <w:szCs w:val="24"/>
          </w:rPr>
          <w:tab/>
        </w:r>
        <w:r w:rsidR="00D752E3" w:rsidRPr="00D752E3">
          <w:rPr>
            <w:rFonts w:ascii="Arial" w:hAnsi="Arial" w:cs="Arial"/>
            <w:noProof/>
            <w:webHidden/>
            <w:sz w:val="24"/>
            <w:szCs w:val="24"/>
          </w:rPr>
          <w:fldChar w:fldCharType="begin"/>
        </w:r>
        <w:r w:rsidR="00D752E3" w:rsidRPr="00D752E3">
          <w:rPr>
            <w:rFonts w:ascii="Arial" w:hAnsi="Arial" w:cs="Arial"/>
            <w:noProof/>
            <w:webHidden/>
            <w:sz w:val="24"/>
            <w:szCs w:val="24"/>
          </w:rPr>
          <w:instrText xml:space="preserve"> PAGEREF _Toc152342416 \h </w:instrText>
        </w:r>
        <w:r w:rsidR="00D752E3" w:rsidRPr="00D752E3">
          <w:rPr>
            <w:rFonts w:ascii="Arial" w:hAnsi="Arial" w:cs="Arial"/>
            <w:noProof/>
            <w:webHidden/>
            <w:sz w:val="24"/>
            <w:szCs w:val="24"/>
          </w:rPr>
        </w:r>
        <w:r w:rsidR="00D752E3" w:rsidRPr="00D752E3">
          <w:rPr>
            <w:rFonts w:ascii="Arial" w:hAnsi="Arial" w:cs="Arial"/>
            <w:noProof/>
            <w:webHidden/>
            <w:sz w:val="24"/>
            <w:szCs w:val="24"/>
          </w:rPr>
          <w:fldChar w:fldCharType="separate"/>
        </w:r>
        <w:r w:rsidR="007D38BC">
          <w:rPr>
            <w:rFonts w:ascii="Arial" w:hAnsi="Arial" w:cs="Arial"/>
            <w:noProof/>
            <w:webHidden/>
            <w:sz w:val="24"/>
            <w:szCs w:val="24"/>
          </w:rPr>
          <w:t>72</w:t>
        </w:r>
        <w:r w:rsidR="00D752E3" w:rsidRPr="00D752E3">
          <w:rPr>
            <w:rFonts w:ascii="Arial" w:hAnsi="Arial" w:cs="Arial"/>
            <w:noProof/>
            <w:webHidden/>
            <w:sz w:val="24"/>
            <w:szCs w:val="24"/>
          </w:rPr>
          <w:fldChar w:fldCharType="end"/>
        </w:r>
      </w:hyperlink>
    </w:p>
    <w:p w14:paraId="73EAC2A7" w14:textId="08187D7C" w:rsidR="002F7174" w:rsidRDefault="00D752E3" w:rsidP="00C96669">
      <w:pPr>
        <w:rPr>
          <w:rFonts w:ascii="Arial" w:eastAsia="Arial" w:hAnsi="Arial" w:cs="Arial"/>
          <w:b/>
          <w:bCs/>
          <w:sz w:val="24"/>
          <w:szCs w:val="24"/>
        </w:rPr>
      </w:pPr>
      <w:r>
        <w:rPr>
          <w:rFonts w:ascii="Arial" w:eastAsia="Arial" w:hAnsi="Arial" w:cs="Arial"/>
          <w:b/>
          <w:bCs/>
          <w:sz w:val="24"/>
          <w:szCs w:val="24"/>
        </w:rPr>
        <w:fldChar w:fldCharType="end"/>
      </w:r>
    </w:p>
    <w:p w14:paraId="4BDF5CCB" w14:textId="77777777" w:rsidR="00D752E3" w:rsidRDefault="00D752E3" w:rsidP="00C96669">
      <w:pPr>
        <w:rPr>
          <w:rFonts w:ascii="Arial" w:eastAsia="Arial" w:hAnsi="Arial" w:cs="Arial"/>
          <w:b/>
          <w:bCs/>
          <w:sz w:val="24"/>
          <w:szCs w:val="24"/>
        </w:rPr>
      </w:pPr>
    </w:p>
    <w:p w14:paraId="026A846B" w14:textId="77777777" w:rsidR="00D752E3" w:rsidRDefault="00D752E3" w:rsidP="00C96669">
      <w:pPr>
        <w:rPr>
          <w:rFonts w:ascii="Arial" w:eastAsia="Arial" w:hAnsi="Arial" w:cs="Arial"/>
          <w:b/>
          <w:bCs/>
          <w:sz w:val="24"/>
          <w:szCs w:val="24"/>
        </w:rPr>
      </w:pPr>
    </w:p>
    <w:p w14:paraId="3F73A1E4" w14:textId="77777777" w:rsidR="00D752E3" w:rsidRPr="00D752E3" w:rsidRDefault="00D752E3" w:rsidP="00C96669">
      <w:pPr>
        <w:rPr>
          <w:rFonts w:ascii="Arial" w:eastAsia="Arial" w:hAnsi="Arial" w:cs="Arial"/>
          <w:b/>
          <w:bCs/>
          <w:sz w:val="24"/>
          <w:szCs w:val="24"/>
        </w:rPr>
      </w:pPr>
    </w:p>
    <w:p w14:paraId="2C949D9C" w14:textId="77777777" w:rsidR="002F7174" w:rsidRDefault="002F7174" w:rsidP="00C96669">
      <w:pPr>
        <w:rPr>
          <w:rFonts w:ascii="Arial" w:eastAsia="Arial" w:hAnsi="Arial" w:cs="Arial"/>
          <w:sz w:val="24"/>
          <w:szCs w:val="24"/>
        </w:rPr>
      </w:pPr>
    </w:p>
    <w:p w14:paraId="305BCE58" w14:textId="77777777" w:rsidR="002F7174" w:rsidRDefault="002F7174" w:rsidP="00C96669">
      <w:pPr>
        <w:rPr>
          <w:rFonts w:ascii="Arial" w:eastAsia="Arial" w:hAnsi="Arial" w:cs="Arial"/>
          <w:sz w:val="24"/>
          <w:szCs w:val="24"/>
        </w:rPr>
      </w:pPr>
    </w:p>
    <w:p w14:paraId="142E15BC" w14:textId="77777777" w:rsidR="009C1D04" w:rsidRDefault="009C1D04" w:rsidP="00C96669">
      <w:pPr>
        <w:rPr>
          <w:rFonts w:ascii="Arial" w:eastAsia="Arial" w:hAnsi="Arial" w:cs="Arial"/>
          <w:sz w:val="24"/>
          <w:szCs w:val="24"/>
        </w:rPr>
      </w:pPr>
    </w:p>
    <w:p w14:paraId="14008FC4" w14:textId="77777777" w:rsidR="009C1D04" w:rsidRDefault="009C1D04" w:rsidP="00C96669">
      <w:pPr>
        <w:rPr>
          <w:rFonts w:ascii="Arial" w:eastAsia="Arial" w:hAnsi="Arial" w:cs="Arial"/>
          <w:sz w:val="24"/>
          <w:szCs w:val="24"/>
        </w:rPr>
      </w:pPr>
    </w:p>
    <w:p w14:paraId="09F5F52B" w14:textId="77777777" w:rsidR="009C1D04" w:rsidRDefault="009C1D04" w:rsidP="00C96669">
      <w:pPr>
        <w:rPr>
          <w:rFonts w:ascii="Arial" w:eastAsia="Arial" w:hAnsi="Arial" w:cs="Arial"/>
          <w:sz w:val="24"/>
          <w:szCs w:val="24"/>
        </w:rPr>
      </w:pPr>
    </w:p>
    <w:p w14:paraId="736B4BEA" w14:textId="77777777" w:rsidR="00C96669" w:rsidRDefault="00C96669" w:rsidP="00C96669">
      <w:pPr>
        <w:rPr>
          <w:rFonts w:ascii="Arial" w:eastAsia="Arial" w:hAnsi="Arial" w:cs="Arial"/>
          <w:sz w:val="24"/>
          <w:szCs w:val="24"/>
        </w:rPr>
      </w:pPr>
    </w:p>
    <w:p w14:paraId="1CE60C91" w14:textId="77777777" w:rsidR="009C1D04" w:rsidRDefault="009C1D04" w:rsidP="00C96669">
      <w:pPr>
        <w:rPr>
          <w:rFonts w:ascii="Arial" w:eastAsia="Arial" w:hAnsi="Arial" w:cs="Arial"/>
          <w:sz w:val="24"/>
          <w:szCs w:val="24"/>
        </w:rPr>
      </w:pPr>
    </w:p>
    <w:p w14:paraId="1A41707F" w14:textId="77777777" w:rsidR="009C1D04" w:rsidRDefault="009C1D04" w:rsidP="00C96669">
      <w:pPr>
        <w:rPr>
          <w:rFonts w:ascii="Arial" w:eastAsia="Arial" w:hAnsi="Arial" w:cs="Arial"/>
          <w:sz w:val="24"/>
          <w:szCs w:val="24"/>
        </w:rPr>
      </w:pPr>
    </w:p>
    <w:p w14:paraId="29500E45" w14:textId="77777777" w:rsidR="009C1D04" w:rsidRDefault="009C1D04" w:rsidP="00C96669">
      <w:pPr>
        <w:rPr>
          <w:rFonts w:ascii="Arial" w:eastAsia="Arial" w:hAnsi="Arial" w:cs="Arial"/>
          <w:sz w:val="24"/>
          <w:szCs w:val="24"/>
        </w:rPr>
      </w:pPr>
    </w:p>
    <w:p w14:paraId="5B04DC78" w14:textId="77777777" w:rsidR="009C1D04" w:rsidRDefault="009C1D04" w:rsidP="00C96669">
      <w:pPr>
        <w:rPr>
          <w:rFonts w:ascii="Arial" w:eastAsia="Arial" w:hAnsi="Arial" w:cs="Arial"/>
          <w:sz w:val="24"/>
          <w:szCs w:val="24"/>
        </w:rPr>
      </w:pPr>
    </w:p>
    <w:p w14:paraId="39C9D565" w14:textId="77777777" w:rsidR="009C1D04" w:rsidRDefault="009C1D04" w:rsidP="00C96669">
      <w:pPr>
        <w:rPr>
          <w:rFonts w:ascii="Arial" w:eastAsia="Arial" w:hAnsi="Arial" w:cs="Arial"/>
          <w:sz w:val="24"/>
          <w:szCs w:val="24"/>
        </w:rPr>
      </w:pPr>
    </w:p>
    <w:p w14:paraId="665C13DF" w14:textId="77777777" w:rsidR="009C1D04" w:rsidRDefault="009C1D04" w:rsidP="00C96669">
      <w:pPr>
        <w:rPr>
          <w:rFonts w:ascii="Arial" w:eastAsia="Arial" w:hAnsi="Arial" w:cs="Arial"/>
          <w:sz w:val="24"/>
          <w:szCs w:val="24"/>
        </w:rPr>
      </w:pPr>
    </w:p>
    <w:p w14:paraId="62BBA9F2" w14:textId="77777777" w:rsidR="009C1D04" w:rsidRDefault="009C1D04" w:rsidP="00C96669">
      <w:pPr>
        <w:rPr>
          <w:rFonts w:ascii="Arial" w:eastAsia="Arial" w:hAnsi="Arial" w:cs="Arial"/>
          <w:sz w:val="24"/>
          <w:szCs w:val="24"/>
        </w:rPr>
      </w:pPr>
    </w:p>
    <w:p w14:paraId="5E408CD7" w14:textId="77777777" w:rsidR="002F7174" w:rsidRDefault="002F7174" w:rsidP="00C96669">
      <w:pPr>
        <w:rPr>
          <w:rFonts w:ascii="Arial" w:eastAsia="Arial" w:hAnsi="Arial" w:cs="Arial"/>
          <w:sz w:val="24"/>
          <w:szCs w:val="24"/>
        </w:rPr>
      </w:pPr>
    </w:p>
    <w:p w14:paraId="0FD01658" w14:textId="55787C16" w:rsidR="001F3BE4" w:rsidRDefault="001F3BE4">
      <w:pPr>
        <w:jc w:val="center"/>
        <w:rPr>
          <w:rFonts w:ascii="Arial" w:eastAsia="Arial" w:hAnsi="Arial" w:cs="Arial"/>
          <w:b/>
          <w:sz w:val="24"/>
          <w:szCs w:val="24"/>
        </w:rPr>
      </w:pPr>
    </w:p>
    <w:p w14:paraId="0A3D2B51" w14:textId="77777777" w:rsidR="00F679D1" w:rsidRDefault="00F679D1">
      <w:pPr>
        <w:jc w:val="center"/>
        <w:rPr>
          <w:rFonts w:ascii="Arial" w:eastAsia="Arial" w:hAnsi="Arial" w:cs="Arial"/>
          <w:b/>
          <w:sz w:val="24"/>
          <w:szCs w:val="24"/>
        </w:rPr>
      </w:pPr>
    </w:p>
    <w:p w14:paraId="42186A17" w14:textId="407CC50F" w:rsidR="001F3BE4" w:rsidRPr="009C1D04" w:rsidRDefault="00E74CBC" w:rsidP="009C1D04">
      <w:pPr>
        <w:jc w:val="center"/>
        <w:rPr>
          <w:rFonts w:ascii="Arial" w:eastAsia="Arial" w:hAnsi="Arial" w:cs="Arial"/>
          <w:b/>
          <w:sz w:val="24"/>
          <w:szCs w:val="24"/>
        </w:rPr>
      </w:pPr>
      <w:r>
        <w:rPr>
          <w:rFonts w:ascii="Arial" w:eastAsia="Arial" w:hAnsi="Arial" w:cs="Arial"/>
          <w:b/>
          <w:sz w:val="24"/>
          <w:szCs w:val="24"/>
        </w:rPr>
        <w:lastRenderedPageBreak/>
        <w:t>SUMÁRIO</w:t>
      </w:r>
    </w:p>
    <w:sdt>
      <w:sdtPr>
        <w:rPr>
          <w:rFonts w:ascii="Calibri" w:eastAsia="Calibri" w:hAnsi="Calibri" w:cs="Calibri"/>
          <w:color w:val="auto"/>
          <w:sz w:val="22"/>
          <w:szCs w:val="22"/>
        </w:rPr>
        <w:id w:val="-275560941"/>
        <w:docPartObj>
          <w:docPartGallery w:val="Table of Contents"/>
          <w:docPartUnique/>
        </w:docPartObj>
      </w:sdtPr>
      <w:sdtEndPr>
        <w:rPr>
          <w:rFonts w:ascii="Arial" w:hAnsi="Arial" w:cs="Arial"/>
          <w:b/>
          <w:bCs/>
          <w:sz w:val="24"/>
          <w:szCs w:val="24"/>
        </w:rPr>
      </w:sdtEndPr>
      <w:sdtContent>
        <w:p w14:paraId="31B5BB6F" w14:textId="6DFDAA99" w:rsidR="009F239D" w:rsidRDefault="009F239D" w:rsidP="009F6169">
          <w:pPr>
            <w:pStyle w:val="CabealhodoSumrio"/>
          </w:pPr>
        </w:p>
        <w:p w14:paraId="25B07053" w14:textId="52E5F2B4" w:rsidR="00C86A15" w:rsidRPr="00C86A15" w:rsidRDefault="009F239D">
          <w:pPr>
            <w:pStyle w:val="Sumrio1"/>
            <w:tabs>
              <w:tab w:val="left" w:pos="440"/>
              <w:tab w:val="right" w:leader="dot" w:pos="9061"/>
            </w:tabs>
            <w:rPr>
              <w:rStyle w:val="Hyperlink"/>
              <w:rFonts w:ascii="Arial" w:hAnsi="Arial" w:cs="Arial"/>
              <w:noProof/>
              <w:sz w:val="24"/>
              <w:szCs w:val="24"/>
            </w:rPr>
          </w:pPr>
          <w:r w:rsidRPr="00B97D05">
            <w:rPr>
              <w:rFonts w:ascii="Arial" w:hAnsi="Arial" w:cs="Arial"/>
              <w:sz w:val="24"/>
              <w:szCs w:val="24"/>
            </w:rPr>
            <w:fldChar w:fldCharType="begin"/>
          </w:r>
          <w:r w:rsidRPr="00B97D05">
            <w:rPr>
              <w:rFonts w:ascii="Arial" w:hAnsi="Arial" w:cs="Arial"/>
              <w:sz w:val="24"/>
              <w:szCs w:val="24"/>
            </w:rPr>
            <w:instrText xml:space="preserve"> TOC \o "1-3" \h \z \u </w:instrText>
          </w:r>
          <w:r w:rsidRPr="00B97D05">
            <w:rPr>
              <w:rFonts w:ascii="Arial" w:hAnsi="Arial" w:cs="Arial"/>
              <w:sz w:val="24"/>
              <w:szCs w:val="24"/>
            </w:rPr>
            <w:fldChar w:fldCharType="separate"/>
          </w:r>
          <w:hyperlink w:anchor="_Toc152533224" w:history="1">
            <w:r w:rsidR="00C86A15" w:rsidRPr="00C86A15">
              <w:rPr>
                <w:rStyle w:val="Hyperlink"/>
                <w:rFonts w:ascii="Arial" w:hAnsi="Arial" w:cs="Arial"/>
                <w:noProof/>
                <w:sz w:val="24"/>
                <w:szCs w:val="24"/>
              </w:rPr>
              <w:t>1</w:t>
            </w:r>
            <w:r w:rsidR="00C86A15" w:rsidRPr="00C86A15">
              <w:rPr>
                <w:rStyle w:val="Hyperlink"/>
                <w:rFonts w:ascii="Arial" w:hAnsi="Arial" w:cs="Arial"/>
                <w:noProof/>
                <w:sz w:val="24"/>
                <w:szCs w:val="24"/>
              </w:rPr>
              <w:tab/>
              <w:t>INTRODUÇÃO</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_Toc152533224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14</w:t>
            </w:r>
            <w:r w:rsidR="00C86A15" w:rsidRPr="00C86A15">
              <w:rPr>
                <w:rStyle w:val="Hyperlink"/>
                <w:rFonts w:ascii="Arial" w:hAnsi="Arial" w:cs="Arial"/>
                <w:noProof/>
                <w:webHidden/>
                <w:sz w:val="24"/>
                <w:szCs w:val="24"/>
              </w:rPr>
              <w:fldChar w:fldCharType="end"/>
            </w:r>
          </w:hyperlink>
        </w:p>
        <w:p w14:paraId="7CD1F425" w14:textId="4DF1259E" w:rsidR="00C86A15" w:rsidRPr="00C86A15" w:rsidRDefault="00000000">
          <w:pPr>
            <w:pStyle w:val="Sumrio3"/>
            <w:tabs>
              <w:tab w:val="left" w:pos="1100"/>
              <w:tab w:val="right" w:leader="dot" w:pos="9061"/>
            </w:tabs>
            <w:rPr>
              <w:rStyle w:val="Hyperlink"/>
              <w:rFonts w:ascii="Arial" w:hAnsi="Arial" w:cs="Arial"/>
              <w:noProof/>
              <w:sz w:val="24"/>
              <w:szCs w:val="24"/>
            </w:rPr>
          </w:pPr>
          <w:hyperlink w:anchor="_Toc152533225" w:history="1">
            <w:r w:rsidR="00C86A15" w:rsidRPr="00C86A15">
              <w:rPr>
                <w:rStyle w:val="Hyperlink"/>
                <w:rFonts w:ascii="Arial" w:hAnsi="Arial" w:cs="Arial"/>
                <w:noProof/>
                <w:sz w:val="24"/>
                <w:szCs w:val="24"/>
              </w:rPr>
              <w:t>1.1</w:t>
            </w:r>
            <w:r w:rsidR="00C86A15" w:rsidRPr="00C86A15">
              <w:rPr>
                <w:rStyle w:val="Hyperlink"/>
                <w:rFonts w:ascii="Arial" w:hAnsi="Arial" w:cs="Arial"/>
                <w:noProof/>
                <w:sz w:val="24"/>
                <w:szCs w:val="24"/>
              </w:rPr>
              <w:tab/>
              <w:t>Objetivos gerais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_Toc152533225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14</w:t>
            </w:r>
            <w:r w:rsidR="00C86A15" w:rsidRPr="00C86A15">
              <w:rPr>
                <w:rStyle w:val="Hyperlink"/>
                <w:rFonts w:ascii="Arial" w:hAnsi="Arial" w:cs="Arial"/>
                <w:noProof/>
                <w:webHidden/>
                <w:sz w:val="24"/>
                <w:szCs w:val="24"/>
              </w:rPr>
              <w:fldChar w:fldCharType="end"/>
            </w:r>
          </w:hyperlink>
        </w:p>
        <w:p w14:paraId="1D902109" w14:textId="393FCB81" w:rsidR="00C86A15" w:rsidRPr="00C86A15" w:rsidRDefault="00000000">
          <w:pPr>
            <w:pStyle w:val="Sumrio3"/>
            <w:tabs>
              <w:tab w:val="left" w:pos="1100"/>
              <w:tab w:val="right" w:leader="dot" w:pos="9061"/>
            </w:tabs>
            <w:rPr>
              <w:rStyle w:val="Hyperlink"/>
              <w:rFonts w:ascii="Arial" w:hAnsi="Arial" w:cs="Arial"/>
              <w:noProof/>
              <w:sz w:val="24"/>
              <w:szCs w:val="24"/>
            </w:rPr>
          </w:pPr>
          <w:hyperlink w:anchor="_Toc152533226" w:history="1">
            <w:r w:rsidR="00C86A15" w:rsidRPr="00C86A15">
              <w:rPr>
                <w:rStyle w:val="Hyperlink"/>
                <w:rFonts w:ascii="Arial" w:hAnsi="Arial" w:cs="Arial"/>
                <w:noProof/>
                <w:sz w:val="24"/>
                <w:szCs w:val="24"/>
              </w:rPr>
              <w:t>1.2</w:t>
            </w:r>
            <w:r w:rsidR="00C86A15" w:rsidRPr="00C86A15">
              <w:rPr>
                <w:rStyle w:val="Hyperlink"/>
                <w:rFonts w:ascii="Arial" w:hAnsi="Arial" w:cs="Arial"/>
                <w:noProof/>
                <w:sz w:val="24"/>
                <w:szCs w:val="24"/>
              </w:rPr>
              <w:tab/>
              <w:t>Objetivos específicos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_Toc152533226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14</w:t>
            </w:r>
            <w:r w:rsidR="00C86A15" w:rsidRPr="00C86A15">
              <w:rPr>
                <w:rStyle w:val="Hyperlink"/>
                <w:rFonts w:ascii="Arial" w:hAnsi="Arial" w:cs="Arial"/>
                <w:noProof/>
                <w:webHidden/>
                <w:sz w:val="24"/>
                <w:szCs w:val="24"/>
              </w:rPr>
              <w:fldChar w:fldCharType="end"/>
            </w:r>
          </w:hyperlink>
        </w:p>
        <w:p w14:paraId="3D5017D5" w14:textId="3DF26071" w:rsidR="00C86A15" w:rsidRPr="00C86A15" w:rsidRDefault="00000000">
          <w:pPr>
            <w:pStyle w:val="Sumrio3"/>
            <w:tabs>
              <w:tab w:val="left" w:pos="1100"/>
              <w:tab w:val="right" w:leader="dot" w:pos="9061"/>
            </w:tabs>
            <w:rPr>
              <w:rStyle w:val="Hyperlink"/>
              <w:rFonts w:ascii="Arial" w:hAnsi="Arial" w:cs="Arial"/>
              <w:noProof/>
              <w:sz w:val="24"/>
              <w:szCs w:val="24"/>
            </w:rPr>
          </w:pPr>
          <w:hyperlink w:anchor="_Toc152533227" w:history="1">
            <w:r w:rsidR="00C86A15" w:rsidRPr="00C86A15">
              <w:rPr>
                <w:rStyle w:val="Hyperlink"/>
                <w:rFonts w:ascii="Arial" w:hAnsi="Arial" w:cs="Arial"/>
                <w:noProof/>
                <w:sz w:val="24"/>
                <w:szCs w:val="24"/>
              </w:rPr>
              <w:t>1.3</w:t>
            </w:r>
            <w:r w:rsidR="00C86A15" w:rsidRPr="00C86A15">
              <w:rPr>
                <w:rStyle w:val="Hyperlink"/>
                <w:rFonts w:ascii="Arial" w:hAnsi="Arial" w:cs="Arial"/>
                <w:noProof/>
                <w:sz w:val="24"/>
                <w:szCs w:val="24"/>
              </w:rPr>
              <w:tab/>
              <w:t>Justificativa</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_Toc152533227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15</w:t>
            </w:r>
            <w:r w:rsidR="00C86A15" w:rsidRPr="00C86A15">
              <w:rPr>
                <w:rStyle w:val="Hyperlink"/>
                <w:rFonts w:ascii="Arial" w:hAnsi="Arial" w:cs="Arial"/>
                <w:noProof/>
                <w:webHidden/>
                <w:sz w:val="24"/>
                <w:szCs w:val="24"/>
              </w:rPr>
              <w:fldChar w:fldCharType="end"/>
            </w:r>
          </w:hyperlink>
        </w:p>
        <w:p w14:paraId="44AF1DBF" w14:textId="14C145CC" w:rsidR="00C86A15" w:rsidRPr="00C86A15" w:rsidRDefault="00000000">
          <w:pPr>
            <w:pStyle w:val="Sumrio1"/>
            <w:tabs>
              <w:tab w:val="left" w:pos="440"/>
              <w:tab w:val="right" w:leader="dot" w:pos="9061"/>
            </w:tabs>
            <w:rPr>
              <w:rStyle w:val="Hyperlink"/>
              <w:rFonts w:ascii="Arial" w:hAnsi="Arial" w:cs="Arial"/>
              <w:noProof/>
              <w:sz w:val="24"/>
              <w:szCs w:val="24"/>
            </w:rPr>
          </w:pPr>
          <w:hyperlink w:anchor="_Toc152533228" w:history="1">
            <w:r w:rsidR="00C86A15" w:rsidRPr="00C86A15">
              <w:rPr>
                <w:rStyle w:val="Hyperlink"/>
                <w:rFonts w:ascii="Arial" w:hAnsi="Arial" w:cs="Arial"/>
                <w:noProof/>
                <w:sz w:val="24"/>
                <w:szCs w:val="24"/>
              </w:rPr>
              <w:t>2</w:t>
            </w:r>
            <w:r w:rsidR="00C86A15" w:rsidRPr="00C86A15">
              <w:rPr>
                <w:rStyle w:val="Hyperlink"/>
                <w:rFonts w:ascii="Arial" w:hAnsi="Arial" w:cs="Arial"/>
                <w:noProof/>
                <w:sz w:val="24"/>
                <w:szCs w:val="24"/>
              </w:rPr>
              <w:tab/>
              <w:t>DESENVOLVIMENTO</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_Toc152533228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16</w:t>
            </w:r>
            <w:r w:rsidR="00C86A15" w:rsidRPr="00C86A15">
              <w:rPr>
                <w:rStyle w:val="Hyperlink"/>
                <w:rFonts w:ascii="Arial" w:hAnsi="Arial" w:cs="Arial"/>
                <w:noProof/>
                <w:webHidden/>
                <w:sz w:val="24"/>
                <w:szCs w:val="24"/>
              </w:rPr>
              <w:fldChar w:fldCharType="end"/>
            </w:r>
          </w:hyperlink>
        </w:p>
        <w:p w14:paraId="0D14FA49" w14:textId="5D258606" w:rsidR="00C86A15" w:rsidRPr="00C86A15" w:rsidRDefault="00000000">
          <w:pPr>
            <w:pStyle w:val="Sumrio3"/>
            <w:tabs>
              <w:tab w:val="left" w:pos="1100"/>
              <w:tab w:val="right" w:leader="dot" w:pos="9061"/>
            </w:tabs>
            <w:rPr>
              <w:rStyle w:val="Hyperlink"/>
              <w:rFonts w:ascii="Arial" w:hAnsi="Arial" w:cs="Arial"/>
              <w:noProof/>
              <w:sz w:val="24"/>
              <w:szCs w:val="24"/>
            </w:rPr>
          </w:pPr>
          <w:hyperlink w:anchor="_Toc152533229" w:history="1">
            <w:r w:rsidR="00C86A15" w:rsidRPr="00C86A15">
              <w:rPr>
                <w:rStyle w:val="Hyperlink"/>
                <w:rFonts w:ascii="Arial" w:hAnsi="Arial" w:cs="Arial"/>
                <w:noProof/>
                <w:sz w:val="24"/>
                <w:szCs w:val="24"/>
              </w:rPr>
              <w:t>2.1</w:t>
            </w:r>
            <w:r w:rsidR="00C86A15" w:rsidRPr="00C86A15">
              <w:rPr>
                <w:rStyle w:val="Hyperlink"/>
                <w:rFonts w:ascii="Arial" w:hAnsi="Arial" w:cs="Arial"/>
                <w:noProof/>
                <w:sz w:val="24"/>
                <w:szCs w:val="24"/>
              </w:rPr>
              <w:tab/>
              <w:t>Levantamento e Especificação de Requisitos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_Toc152533229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16</w:t>
            </w:r>
            <w:r w:rsidR="00C86A15" w:rsidRPr="00C86A15">
              <w:rPr>
                <w:rStyle w:val="Hyperlink"/>
                <w:rFonts w:ascii="Arial" w:hAnsi="Arial" w:cs="Arial"/>
                <w:noProof/>
                <w:webHidden/>
                <w:sz w:val="24"/>
                <w:szCs w:val="24"/>
              </w:rPr>
              <w:fldChar w:fldCharType="end"/>
            </w:r>
          </w:hyperlink>
        </w:p>
        <w:p w14:paraId="78D28A73" w14:textId="4D1B2305" w:rsidR="00C86A15" w:rsidRPr="00C86A15" w:rsidRDefault="00000000">
          <w:pPr>
            <w:pStyle w:val="Sumrio3"/>
            <w:tabs>
              <w:tab w:val="left" w:pos="1320"/>
              <w:tab w:val="right" w:leader="dot" w:pos="9061"/>
            </w:tabs>
            <w:rPr>
              <w:rStyle w:val="Hyperlink"/>
              <w:rFonts w:ascii="Arial" w:hAnsi="Arial" w:cs="Arial"/>
              <w:noProof/>
              <w:sz w:val="24"/>
              <w:szCs w:val="24"/>
            </w:rPr>
          </w:pPr>
          <w:hyperlink w:anchor="_Toc152533230" w:history="1">
            <w:r w:rsidR="00C86A15" w:rsidRPr="00C86A15">
              <w:rPr>
                <w:rStyle w:val="Hyperlink"/>
                <w:rFonts w:ascii="Arial" w:hAnsi="Arial" w:cs="Arial"/>
                <w:noProof/>
                <w:sz w:val="24"/>
                <w:szCs w:val="24"/>
              </w:rPr>
              <w:t>2.1.1.</w:t>
            </w:r>
            <w:r w:rsidR="00C86A15" w:rsidRPr="00C86A15">
              <w:rPr>
                <w:rStyle w:val="Hyperlink"/>
                <w:rFonts w:ascii="Arial" w:hAnsi="Arial" w:cs="Arial"/>
                <w:noProof/>
                <w:sz w:val="24"/>
                <w:szCs w:val="24"/>
              </w:rPr>
              <w:tab/>
              <w:t>Técnica de levantamento de requisitos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_Toc152533230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17</w:t>
            </w:r>
            <w:r w:rsidR="00C86A15" w:rsidRPr="00C86A15">
              <w:rPr>
                <w:rStyle w:val="Hyperlink"/>
                <w:rFonts w:ascii="Arial" w:hAnsi="Arial" w:cs="Arial"/>
                <w:noProof/>
                <w:webHidden/>
                <w:sz w:val="24"/>
                <w:szCs w:val="24"/>
              </w:rPr>
              <w:fldChar w:fldCharType="end"/>
            </w:r>
          </w:hyperlink>
        </w:p>
        <w:p w14:paraId="40164601" w14:textId="2231A2E1" w:rsidR="00C86A15" w:rsidRPr="00C86A15" w:rsidRDefault="00000000">
          <w:pPr>
            <w:pStyle w:val="Sumrio3"/>
            <w:tabs>
              <w:tab w:val="left" w:pos="1320"/>
              <w:tab w:val="right" w:leader="dot" w:pos="9061"/>
            </w:tabs>
            <w:rPr>
              <w:rStyle w:val="Hyperlink"/>
              <w:rFonts w:ascii="Arial" w:hAnsi="Arial" w:cs="Arial"/>
              <w:noProof/>
              <w:sz w:val="24"/>
              <w:szCs w:val="24"/>
            </w:rPr>
          </w:pPr>
          <w:hyperlink w:anchor="_Toc152533231" w:history="1">
            <w:r w:rsidR="00C86A15" w:rsidRPr="00C86A15">
              <w:rPr>
                <w:rStyle w:val="Hyperlink"/>
                <w:rFonts w:ascii="Arial" w:hAnsi="Arial" w:cs="Arial"/>
                <w:noProof/>
                <w:sz w:val="24"/>
                <w:szCs w:val="24"/>
              </w:rPr>
              <w:t>2.1.2.</w:t>
            </w:r>
            <w:r w:rsidR="00C86A15" w:rsidRPr="00C86A15">
              <w:rPr>
                <w:rStyle w:val="Hyperlink"/>
                <w:rFonts w:ascii="Arial" w:hAnsi="Arial" w:cs="Arial"/>
                <w:noProof/>
                <w:sz w:val="24"/>
                <w:szCs w:val="24"/>
              </w:rPr>
              <w:tab/>
              <w:t>Requisitos funcionais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_Toc152533231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17</w:t>
            </w:r>
            <w:r w:rsidR="00C86A15" w:rsidRPr="00C86A15">
              <w:rPr>
                <w:rStyle w:val="Hyperlink"/>
                <w:rFonts w:ascii="Arial" w:hAnsi="Arial" w:cs="Arial"/>
                <w:noProof/>
                <w:webHidden/>
                <w:sz w:val="24"/>
                <w:szCs w:val="24"/>
              </w:rPr>
              <w:fldChar w:fldCharType="end"/>
            </w:r>
          </w:hyperlink>
        </w:p>
        <w:p w14:paraId="31886151" w14:textId="3EB02F40" w:rsidR="00C86A15" w:rsidRPr="00C86A15" w:rsidRDefault="00000000">
          <w:pPr>
            <w:pStyle w:val="Sumrio3"/>
            <w:tabs>
              <w:tab w:val="left" w:pos="1320"/>
              <w:tab w:val="right" w:leader="dot" w:pos="9061"/>
            </w:tabs>
            <w:rPr>
              <w:rStyle w:val="Hyperlink"/>
              <w:rFonts w:ascii="Arial" w:hAnsi="Arial" w:cs="Arial"/>
              <w:noProof/>
              <w:sz w:val="24"/>
              <w:szCs w:val="24"/>
            </w:rPr>
          </w:pPr>
          <w:hyperlink w:anchor="_Toc152533232" w:history="1">
            <w:r w:rsidR="00C86A15" w:rsidRPr="00C86A15">
              <w:rPr>
                <w:rStyle w:val="Hyperlink"/>
                <w:rFonts w:ascii="Arial" w:hAnsi="Arial" w:cs="Arial"/>
                <w:noProof/>
                <w:sz w:val="24"/>
                <w:szCs w:val="24"/>
              </w:rPr>
              <w:t>2.1.3.</w:t>
            </w:r>
            <w:r w:rsidR="00C86A15" w:rsidRPr="00C86A15">
              <w:rPr>
                <w:rStyle w:val="Hyperlink"/>
                <w:rFonts w:ascii="Arial" w:hAnsi="Arial" w:cs="Arial"/>
                <w:noProof/>
                <w:sz w:val="24"/>
                <w:szCs w:val="24"/>
              </w:rPr>
              <w:tab/>
              <w:t>Requisitos Não Funcionais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_Toc152533232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33</w:t>
            </w:r>
            <w:r w:rsidR="00C86A15" w:rsidRPr="00C86A15">
              <w:rPr>
                <w:rStyle w:val="Hyperlink"/>
                <w:rFonts w:ascii="Arial" w:hAnsi="Arial" w:cs="Arial"/>
                <w:noProof/>
                <w:webHidden/>
                <w:sz w:val="24"/>
                <w:szCs w:val="24"/>
              </w:rPr>
              <w:fldChar w:fldCharType="end"/>
            </w:r>
          </w:hyperlink>
        </w:p>
        <w:p w14:paraId="580A28CE" w14:textId="22C03B22" w:rsidR="00C86A15" w:rsidRPr="00C86A15" w:rsidRDefault="00000000">
          <w:pPr>
            <w:pStyle w:val="Sumrio3"/>
            <w:tabs>
              <w:tab w:val="left" w:pos="1320"/>
              <w:tab w:val="right" w:leader="dot" w:pos="9061"/>
            </w:tabs>
            <w:rPr>
              <w:rStyle w:val="Hyperlink"/>
              <w:rFonts w:ascii="Arial" w:hAnsi="Arial" w:cs="Arial"/>
              <w:noProof/>
              <w:sz w:val="24"/>
              <w:szCs w:val="24"/>
            </w:rPr>
          </w:pPr>
          <w:hyperlink w:anchor="_Toc152533233" w:history="1">
            <w:r w:rsidR="00C86A15" w:rsidRPr="00C86A15">
              <w:rPr>
                <w:rStyle w:val="Hyperlink"/>
                <w:rFonts w:ascii="Arial" w:hAnsi="Arial" w:cs="Arial"/>
                <w:noProof/>
                <w:sz w:val="24"/>
                <w:szCs w:val="24"/>
              </w:rPr>
              <w:t>2.1.4.</w:t>
            </w:r>
            <w:r w:rsidR="00C86A15" w:rsidRPr="00C86A15">
              <w:rPr>
                <w:rStyle w:val="Hyperlink"/>
                <w:rFonts w:ascii="Arial" w:hAnsi="Arial" w:cs="Arial"/>
                <w:noProof/>
                <w:sz w:val="24"/>
                <w:szCs w:val="24"/>
              </w:rPr>
              <w:tab/>
              <w:t>Prototipagem</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_Toc152533233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34</w:t>
            </w:r>
            <w:r w:rsidR="00C86A15" w:rsidRPr="00C86A15">
              <w:rPr>
                <w:rStyle w:val="Hyperlink"/>
                <w:rFonts w:ascii="Arial" w:hAnsi="Arial" w:cs="Arial"/>
                <w:noProof/>
                <w:webHidden/>
                <w:sz w:val="24"/>
                <w:szCs w:val="24"/>
              </w:rPr>
              <w:fldChar w:fldCharType="end"/>
            </w:r>
          </w:hyperlink>
        </w:p>
        <w:p w14:paraId="18CC5283" w14:textId="5184432F" w:rsidR="00C86A15" w:rsidRPr="00C86A15" w:rsidRDefault="00000000">
          <w:pPr>
            <w:pStyle w:val="Sumrio3"/>
            <w:tabs>
              <w:tab w:val="left" w:pos="1100"/>
              <w:tab w:val="right" w:leader="dot" w:pos="9061"/>
            </w:tabs>
            <w:rPr>
              <w:rStyle w:val="Hyperlink"/>
              <w:rFonts w:ascii="Arial" w:hAnsi="Arial" w:cs="Arial"/>
              <w:noProof/>
              <w:sz w:val="24"/>
              <w:szCs w:val="24"/>
            </w:rPr>
          </w:pPr>
          <w:hyperlink w:anchor="_Toc152533234" w:history="1">
            <w:r w:rsidR="00C86A15" w:rsidRPr="00C86A15">
              <w:rPr>
                <w:rStyle w:val="Hyperlink"/>
                <w:rFonts w:ascii="Arial" w:hAnsi="Arial" w:cs="Arial"/>
                <w:noProof/>
                <w:sz w:val="24"/>
                <w:szCs w:val="24"/>
              </w:rPr>
              <w:t>2.2</w:t>
            </w:r>
            <w:r w:rsidR="00C86A15" w:rsidRPr="00C86A15">
              <w:rPr>
                <w:rStyle w:val="Hyperlink"/>
                <w:rFonts w:ascii="Arial" w:hAnsi="Arial" w:cs="Arial"/>
                <w:noProof/>
                <w:sz w:val="24"/>
                <w:szCs w:val="24"/>
              </w:rPr>
              <w:tab/>
              <w:t>Estudo de Viabilidade</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_Toc152533234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35</w:t>
            </w:r>
            <w:r w:rsidR="00C86A15" w:rsidRPr="00C86A15">
              <w:rPr>
                <w:rStyle w:val="Hyperlink"/>
                <w:rFonts w:ascii="Arial" w:hAnsi="Arial" w:cs="Arial"/>
                <w:noProof/>
                <w:webHidden/>
                <w:sz w:val="24"/>
                <w:szCs w:val="24"/>
              </w:rPr>
              <w:fldChar w:fldCharType="end"/>
            </w:r>
          </w:hyperlink>
        </w:p>
        <w:p w14:paraId="71861FBD" w14:textId="079FDC8C" w:rsidR="00C86A15" w:rsidRPr="00C86A15" w:rsidRDefault="00000000">
          <w:pPr>
            <w:pStyle w:val="Sumrio3"/>
            <w:tabs>
              <w:tab w:val="left" w:pos="1320"/>
              <w:tab w:val="right" w:leader="dot" w:pos="9061"/>
            </w:tabs>
            <w:rPr>
              <w:rStyle w:val="Hyperlink"/>
              <w:rFonts w:ascii="Arial" w:hAnsi="Arial" w:cs="Arial"/>
              <w:noProof/>
              <w:sz w:val="24"/>
              <w:szCs w:val="24"/>
            </w:rPr>
          </w:pPr>
          <w:hyperlink w:anchor="_Toc152533235" w:history="1">
            <w:r w:rsidR="00C86A15" w:rsidRPr="00C86A15">
              <w:rPr>
                <w:rStyle w:val="Hyperlink"/>
                <w:rFonts w:ascii="Arial" w:hAnsi="Arial" w:cs="Arial"/>
                <w:noProof/>
                <w:sz w:val="24"/>
                <w:szCs w:val="24"/>
              </w:rPr>
              <w:t>2.2.1</w:t>
            </w:r>
            <w:r w:rsidR="00C86A15" w:rsidRPr="00C86A15">
              <w:rPr>
                <w:rStyle w:val="Hyperlink"/>
                <w:rFonts w:ascii="Arial" w:hAnsi="Arial" w:cs="Arial"/>
                <w:noProof/>
                <w:sz w:val="24"/>
                <w:szCs w:val="24"/>
              </w:rPr>
              <w:tab/>
              <w:t>Viabilidade de técnica</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_Toc152533235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35</w:t>
            </w:r>
            <w:r w:rsidR="00C86A15" w:rsidRPr="00C86A15">
              <w:rPr>
                <w:rStyle w:val="Hyperlink"/>
                <w:rFonts w:ascii="Arial" w:hAnsi="Arial" w:cs="Arial"/>
                <w:noProof/>
                <w:webHidden/>
                <w:sz w:val="24"/>
                <w:szCs w:val="24"/>
              </w:rPr>
              <w:fldChar w:fldCharType="end"/>
            </w:r>
          </w:hyperlink>
        </w:p>
        <w:p w14:paraId="417C7FAF" w14:textId="1C2AE624" w:rsidR="00C86A15" w:rsidRPr="00C86A15" w:rsidRDefault="00000000">
          <w:pPr>
            <w:pStyle w:val="Sumrio3"/>
            <w:tabs>
              <w:tab w:val="left" w:pos="1320"/>
              <w:tab w:val="right" w:leader="dot" w:pos="9061"/>
            </w:tabs>
            <w:rPr>
              <w:rStyle w:val="Hyperlink"/>
              <w:rFonts w:ascii="Arial" w:hAnsi="Arial" w:cs="Arial"/>
              <w:noProof/>
              <w:sz w:val="24"/>
              <w:szCs w:val="24"/>
            </w:rPr>
          </w:pPr>
          <w:hyperlink w:anchor="_Toc152533236" w:history="1">
            <w:r w:rsidR="00C86A15" w:rsidRPr="00C86A15">
              <w:rPr>
                <w:rStyle w:val="Hyperlink"/>
                <w:rFonts w:ascii="Arial" w:hAnsi="Arial" w:cs="Arial"/>
                <w:noProof/>
                <w:sz w:val="24"/>
                <w:szCs w:val="24"/>
              </w:rPr>
              <w:t>2.2.2</w:t>
            </w:r>
            <w:r w:rsidR="00C86A15" w:rsidRPr="00C86A15">
              <w:rPr>
                <w:rStyle w:val="Hyperlink"/>
                <w:rFonts w:ascii="Arial" w:hAnsi="Arial" w:cs="Arial"/>
                <w:noProof/>
                <w:sz w:val="24"/>
                <w:szCs w:val="24"/>
              </w:rPr>
              <w:tab/>
              <w:t>Viabilidade de prazo</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_Toc152533236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38</w:t>
            </w:r>
            <w:r w:rsidR="00C86A15" w:rsidRPr="00C86A15">
              <w:rPr>
                <w:rStyle w:val="Hyperlink"/>
                <w:rFonts w:ascii="Arial" w:hAnsi="Arial" w:cs="Arial"/>
                <w:noProof/>
                <w:webHidden/>
                <w:sz w:val="24"/>
                <w:szCs w:val="24"/>
              </w:rPr>
              <w:fldChar w:fldCharType="end"/>
            </w:r>
          </w:hyperlink>
        </w:p>
        <w:p w14:paraId="603B3750" w14:textId="05BB5080" w:rsidR="00C86A15" w:rsidRPr="00C86A15" w:rsidRDefault="00000000">
          <w:pPr>
            <w:pStyle w:val="Sumrio3"/>
            <w:tabs>
              <w:tab w:val="left" w:pos="1320"/>
              <w:tab w:val="right" w:leader="dot" w:pos="9061"/>
            </w:tabs>
            <w:rPr>
              <w:rStyle w:val="Hyperlink"/>
              <w:rFonts w:ascii="Arial" w:hAnsi="Arial" w:cs="Arial"/>
              <w:noProof/>
              <w:sz w:val="24"/>
              <w:szCs w:val="24"/>
            </w:rPr>
          </w:pPr>
          <w:hyperlink w:anchor="_Toc152533237" w:history="1">
            <w:r w:rsidR="00C86A15" w:rsidRPr="00C86A15">
              <w:rPr>
                <w:rStyle w:val="Hyperlink"/>
                <w:rFonts w:ascii="Arial" w:hAnsi="Arial" w:cs="Arial"/>
                <w:noProof/>
                <w:sz w:val="24"/>
                <w:szCs w:val="24"/>
              </w:rPr>
              <w:t>2.2.3</w:t>
            </w:r>
            <w:r w:rsidR="00C86A15" w:rsidRPr="00C86A15">
              <w:rPr>
                <w:rStyle w:val="Hyperlink"/>
                <w:rFonts w:ascii="Arial" w:hAnsi="Arial" w:cs="Arial"/>
                <w:noProof/>
                <w:sz w:val="24"/>
                <w:szCs w:val="24"/>
              </w:rPr>
              <w:tab/>
              <w:t>Viabilidade de economia</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_Toc152533237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40</w:t>
            </w:r>
            <w:r w:rsidR="00C86A15" w:rsidRPr="00C86A15">
              <w:rPr>
                <w:rStyle w:val="Hyperlink"/>
                <w:rFonts w:ascii="Arial" w:hAnsi="Arial" w:cs="Arial"/>
                <w:noProof/>
                <w:webHidden/>
                <w:sz w:val="24"/>
                <w:szCs w:val="24"/>
              </w:rPr>
              <w:fldChar w:fldCharType="end"/>
            </w:r>
          </w:hyperlink>
        </w:p>
        <w:p w14:paraId="5AC5D0A0" w14:textId="2BC79010" w:rsidR="00C86A15" w:rsidRPr="00C86A15" w:rsidRDefault="00000000">
          <w:pPr>
            <w:pStyle w:val="Sumrio3"/>
            <w:tabs>
              <w:tab w:val="left" w:pos="1100"/>
              <w:tab w:val="right" w:leader="dot" w:pos="9061"/>
            </w:tabs>
            <w:rPr>
              <w:rStyle w:val="Hyperlink"/>
              <w:rFonts w:ascii="Arial" w:hAnsi="Arial" w:cs="Arial"/>
              <w:noProof/>
              <w:sz w:val="24"/>
              <w:szCs w:val="24"/>
            </w:rPr>
          </w:pPr>
          <w:hyperlink w:anchor="_Toc152533238" w:history="1">
            <w:r w:rsidR="00C86A15" w:rsidRPr="00C86A15">
              <w:rPr>
                <w:rStyle w:val="Hyperlink"/>
                <w:rFonts w:ascii="Arial" w:hAnsi="Arial" w:cs="Arial"/>
                <w:noProof/>
                <w:sz w:val="24"/>
                <w:szCs w:val="24"/>
              </w:rPr>
              <w:t>2.3</w:t>
            </w:r>
            <w:r w:rsidR="00C86A15" w:rsidRPr="00C86A15">
              <w:rPr>
                <w:rStyle w:val="Hyperlink"/>
                <w:rFonts w:ascii="Arial" w:hAnsi="Arial" w:cs="Arial"/>
                <w:noProof/>
                <w:sz w:val="24"/>
                <w:szCs w:val="24"/>
              </w:rPr>
              <w:tab/>
              <w:t>Cronograma</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_Toc152533238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43</w:t>
            </w:r>
            <w:r w:rsidR="00C86A15" w:rsidRPr="00C86A15">
              <w:rPr>
                <w:rStyle w:val="Hyperlink"/>
                <w:rFonts w:ascii="Arial" w:hAnsi="Arial" w:cs="Arial"/>
                <w:noProof/>
                <w:webHidden/>
                <w:sz w:val="24"/>
                <w:szCs w:val="24"/>
              </w:rPr>
              <w:fldChar w:fldCharType="end"/>
            </w:r>
          </w:hyperlink>
        </w:p>
        <w:p w14:paraId="71E17EC9" w14:textId="55076E00" w:rsidR="00C86A15" w:rsidRPr="00C86A15" w:rsidRDefault="00000000">
          <w:pPr>
            <w:pStyle w:val="Sumrio3"/>
            <w:tabs>
              <w:tab w:val="left" w:pos="1320"/>
              <w:tab w:val="right" w:leader="dot" w:pos="9061"/>
            </w:tabs>
            <w:rPr>
              <w:rStyle w:val="Hyperlink"/>
              <w:rFonts w:ascii="Arial" w:hAnsi="Arial" w:cs="Arial"/>
              <w:noProof/>
              <w:sz w:val="24"/>
              <w:szCs w:val="24"/>
            </w:rPr>
          </w:pPr>
          <w:hyperlink w:anchor="_Toc152533239" w:history="1">
            <w:r w:rsidR="00C86A15" w:rsidRPr="00C86A15">
              <w:rPr>
                <w:rStyle w:val="Hyperlink"/>
                <w:rFonts w:ascii="Arial" w:hAnsi="Arial" w:cs="Arial"/>
                <w:noProof/>
                <w:sz w:val="24"/>
                <w:szCs w:val="24"/>
              </w:rPr>
              <w:t>2.3.1</w:t>
            </w:r>
            <w:r w:rsidR="00C86A15" w:rsidRPr="00C86A15">
              <w:rPr>
                <w:rStyle w:val="Hyperlink"/>
                <w:rFonts w:ascii="Arial" w:hAnsi="Arial" w:cs="Arial"/>
                <w:noProof/>
                <w:sz w:val="24"/>
                <w:szCs w:val="24"/>
              </w:rPr>
              <w:tab/>
              <w:t>Cronograma – Tabela</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_Toc152533239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43</w:t>
            </w:r>
            <w:r w:rsidR="00C86A15" w:rsidRPr="00C86A15">
              <w:rPr>
                <w:rStyle w:val="Hyperlink"/>
                <w:rFonts w:ascii="Arial" w:hAnsi="Arial" w:cs="Arial"/>
                <w:noProof/>
                <w:webHidden/>
                <w:sz w:val="24"/>
                <w:szCs w:val="24"/>
              </w:rPr>
              <w:fldChar w:fldCharType="end"/>
            </w:r>
          </w:hyperlink>
        </w:p>
        <w:p w14:paraId="72C9DE1A" w14:textId="26D18B86" w:rsidR="00C86A15" w:rsidRPr="00C86A15" w:rsidRDefault="00000000">
          <w:pPr>
            <w:pStyle w:val="Sumrio3"/>
            <w:tabs>
              <w:tab w:val="left" w:pos="1100"/>
              <w:tab w:val="right" w:leader="dot" w:pos="9061"/>
            </w:tabs>
            <w:rPr>
              <w:rStyle w:val="Hyperlink"/>
              <w:rFonts w:ascii="Arial" w:hAnsi="Arial" w:cs="Arial"/>
              <w:noProof/>
              <w:sz w:val="24"/>
              <w:szCs w:val="24"/>
            </w:rPr>
          </w:pPr>
          <w:hyperlink w:anchor="_Toc152533240" w:history="1">
            <w:r w:rsidR="00C86A15" w:rsidRPr="00C86A15">
              <w:rPr>
                <w:rStyle w:val="Hyperlink"/>
                <w:rFonts w:ascii="Arial" w:hAnsi="Arial" w:cs="Arial"/>
                <w:noProof/>
                <w:sz w:val="24"/>
                <w:szCs w:val="24"/>
              </w:rPr>
              <w:t>2.4</w:t>
            </w:r>
            <w:r w:rsidR="00C86A15" w:rsidRPr="00C86A15">
              <w:rPr>
                <w:rStyle w:val="Hyperlink"/>
                <w:rFonts w:ascii="Arial" w:hAnsi="Arial" w:cs="Arial"/>
                <w:noProof/>
                <w:sz w:val="24"/>
                <w:szCs w:val="24"/>
              </w:rPr>
              <w:tab/>
              <w:t>Diagrama UML</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_Toc152533240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46</w:t>
            </w:r>
            <w:r w:rsidR="00C86A15" w:rsidRPr="00C86A15">
              <w:rPr>
                <w:rStyle w:val="Hyperlink"/>
                <w:rFonts w:ascii="Arial" w:hAnsi="Arial" w:cs="Arial"/>
                <w:noProof/>
                <w:webHidden/>
                <w:sz w:val="24"/>
                <w:szCs w:val="24"/>
              </w:rPr>
              <w:fldChar w:fldCharType="end"/>
            </w:r>
          </w:hyperlink>
        </w:p>
        <w:p w14:paraId="455A79AA" w14:textId="38298BAF" w:rsidR="00C86A15" w:rsidRPr="00C86A15" w:rsidRDefault="00000000">
          <w:pPr>
            <w:pStyle w:val="Sumrio3"/>
            <w:tabs>
              <w:tab w:val="left" w:pos="1320"/>
              <w:tab w:val="right" w:leader="dot" w:pos="9061"/>
            </w:tabs>
            <w:rPr>
              <w:rStyle w:val="Hyperlink"/>
              <w:rFonts w:ascii="Arial" w:hAnsi="Arial" w:cs="Arial"/>
              <w:noProof/>
              <w:sz w:val="24"/>
              <w:szCs w:val="24"/>
            </w:rPr>
          </w:pPr>
          <w:hyperlink w:anchor="_Toc152533241" w:history="1">
            <w:r w:rsidR="00C86A15" w:rsidRPr="00C86A15">
              <w:rPr>
                <w:rStyle w:val="Hyperlink"/>
                <w:rFonts w:ascii="Arial" w:hAnsi="Arial" w:cs="Arial"/>
                <w:noProof/>
                <w:sz w:val="24"/>
                <w:szCs w:val="24"/>
              </w:rPr>
              <w:t>2.4.1</w:t>
            </w:r>
            <w:r w:rsidR="00C86A15" w:rsidRPr="00C86A15">
              <w:rPr>
                <w:rStyle w:val="Hyperlink"/>
                <w:rFonts w:ascii="Arial" w:hAnsi="Arial" w:cs="Arial"/>
                <w:noProof/>
                <w:sz w:val="24"/>
                <w:szCs w:val="24"/>
              </w:rPr>
              <w:tab/>
              <w:t>Casos de Uso</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_Toc152533241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46</w:t>
            </w:r>
            <w:r w:rsidR="00C86A15" w:rsidRPr="00C86A15">
              <w:rPr>
                <w:rStyle w:val="Hyperlink"/>
                <w:rFonts w:ascii="Arial" w:hAnsi="Arial" w:cs="Arial"/>
                <w:noProof/>
                <w:webHidden/>
                <w:sz w:val="24"/>
                <w:szCs w:val="24"/>
              </w:rPr>
              <w:fldChar w:fldCharType="end"/>
            </w:r>
          </w:hyperlink>
        </w:p>
        <w:p w14:paraId="3AFA5017" w14:textId="3EED77B7" w:rsidR="00C86A15" w:rsidRPr="00C86A15" w:rsidRDefault="00000000">
          <w:pPr>
            <w:pStyle w:val="Sumrio3"/>
            <w:tabs>
              <w:tab w:val="left" w:pos="1320"/>
              <w:tab w:val="right" w:leader="dot" w:pos="9061"/>
            </w:tabs>
            <w:rPr>
              <w:rStyle w:val="Hyperlink"/>
              <w:rFonts w:ascii="Arial" w:hAnsi="Arial" w:cs="Arial"/>
              <w:noProof/>
              <w:sz w:val="24"/>
              <w:szCs w:val="24"/>
            </w:rPr>
          </w:pPr>
          <w:hyperlink w:anchor="_Toc152533242" w:history="1">
            <w:r w:rsidR="00C86A15" w:rsidRPr="00C86A15">
              <w:rPr>
                <w:rStyle w:val="Hyperlink"/>
                <w:rFonts w:ascii="Arial" w:hAnsi="Arial" w:cs="Arial"/>
                <w:noProof/>
                <w:sz w:val="24"/>
                <w:szCs w:val="24"/>
              </w:rPr>
              <w:t>2.4.2</w:t>
            </w:r>
            <w:r w:rsidR="00C86A15" w:rsidRPr="00C86A15">
              <w:rPr>
                <w:rStyle w:val="Hyperlink"/>
                <w:rFonts w:ascii="Arial" w:hAnsi="Arial" w:cs="Arial"/>
                <w:noProof/>
                <w:sz w:val="24"/>
                <w:szCs w:val="24"/>
              </w:rPr>
              <w:tab/>
              <w:t>Classes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_Toc152533242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48</w:t>
            </w:r>
            <w:r w:rsidR="00C86A15" w:rsidRPr="00C86A15">
              <w:rPr>
                <w:rStyle w:val="Hyperlink"/>
                <w:rFonts w:ascii="Arial" w:hAnsi="Arial" w:cs="Arial"/>
                <w:noProof/>
                <w:webHidden/>
                <w:sz w:val="24"/>
                <w:szCs w:val="24"/>
              </w:rPr>
              <w:fldChar w:fldCharType="end"/>
            </w:r>
          </w:hyperlink>
        </w:p>
        <w:p w14:paraId="2FDF5A53" w14:textId="733891CE" w:rsidR="00C86A15" w:rsidRPr="00C86A15" w:rsidRDefault="00000000">
          <w:pPr>
            <w:pStyle w:val="Sumrio3"/>
            <w:tabs>
              <w:tab w:val="left" w:pos="1100"/>
              <w:tab w:val="right" w:leader="dot" w:pos="9061"/>
            </w:tabs>
            <w:rPr>
              <w:rStyle w:val="Hyperlink"/>
              <w:rFonts w:ascii="Arial" w:hAnsi="Arial" w:cs="Arial"/>
              <w:noProof/>
              <w:sz w:val="24"/>
              <w:szCs w:val="24"/>
            </w:rPr>
          </w:pPr>
          <w:hyperlink w:anchor="_Toc152533243" w:history="1">
            <w:r w:rsidR="00C86A15" w:rsidRPr="00C86A15">
              <w:rPr>
                <w:rStyle w:val="Hyperlink"/>
                <w:rFonts w:ascii="Arial" w:hAnsi="Arial" w:cs="Arial"/>
                <w:noProof/>
                <w:sz w:val="24"/>
                <w:szCs w:val="24"/>
              </w:rPr>
              <w:t>2.5</w:t>
            </w:r>
            <w:r w:rsidR="00C86A15" w:rsidRPr="00C86A15">
              <w:rPr>
                <w:rStyle w:val="Hyperlink"/>
                <w:rFonts w:ascii="Arial" w:hAnsi="Arial" w:cs="Arial"/>
                <w:noProof/>
                <w:sz w:val="24"/>
                <w:szCs w:val="24"/>
              </w:rPr>
              <w:tab/>
              <w:t>Projeto de Banco de Dados não relacional e orientado a documentos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_Toc152533243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49</w:t>
            </w:r>
            <w:r w:rsidR="00C86A15" w:rsidRPr="00C86A15">
              <w:rPr>
                <w:rStyle w:val="Hyperlink"/>
                <w:rFonts w:ascii="Arial" w:hAnsi="Arial" w:cs="Arial"/>
                <w:noProof/>
                <w:webHidden/>
                <w:sz w:val="24"/>
                <w:szCs w:val="24"/>
              </w:rPr>
              <w:fldChar w:fldCharType="end"/>
            </w:r>
          </w:hyperlink>
        </w:p>
        <w:p w14:paraId="2698DF12" w14:textId="66CE6A88" w:rsidR="00C86A15" w:rsidRPr="00C86A15" w:rsidRDefault="00000000">
          <w:pPr>
            <w:pStyle w:val="Sumrio3"/>
            <w:tabs>
              <w:tab w:val="left" w:pos="1320"/>
              <w:tab w:val="right" w:leader="dot" w:pos="9061"/>
            </w:tabs>
            <w:rPr>
              <w:rStyle w:val="Hyperlink"/>
              <w:rFonts w:ascii="Arial" w:hAnsi="Arial" w:cs="Arial"/>
              <w:noProof/>
              <w:sz w:val="24"/>
              <w:szCs w:val="24"/>
            </w:rPr>
          </w:pPr>
          <w:hyperlink w:anchor="_Toc152533244" w:history="1">
            <w:r w:rsidR="00C86A15" w:rsidRPr="00C86A15">
              <w:rPr>
                <w:rStyle w:val="Hyperlink"/>
                <w:rFonts w:ascii="Arial" w:hAnsi="Arial" w:cs="Arial"/>
                <w:noProof/>
                <w:sz w:val="24"/>
                <w:szCs w:val="24"/>
              </w:rPr>
              <w:t>2.5.1</w:t>
            </w:r>
            <w:r w:rsidR="00C86A15" w:rsidRPr="00C86A15">
              <w:rPr>
                <w:rStyle w:val="Hyperlink"/>
                <w:rFonts w:ascii="Arial" w:hAnsi="Arial" w:cs="Arial"/>
                <w:noProof/>
                <w:sz w:val="24"/>
                <w:szCs w:val="24"/>
              </w:rPr>
              <w:tab/>
              <w:t>Diagrama de classes do Banco de Dados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_Toc152533244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49</w:t>
            </w:r>
            <w:r w:rsidR="00C86A15" w:rsidRPr="00C86A15">
              <w:rPr>
                <w:rStyle w:val="Hyperlink"/>
                <w:rFonts w:ascii="Arial" w:hAnsi="Arial" w:cs="Arial"/>
                <w:noProof/>
                <w:webHidden/>
                <w:sz w:val="24"/>
                <w:szCs w:val="24"/>
              </w:rPr>
              <w:fldChar w:fldCharType="end"/>
            </w:r>
          </w:hyperlink>
        </w:p>
        <w:p w14:paraId="51B282DD" w14:textId="1BE11626" w:rsidR="00C86A15" w:rsidRPr="00C86A15" w:rsidRDefault="00000000">
          <w:pPr>
            <w:pStyle w:val="Sumrio3"/>
            <w:tabs>
              <w:tab w:val="left" w:pos="1100"/>
              <w:tab w:val="right" w:leader="dot" w:pos="9061"/>
            </w:tabs>
            <w:rPr>
              <w:rStyle w:val="Hyperlink"/>
              <w:rFonts w:ascii="Arial" w:hAnsi="Arial" w:cs="Arial"/>
              <w:noProof/>
              <w:sz w:val="24"/>
              <w:szCs w:val="24"/>
            </w:rPr>
          </w:pPr>
          <w:hyperlink w:anchor="_Toc152533245" w:history="1">
            <w:r w:rsidR="00C86A15" w:rsidRPr="00C86A15">
              <w:rPr>
                <w:rStyle w:val="Hyperlink"/>
                <w:rFonts w:ascii="Arial" w:hAnsi="Arial" w:cs="Arial"/>
                <w:noProof/>
                <w:sz w:val="24"/>
                <w:szCs w:val="24"/>
              </w:rPr>
              <w:t>2.6</w:t>
            </w:r>
            <w:r w:rsidR="00C86A15" w:rsidRPr="00C86A15">
              <w:rPr>
                <w:rStyle w:val="Hyperlink"/>
                <w:rFonts w:ascii="Arial" w:hAnsi="Arial" w:cs="Arial"/>
                <w:noProof/>
                <w:sz w:val="24"/>
                <w:szCs w:val="24"/>
              </w:rPr>
              <w:tab/>
              <w:t>Quadro Comparativo</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_Toc152533245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49</w:t>
            </w:r>
            <w:r w:rsidR="00C86A15" w:rsidRPr="00C86A15">
              <w:rPr>
                <w:rStyle w:val="Hyperlink"/>
                <w:rFonts w:ascii="Arial" w:hAnsi="Arial" w:cs="Arial"/>
                <w:noProof/>
                <w:webHidden/>
                <w:sz w:val="24"/>
                <w:szCs w:val="24"/>
              </w:rPr>
              <w:fldChar w:fldCharType="end"/>
            </w:r>
          </w:hyperlink>
        </w:p>
        <w:p w14:paraId="48534382" w14:textId="2A518993" w:rsidR="00C86A15" w:rsidRPr="00C86A15" w:rsidRDefault="00000000" w:rsidP="001C6E2E">
          <w:pPr>
            <w:pStyle w:val="Sumrio3"/>
            <w:tabs>
              <w:tab w:val="left" w:pos="1276"/>
              <w:tab w:val="right" w:leader="dot" w:pos="9061"/>
            </w:tabs>
            <w:rPr>
              <w:rStyle w:val="Hyperlink"/>
              <w:rFonts w:ascii="Arial" w:hAnsi="Arial" w:cs="Arial"/>
              <w:noProof/>
              <w:sz w:val="24"/>
              <w:szCs w:val="24"/>
            </w:rPr>
          </w:pPr>
          <w:hyperlink w:anchor="_Toc152533246" w:history="1">
            <w:r w:rsidR="00C86A15" w:rsidRPr="00C86A15">
              <w:rPr>
                <w:rStyle w:val="Hyperlink"/>
                <w:rFonts w:ascii="Arial" w:hAnsi="Arial" w:cs="Arial"/>
                <w:noProof/>
                <w:sz w:val="24"/>
                <w:szCs w:val="24"/>
              </w:rPr>
              <w:t>2.6.1</w:t>
            </w:r>
            <w:r w:rsidR="00C86A15" w:rsidRPr="00C86A15">
              <w:rPr>
                <w:rStyle w:val="Hyperlink"/>
                <w:rFonts w:ascii="Arial" w:hAnsi="Arial" w:cs="Arial"/>
                <w:noProof/>
                <w:sz w:val="24"/>
                <w:szCs w:val="24"/>
              </w:rPr>
              <w:tab/>
              <w:t xml:space="preserve">Quadro Comparativo –  Requisitos Funcionais, Protótipos e Casos de </w:t>
            </w:r>
            <w:r w:rsidR="001C6E2E">
              <w:rPr>
                <w:rStyle w:val="Hyperlink"/>
                <w:rFonts w:ascii="Arial" w:hAnsi="Arial" w:cs="Arial"/>
                <w:noProof/>
                <w:sz w:val="24"/>
                <w:szCs w:val="24"/>
              </w:rPr>
              <w:t xml:space="preserve">   </w:t>
            </w:r>
            <w:r w:rsidR="00C86A15" w:rsidRPr="00C86A15">
              <w:rPr>
                <w:rStyle w:val="Hyperlink"/>
                <w:rFonts w:ascii="Arial" w:hAnsi="Arial" w:cs="Arial"/>
                <w:noProof/>
                <w:sz w:val="24"/>
                <w:szCs w:val="24"/>
              </w:rPr>
              <w:t>Uso</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_Toc152533246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50</w:t>
            </w:r>
            <w:r w:rsidR="00C86A15" w:rsidRPr="00C86A15">
              <w:rPr>
                <w:rStyle w:val="Hyperlink"/>
                <w:rFonts w:ascii="Arial" w:hAnsi="Arial" w:cs="Arial"/>
                <w:noProof/>
                <w:webHidden/>
                <w:sz w:val="24"/>
                <w:szCs w:val="24"/>
              </w:rPr>
              <w:fldChar w:fldCharType="end"/>
            </w:r>
          </w:hyperlink>
        </w:p>
        <w:p w14:paraId="3D51A94B" w14:textId="45B65CB0" w:rsidR="00C86A15" w:rsidRPr="00C86A15" w:rsidRDefault="00000000">
          <w:pPr>
            <w:pStyle w:val="Sumrio1"/>
            <w:tabs>
              <w:tab w:val="left" w:pos="440"/>
              <w:tab w:val="right" w:leader="dot" w:pos="9061"/>
            </w:tabs>
            <w:rPr>
              <w:rStyle w:val="Hyperlink"/>
              <w:rFonts w:ascii="Arial" w:hAnsi="Arial" w:cs="Arial"/>
              <w:noProof/>
              <w:sz w:val="24"/>
              <w:szCs w:val="24"/>
            </w:rPr>
          </w:pPr>
          <w:hyperlink w:anchor="_Toc152533247" w:history="1">
            <w:r w:rsidR="00C86A15" w:rsidRPr="00C86A15">
              <w:rPr>
                <w:rStyle w:val="Hyperlink"/>
                <w:rFonts w:ascii="Arial" w:hAnsi="Arial" w:cs="Arial"/>
                <w:noProof/>
                <w:sz w:val="24"/>
                <w:szCs w:val="24"/>
              </w:rPr>
              <w:t>3</w:t>
            </w:r>
            <w:r w:rsidR="00C86A15" w:rsidRPr="00C86A15">
              <w:rPr>
                <w:rStyle w:val="Hyperlink"/>
                <w:rFonts w:ascii="Arial" w:hAnsi="Arial" w:cs="Arial"/>
                <w:noProof/>
                <w:sz w:val="24"/>
                <w:szCs w:val="24"/>
              </w:rPr>
              <w:tab/>
              <w:t>FUNDAMENTAÇÃO TEÓRICA</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_Toc152533247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73</w:t>
            </w:r>
            <w:r w:rsidR="00C86A15" w:rsidRPr="00C86A15">
              <w:rPr>
                <w:rStyle w:val="Hyperlink"/>
                <w:rFonts w:ascii="Arial" w:hAnsi="Arial" w:cs="Arial"/>
                <w:noProof/>
                <w:webHidden/>
                <w:sz w:val="24"/>
                <w:szCs w:val="24"/>
              </w:rPr>
              <w:fldChar w:fldCharType="end"/>
            </w:r>
          </w:hyperlink>
        </w:p>
        <w:p w14:paraId="00D87EA3" w14:textId="4EFD1DD1" w:rsidR="00C86A15" w:rsidRPr="00C86A15" w:rsidRDefault="00000000">
          <w:pPr>
            <w:pStyle w:val="Sumrio3"/>
            <w:tabs>
              <w:tab w:val="left" w:pos="1100"/>
              <w:tab w:val="right" w:leader="dot" w:pos="9061"/>
            </w:tabs>
            <w:rPr>
              <w:rStyle w:val="Hyperlink"/>
              <w:rFonts w:ascii="Arial" w:hAnsi="Arial" w:cs="Arial"/>
              <w:noProof/>
              <w:sz w:val="24"/>
              <w:szCs w:val="24"/>
            </w:rPr>
          </w:pPr>
          <w:hyperlink w:anchor="_Toc152533248" w:history="1">
            <w:r w:rsidR="00C86A15" w:rsidRPr="00C86A15">
              <w:rPr>
                <w:rStyle w:val="Hyperlink"/>
                <w:rFonts w:ascii="Arial" w:hAnsi="Arial" w:cs="Arial"/>
                <w:noProof/>
                <w:sz w:val="24"/>
                <w:szCs w:val="24"/>
              </w:rPr>
              <w:t>3.1</w:t>
            </w:r>
            <w:r w:rsidR="00C86A15" w:rsidRPr="00C86A15">
              <w:rPr>
                <w:rStyle w:val="Hyperlink"/>
                <w:rFonts w:ascii="Arial" w:hAnsi="Arial" w:cs="Arial"/>
                <w:noProof/>
                <w:sz w:val="24"/>
                <w:szCs w:val="24"/>
              </w:rPr>
              <w:tab/>
              <w:t xml:space="preserve">O que é o processo de socialização? </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_Toc152533248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73</w:t>
            </w:r>
            <w:r w:rsidR="00C86A15" w:rsidRPr="00C86A15">
              <w:rPr>
                <w:rStyle w:val="Hyperlink"/>
                <w:rFonts w:ascii="Arial" w:hAnsi="Arial" w:cs="Arial"/>
                <w:noProof/>
                <w:webHidden/>
                <w:sz w:val="24"/>
                <w:szCs w:val="24"/>
              </w:rPr>
              <w:fldChar w:fldCharType="end"/>
            </w:r>
          </w:hyperlink>
        </w:p>
        <w:p w14:paraId="0C7EE545" w14:textId="0D5B126C" w:rsidR="00C86A15" w:rsidRPr="00C86A15" w:rsidRDefault="00000000">
          <w:pPr>
            <w:pStyle w:val="Sumrio3"/>
            <w:tabs>
              <w:tab w:val="left" w:pos="1100"/>
              <w:tab w:val="right" w:leader="dot" w:pos="9061"/>
            </w:tabs>
            <w:rPr>
              <w:rStyle w:val="Hyperlink"/>
              <w:rFonts w:ascii="Arial" w:hAnsi="Arial" w:cs="Arial"/>
              <w:noProof/>
              <w:sz w:val="24"/>
              <w:szCs w:val="24"/>
            </w:rPr>
          </w:pPr>
          <w:hyperlink w:anchor="_Toc152533249" w:history="1">
            <w:r w:rsidR="00C86A15" w:rsidRPr="00C86A15">
              <w:rPr>
                <w:rStyle w:val="Hyperlink"/>
                <w:rFonts w:ascii="Arial" w:hAnsi="Arial" w:cs="Arial"/>
                <w:noProof/>
                <w:sz w:val="24"/>
                <w:szCs w:val="24"/>
              </w:rPr>
              <w:t>3.2</w:t>
            </w:r>
            <w:r w:rsidR="00C86A15" w:rsidRPr="00C86A15">
              <w:rPr>
                <w:rStyle w:val="Hyperlink"/>
                <w:rFonts w:ascii="Arial" w:hAnsi="Arial" w:cs="Arial"/>
                <w:noProof/>
                <w:sz w:val="24"/>
                <w:szCs w:val="24"/>
              </w:rPr>
              <w:tab/>
              <w:t>Redes sociais e a socialização</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_Toc152533249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74</w:t>
            </w:r>
            <w:r w:rsidR="00C86A15" w:rsidRPr="00C86A15">
              <w:rPr>
                <w:rStyle w:val="Hyperlink"/>
                <w:rFonts w:ascii="Arial" w:hAnsi="Arial" w:cs="Arial"/>
                <w:noProof/>
                <w:webHidden/>
                <w:sz w:val="24"/>
                <w:szCs w:val="24"/>
              </w:rPr>
              <w:fldChar w:fldCharType="end"/>
            </w:r>
          </w:hyperlink>
        </w:p>
        <w:p w14:paraId="7B2E486D" w14:textId="667BA296" w:rsidR="00C86A15" w:rsidRPr="00C86A15" w:rsidRDefault="00000000">
          <w:pPr>
            <w:pStyle w:val="Sumrio3"/>
            <w:tabs>
              <w:tab w:val="left" w:pos="1320"/>
              <w:tab w:val="right" w:leader="dot" w:pos="9061"/>
            </w:tabs>
            <w:rPr>
              <w:rStyle w:val="Hyperlink"/>
              <w:rFonts w:ascii="Arial" w:hAnsi="Arial" w:cs="Arial"/>
              <w:noProof/>
              <w:sz w:val="24"/>
              <w:szCs w:val="24"/>
            </w:rPr>
          </w:pPr>
          <w:hyperlink w:anchor="_Toc152533250" w:history="1">
            <w:r w:rsidR="00C86A15" w:rsidRPr="00C86A15">
              <w:rPr>
                <w:rStyle w:val="Hyperlink"/>
                <w:rFonts w:ascii="Arial" w:hAnsi="Arial" w:cs="Arial"/>
                <w:noProof/>
                <w:sz w:val="24"/>
                <w:szCs w:val="24"/>
              </w:rPr>
              <w:t>3.2.1</w:t>
            </w:r>
            <w:r w:rsidR="00C86A15" w:rsidRPr="00C86A15">
              <w:rPr>
                <w:rStyle w:val="Hyperlink"/>
                <w:rFonts w:ascii="Arial" w:hAnsi="Arial" w:cs="Arial"/>
                <w:noProof/>
                <w:sz w:val="24"/>
                <w:szCs w:val="24"/>
              </w:rPr>
              <w:tab/>
              <w:t>Benefícios das Redes Sociais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_Toc152533250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75</w:t>
            </w:r>
            <w:r w:rsidR="00C86A15" w:rsidRPr="00C86A15">
              <w:rPr>
                <w:rStyle w:val="Hyperlink"/>
                <w:rFonts w:ascii="Arial" w:hAnsi="Arial" w:cs="Arial"/>
                <w:noProof/>
                <w:webHidden/>
                <w:sz w:val="24"/>
                <w:szCs w:val="24"/>
              </w:rPr>
              <w:fldChar w:fldCharType="end"/>
            </w:r>
          </w:hyperlink>
        </w:p>
        <w:p w14:paraId="399D8A6D" w14:textId="551E15FE" w:rsidR="00C86A15" w:rsidRPr="00C86A15" w:rsidRDefault="00000000">
          <w:pPr>
            <w:pStyle w:val="Sumrio3"/>
            <w:tabs>
              <w:tab w:val="left" w:pos="1320"/>
              <w:tab w:val="right" w:leader="dot" w:pos="9061"/>
            </w:tabs>
            <w:rPr>
              <w:rStyle w:val="Hyperlink"/>
              <w:rFonts w:ascii="Arial" w:hAnsi="Arial" w:cs="Arial"/>
              <w:noProof/>
              <w:sz w:val="24"/>
              <w:szCs w:val="24"/>
            </w:rPr>
          </w:pPr>
          <w:hyperlink w:anchor="_Toc152533251" w:history="1">
            <w:r w:rsidR="00C86A15" w:rsidRPr="00C86A15">
              <w:rPr>
                <w:rStyle w:val="Hyperlink"/>
                <w:rFonts w:ascii="Arial" w:hAnsi="Arial" w:cs="Arial"/>
                <w:noProof/>
                <w:sz w:val="24"/>
                <w:szCs w:val="24"/>
              </w:rPr>
              <w:t>3.2.2</w:t>
            </w:r>
            <w:r w:rsidR="00C86A15" w:rsidRPr="00C86A15">
              <w:rPr>
                <w:rStyle w:val="Hyperlink"/>
                <w:rFonts w:ascii="Arial" w:hAnsi="Arial" w:cs="Arial"/>
                <w:noProof/>
                <w:sz w:val="24"/>
                <w:szCs w:val="24"/>
              </w:rPr>
              <w:tab/>
              <w:t xml:space="preserve">Prejuízo dos usos excessivos das Redes Sociais </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_Toc152533251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75</w:t>
            </w:r>
            <w:r w:rsidR="00C86A15" w:rsidRPr="00C86A15">
              <w:rPr>
                <w:rStyle w:val="Hyperlink"/>
                <w:rFonts w:ascii="Arial" w:hAnsi="Arial" w:cs="Arial"/>
                <w:noProof/>
                <w:webHidden/>
                <w:sz w:val="24"/>
                <w:szCs w:val="24"/>
              </w:rPr>
              <w:fldChar w:fldCharType="end"/>
            </w:r>
          </w:hyperlink>
        </w:p>
        <w:p w14:paraId="6BD44D63" w14:textId="423D5442" w:rsidR="00C86A15" w:rsidRPr="00C86A15" w:rsidRDefault="00000000">
          <w:pPr>
            <w:pStyle w:val="Sumrio3"/>
            <w:tabs>
              <w:tab w:val="left" w:pos="1100"/>
              <w:tab w:val="right" w:leader="dot" w:pos="9061"/>
            </w:tabs>
            <w:rPr>
              <w:rStyle w:val="Hyperlink"/>
              <w:rFonts w:ascii="Arial" w:hAnsi="Arial" w:cs="Arial"/>
              <w:noProof/>
              <w:sz w:val="24"/>
              <w:szCs w:val="24"/>
            </w:rPr>
          </w:pPr>
          <w:hyperlink w:anchor="_Toc152533252" w:history="1">
            <w:r w:rsidR="00C86A15" w:rsidRPr="00C86A15">
              <w:rPr>
                <w:rStyle w:val="Hyperlink"/>
                <w:rFonts w:ascii="Arial" w:hAnsi="Arial" w:cs="Arial"/>
                <w:noProof/>
                <w:sz w:val="24"/>
                <w:szCs w:val="24"/>
              </w:rPr>
              <w:t>3.3</w:t>
            </w:r>
            <w:r w:rsidR="00C86A15" w:rsidRPr="00C86A15">
              <w:rPr>
                <w:rStyle w:val="Hyperlink"/>
                <w:rFonts w:ascii="Arial" w:hAnsi="Arial" w:cs="Arial"/>
                <w:noProof/>
                <w:sz w:val="24"/>
                <w:szCs w:val="24"/>
              </w:rPr>
              <w:tab/>
              <w:t>Uso das redes sociais na educação</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_Toc152533252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77</w:t>
            </w:r>
            <w:r w:rsidR="00C86A15" w:rsidRPr="00C86A15">
              <w:rPr>
                <w:rStyle w:val="Hyperlink"/>
                <w:rFonts w:ascii="Arial" w:hAnsi="Arial" w:cs="Arial"/>
                <w:noProof/>
                <w:webHidden/>
                <w:sz w:val="24"/>
                <w:szCs w:val="24"/>
              </w:rPr>
              <w:fldChar w:fldCharType="end"/>
            </w:r>
          </w:hyperlink>
        </w:p>
        <w:p w14:paraId="4AA9CE58" w14:textId="45465C04" w:rsidR="00C86A15" w:rsidRPr="00C86A15" w:rsidRDefault="00000000">
          <w:pPr>
            <w:pStyle w:val="Sumrio3"/>
            <w:tabs>
              <w:tab w:val="left" w:pos="1100"/>
              <w:tab w:val="right" w:leader="dot" w:pos="9061"/>
            </w:tabs>
            <w:rPr>
              <w:rStyle w:val="Hyperlink"/>
              <w:rFonts w:ascii="Arial" w:hAnsi="Arial" w:cs="Arial"/>
              <w:noProof/>
              <w:sz w:val="24"/>
              <w:szCs w:val="24"/>
            </w:rPr>
          </w:pPr>
          <w:hyperlink w:anchor="_Toc152533253" w:history="1">
            <w:r w:rsidR="00C86A15" w:rsidRPr="00C86A15">
              <w:rPr>
                <w:rStyle w:val="Hyperlink"/>
                <w:rFonts w:ascii="Arial" w:hAnsi="Arial" w:cs="Arial"/>
                <w:noProof/>
                <w:sz w:val="24"/>
                <w:szCs w:val="24"/>
              </w:rPr>
              <w:t>3.4</w:t>
            </w:r>
            <w:r w:rsidR="00C86A15" w:rsidRPr="00C86A15">
              <w:rPr>
                <w:rStyle w:val="Hyperlink"/>
                <w:rFonts w:ascii="Arial" w:hAnsi="Arial" w:cs="Arial"/>
                <w:noProof/>
                <w:sz w:val="24"/>
                <w:szCs w:val="24"/>
              </w:rPr>
              <w:tab/>
              <w:t>Desafios para a integração da tecnologia na educação</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_Toc152533253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79</w:t>
            </w:r>
            <w:r w:rsidR="00C86A15" w:rsidRPr="00C86A15">
              <w:rPr>
                <w:rStyle w:val="Hyperlink"/>
                <w:rFonts w:ascii="Arial" w:hAnsi="Arial" w:cs="Arial"/>
                <w:noProof/>
                <w:webHidden/>
                <w:sz w:val="24"/>
                <w:szCs w:val="24"/>
              </w:rPr>
              <w:fldChar w:fldCharType="end"/>
            </w:r>
          </w:hyperlink>
        </w:p>
        <w:p w14:paraId="6F5DD7B7" w14:textId="66D861B2" w:rsidR="00C86A15" w:rsidRPr="00C86A15" w:rsidRDefault="00000000">
          <w:pPr>
            <w:pStyle w:val="Sumrio1"/>
            <w:tabs>
              <w:tab w:val="left" w:pos="440"/>
              <w:tab w:val="right" w:leader="dot" w:pos="9061"/>
            </w:tabs>
            <w:rPr>
              <w:rStyle w:val="Hyperlink"/>
              <w:rFonts w:ascii="Arial" w:hAnsi="Arial" w:cs="Arial"/>
              <w:noProof/>
              <w:sz w:val="24"/>
              <w:szCs w:val="24"/>
            </w:rPr>
          </w:pPr>
          <w:hyperlink w:anchor="_Toc152533254" w:history="1">
            <w:r w:rsidR="00C86A15" w:rsidRPr="00C86A15">
              <w:rPr>
                <w:rStyle w:val="Hyperlink"/>
                <w:rFonts w:ascii="Arial" w:hAnsi="Arial" w:cs="Arial"/>
                <w:noProof/>
                <w:sz w:val="24"/>
                <w:szCs w:val="24"/>
              </w:rPr>
              <w:t>4</w:t>
            </w:r>
            <w:r w:rsidR="00C86A15" w:rsidRPr="00C86A15">
              <w:rPr>
                <w:rStyle w:val="Hyperlink"/>
                <w:rFonts w:ascii="Arial" w:hAnsi="Arial" w:cs="Arial"/>
                <w:noProof/>
                <w:sz w:val="24"/>
                <w:szCs w:val="24"/>
              </w:rPr>
              <w:tab/>
              <w:t>Conclusão</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_Toc152533254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83</w:t>
            </w:r>
            <w:r w:rsidR="00C86A15" w:rsidRPr="00C86A15">
              <w:rPr>
                <w:rStyle w:val="Hyperlink"/>
                <w:rFonts w:ascii="Arial" w:hAnsi="Arial" w:cs="Arial"/>
                <w:noProof/>
                <w:webHidden/>
                <w:sz w:val="24"/>
                <w:szCs w:val="24"/>
              </w:rPr>
              <w:fldChar w:fldCharType="end"/>
            </w:r>
          </w:hyperlink>
        </w:p>
        <w:p w14:paraId="7E2967D6" w14:textId="356AF754" w:rsidR="00C86A15" w:rsidRPr="00C86A15" w:rsidRDefault="00000000">
          <w:pPr>
            <w:pStyle w:val="Sumrio1"/>
            <w:tabs>
              <w:tab w:val="left" w:pos="440"/>
              <w:tab w:val="right" w:leader="dot" w:pos="9061"/>
            </w:tabs>
            <w:rPr>
              <w:rStyle w:val="Hyperlink"/>
              <w:rFonts w:ascii="Arial" w:hAnsi="Arial" w:cs="Arial"/>
              <w:noProof/>
              <w:sz w:val="24"/>
              <w:szCs w:val="24"/>
            </w:rPr>
          </w:pPr>
          <w:hyperlink w:anchor="_Toc152533255" w:history="1">
            <w:r w:rsidR="00C86A15" w:rsidRPr="00C86A15">
              <w:rPr>
                <w:rStyle w:val="Hyperlink"/>
                <w:rFonts w:ascii="Arial" w:hAnsi="Arial" w:cs="Arial"/>
                <w:noProof/>
                <w:sz w:val="24"/>
                <w:szCs w:val="24"/>
              </w:rPr>
              <w:t>5</w:t>
            </w:r>
            <w:r w:rsidR="00C86A15" w:rsidRPr="00C86A15">
              <w:rPr>
                <w:rStyle w:val="Hyperlink"/>
                <w:rFonts w:ascii="Arial" w:hAnsi="Arial" w:cs="Arial"/>
                <w:noProof/>
                <w:sz w:val="24"/>
                <w:szCs w:val="24"/>
              </w:rPr>
              <w:tab/>
              <w:t>Referências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_Toc152533255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84</w:t>
            </w:r>
            <w:r w:rsidR="00C86A15" w:rsidRPr="00C86A15">
              <w:rPr>
                <w:rStyle w:val="Hyperlink"/>
                <w:rFonts w:ascii="Arial" w:hAnsi="Arial" w:cs="Arial"/>
                <w:noProof/>
                <w:webHidden/>
                <w:sz w:val="24"/>
                <w:szCs w:val="24"/>
              </w:rPr>
              <w:fldChar w:fldCharType="end"/>
            </w:r>
          </w:hyperlink>
        </w:p>
        <w:p w14:paraId="15816D5D" w14:textId="6B57DEDA" w:rsidR="00C86A15" w:rsidRPr="00C86A15" w:rsidRDefault="00000000">
          <w:pPr>
            <w:pStyle w:val="Sumrio1"/>
            <w:tabs>
              <w:tab w:val="right" w:leader="dot" w:pos="9061"/>
            </w:tabs>
            <w:rPr>
              <w:rStyle w:val="Hyperlink"/>
              <w:rFonts w:ascii="Arial" w:hAnsi="Arial" w:cs="Arial"/>
              <w:noProof/>
              <w:sz w:val="24"/>
              <w:szCs w:val="24"/>
            </w:rPr>
          </w:pPr>
          <w:hyperlink w:anchor="_Toc152533256" w:history="1">
            <w:r w:rsidR="00C86A15" w:rsidRPr="00C86A15">
              <w:rPr>
                <w:rStyle w:val="Hyperlink"/>
                <w:rFonts w:ascii="Arial" w:hAnsi="Arial" w:cs="Arial"/>
                <w:noProof/>
                <w:sz w:val="24"/>
                <w:szCs w:val="24"/>
              </w:rPr>
              <w:t>APÊNDICE A - Problematização (desenhos feitos em papel)</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_Toc152533256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85</w:t>
            </w:r>
            <w:r w:rsidR="00C86A15" w:rsidRPr="00C86A15">
              <w:rPr>
                <w:rStyle w:val="Hyperlink"/>
                <w:rFonts w:ascii="Arial" w:hAnsi="Arial" w:cs="Arial"/>
                <w:noProof/>
                <w:webHidden/>
                <w:sz w:val="24"/>
                <w:szCs w:val="24"/>
              </w:rPr>
              <w:fldChar w:fldCharType="end"/>
            </w:r>
          </w:hyperlink>
        </w:p>
        <w:p w14:paraId="214D3C90" w14:textId="06863B05" w:rsidR="00C86A15" w:rsidRPr="00C86A15" w:rsidRDefault="00000000">
          <w:pPr>
            <w:pStyle w:val="Sumrio3"/>
            <w:tabs>
              <w:tab w:val="right" w:leader="dot" w:pos="9061"/>
            </w:tabs>
            <w:rPr>
              <w:rStyle w:val="Hyperlink"/>
              <w:rFonts w:ascii="Arial" w:hAnsi="Arial" w:cs="Arial"/>
              <w:noProof/>
              <w:sz w:val="24"/>
              <w:szCs w:val="24"/>
            </w:rPr>
          </w:pPr>
          <w:hyperlink w:anchor="_Toc152533258" w:history="1">
            <w:r w:rsidR="00C86A15" w:rsidRPr="00C86A15">
              <w:rPr>
                <w:rStyle w:val="Hyperlink"/>
                <w:rFonts w:ascii="Arial" w:hAnsi="Arial" w:cs="Arial"/>
                <w:noProof/>
                <w:sz w:val="24"/>
                <w:szCs w:val="24"/>
              </w:rPr>
              <w:t>Esboço (Danilo Alfa)</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_Toc152533258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85</w:t>
            </w:r>
            <w:r w:rsidR="00C86A15" w:rsidRPr="00C86A15">
              <w:rPr>
                <w:rStyle w:val="Hyperlink"/>
                <w:rFonts w:ascii="Arial" w:hAnsi="Arial" w:cs="Arial"/>
                <w:noProof/>
                <w:webHidden/>
                <w:sz w:val="24"/>
                <w:szCs w:val="24"/>
              </w:rPr>
              <w:fldChar w:fldCharType="end"/>
            </w:r>
          </w:hyperlink>
        </w:p>
        <w:p w14:paraId="2B19277F" w14:textId="2A53DC30" w:rsidR="00C86A15" w:rsidRPr="00C86A15" w:rsidRDefault="00000000">
          <w:pPr>
            <w:pStyle w:val="Sumrio3"/>
            <w:tabs>
              <w:tab w:val="right" w:leader="dot" w:pos="9061"/>
            </w:tabs>
            <w:rPr>
              <w:rStyle w:val="Hyperlink"/>
              <w:rFonts w:ascii="Arial" w:hAnsi="Arial" w:cs="Arial"/>
              <w:noProof/>
              <w:sz w:val="24"/>
              <w:szCs w:val="24"/>
            </w:rPr>
          </w:pPr>
          <w:hyperlink w:anchor="_Toc152533259" w:history="1">
            <w:r w:rsidR="00C86A15" w:rsidRPr="00C86A15">
              <w:rPr>
                <w:rStyle w:val="Hyperlink"/>
                <w:rFonts w:ascii="Arial" w:hAnsi="Arial" w:cs="Arial"/>
                <w:noProof/>
                <w:sz w:val="24"/>
                <w:szCs w:val="24"/>
              </w:rPr>
              <w:t>Esboço (Jhonata Conceição)</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_Toc152533259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85</w:t>
            </w:r>
            <w:r w:rsidR="00C86A15" w:rsidRPr="00C86A15">
              <w:rPr>
                <w:rStyle w:val="Hyperlink"/>
                <w:rFonts w:ascii="Arial" w:hAnsi="Arial" w:cs="Arial"/>
                <w:noProof/>
                <w:webHidden/>
                <w:sz w:val="24"/>
                <w:szCs w:val="24"/>
              </w:rPr>
              <w:fldChar w:fldCharType="end"/>
            </w:r>
          </w:hyperlink>
        </w:p>
        <w:p w14:paraId="7F0CFC0A" w14:textId="343C90DB" w:rsidR="00C86A15" w:rsidRPr="00C86A15" w:rsidRDefault="00000000">
          <w:pPr>
            <w:pStyle w:val="Sumrio3"/>
            <w:tabs>
              <w:tab w:val="right" w:leader="dot" w:pos="9061"/>
            </w:tabs>
            <w:rPr>
              <w:rStyle w:val="Hyperlink"/>
              <w:rFonts w:ascii="Arial" w:hAnsi="Arial" w:cs="Arial"/>
              <w:noProof/>
              <w:sz w:val="24"/>
              <w:szCs w:val="24"/>
            </w:rPr>
          </w:pPr>
          <w:hyperlink w:anchor="_Toc152533260" w:history="1">
            <w:r w:rsidR="00C86A15" w:rsidRPr="00C86A15">
              <w:rPr>
                <w:rStyle w:val="Hyperlink"/>
                <w:rFonts w:ascii="Arial" w:hAnsi="Arial" w:cs="Arial"/>
                <w:noProof/>
                <w:sz w:val="24"/>
                <w:szCs w:val="24"/>
              </w:rPr>
              <w:t>Esboço (Leonardo Gargoriano)</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_Toc152533260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86</w:t>
            </w:r>
            <w:r w:rsidR="00C86A15" w:rsidRPr="00C86A15">
              <w:rPr>
                <w:rStyle w:val="Hyperlink"/>
                <w:rFonts w:ascii="Arial" w:hAnsi="Arial" w:cs="Arial"/>
                <w:noProof/>
                <w:webHidden/>
                <w:sz w:val="24"/>
                <w:szCs w:val="24"/>
              </w:rPr>
              <w:fldChar w:fldCharType="end"/>
            </w:r>
          </w:hyperlink>
        </w:p>
        <w:p w14:paraId="302E01B9" w14:textId="67FE773F" w:rsidR="00C86A15" w:rsidRPr="00C86A15" w:rsidRDefault="00000000">
          <w:pPr>
            <w:pStyle w:val="Sumrio3"/>
            <w:tabs>
              <w:tab w:val="right" w:leader="dot" w:pos="9061"/>
            </w:tabs>
            <w:rPr>
              <w:rStyle w:val="Hyperlink"/>
              <w:rFonts w:ascii="Arial" w:hAnsi="Arial" w:cs="Arial"/>
              <w:noProof/>
              <w:sz w:val="24"/>
              <w:szCs w:val="24"/>
            </w:rPr>
          </w:pPr>
          <w:hyperlink w:anchor="_Toc152533261" w:history="1">
            <w:r w:rsidR="00C86A15" w:rsidRPr="00C86A15">
              <w:rPr>
                <w:rStyle w:val="Hyperlink"/>
                <w:rFonts w:ascii="Arial" w:hAnsi="Arial" w:cs="Arial"/>
                <w:noProof/>
                <w:sz w:val="24"/>
                <w:szCs w:val="24"/>
              </w:rPr>
              <w:t>Esboço (Vitor Hugo Messias)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_Toc152533261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86</w:t>
            </w:r>
            <w:r w:rsidR="00C86A15" w:rsidRPr="00C86A15">
              <w:rPr>
                <w:rStyle w:val="Hyperlink"/>
                <w:rFonts w:ascii="Arial" w:hAnsi="Arial" w:cs="Arial"/>
                <w:noProof/>
                <w:webHidden/>
                <w:sz w:val="24"/>
                <w:szCs w:val="24"/>
              </w:rPr>
              <w:fldChar w:fldCharType="end"/>
            </w:r>
          </w:hyperlink>
        </w:p>
        <w:p w14:paraId="7004D3DF" w14:textId="137E8D39" w:rsidR="00C86A15" w:rsidRPr="00C86A15" w:rsidRDefault="00000000">
          <w:pPr>
            <w:pStyle w:val="Sumrio3"/>
            <w:tabs>
              <w:tab w:val="right" w:leader="dot" w:pos="9061"/>
            </w:tabs>
            <w:rPr>
              <w:rStyle w:val="Hyperlink"/>
              <w:rFonts w:ascii="Arial" w:hAnsi="Arial" w:cs="Arial"/>
              <w:noProof/>
              <w:sz w:val="24"/>
              <w:szCs w:val="24"/>
            </w:rPr>
          </w:pPr>
          <w:hyperlink w:anchor="_Toc152533262" w:history="1">
            <w:r w:rsidR="00C86A15" w:rsidRPr="00C86A15">
              <w:rPr>
                <w:rStyle w:val="Hyperlink"/>
                <w:rFonts w:ascii="Arial" w:hAnsi="Arial" w:cs="Arial"/>
                <w:noProof/>
                <w:sz w:val="24"/>
                <w:szCs w:val="24"/>
              </w:rPr>
              <w:t>Esboço (Vitor Hugo Rodrigues)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_Toc152533262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87</w:t>
            </w:r>
            <w:r w:rsidR="00C86A15" w:rsidRPr="00C86A15">
              <w:rPr>
                <w:rStyle w:val="Hyperlink"/>
                <w:rFonts w:ascii="Arial" w:hAnsi="Arial" w:cs="Arial"/>
                <w:noProof/>
                <w:webHidden/>
                <w:sz w:val="24"/>
                <w:szCs w:val="24"/>
              </w:rPr>
              <w:fldChar w:fldCharType="end"/>
            </w:r>
          </w:hyperlink>
        </w:p>
        <w:p w14:paraId="0440FEA9" w14:textId="08249B5F" w:rsidR="00C86A15" w:rsidRPr="00C86A15" w:rsidRDefault="00000000">
          <w:pPr>
            <w:pStyle w:val="Sumrio1"/>
            <w:tabs>
              <w:tab w:val="right" w:leader="dot" w:pos="9061"/>
            </w:tabs>
            <w:rPr>
              <w:rStyle w:val="Hyperlink"/>
              <w:rFonts w:ascii="Arial" w:hAnsi="Arial" w:cs="Arial"/>
              <w:noProof/>
              <w:sz w:val="24"/>
              <w:szCs w:val="24"/>
            </w:rPr>
          </w:pPr>
          <w:hyperlink w:anchor="_Toc152533263" w:history="1">
            <w:r w:rsidR="00C86A15" w:rsidRPr="00C86A15">
              <w:rPr>
                <w:rStyle w:val="Hyperlink"/>
                <w:rFonts w:ascii="Arial" w:hAnsi="Arial" w:cs="Arial"/>
                <w:noProof/>
                <w:sz w:val="24"/>
                <w:szCs w:val="24"/>
              </w:rPr>
              <w:t>APÊNDICE B - Prototipagem de baixa fidelidade (feito em papel)</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_Toc152533263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88</w:t>
            </w:r>
            <w:r w:rsidR="00C86A15" w:rsidRPr="00C86A15">
              <w:rPr>
                <w:rStyle w:val="Hyperlink"/>
                <w:rFonts w:ascii="Arial" w:hAnsi="Arial" w:cs="Arial"/>
                <w:noProof/>
                <w:webHidden/>
                <w:sz w:val="24"/>
                <w:szCs w:val="24"/>
              </w:rPr>
              <w:fldChar w:fldCharType="end"/>
            </w:r>
          </w:hyperlink>
        </w:p>
        <w:p w14:paraId="4C765B8E" w14:textId="03A24196" w:rsidR="00C86A15" w:rsidRPr="00C86A15" w:rsidRDefault="00000000">
          <w:pPr>
            <w:pStyle w:val="Sumrio3"/>
            <w:tabs>
              <w:tab w:val="right" w:leader="dot" w:pos="9061"/>
            </w:tabs>
            <w:rPr>
              <w:rStyle w:val="Hyperlink"/>
              <w:rFonts w:ascii="Arial" w:hAnsi="Arial" w:cs="Arial"/>
              <w:noProof/>
              <w:sz w:val="24"/>
              <w:szCs w:val="24"/>
            </w:rPr>
          </w:pPr>
          <w:hyperlink w:anchor="_Toc152533264" w:history="1">
            <w:r w:rsidR="00C86A15" w:rsidRPr="00C86A15">
              <w:rPr>
                <w:rStyle w:val="Hyperlink"/>
                <w:rFonts w:ascii="Arial" w:hAnsi="Arial" w:cs="Arial"/>
                <w:noProof/>
                <w:sz w:val="24"/>
                <w:szCs w:val="24"/>
              </w:rPr>
              <w:t>Tela de Classes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_Toc152533264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88</w:t>
            </w:r>
            <w:r w:rsidR="00C86A15" w:rsidRPr="00C86A15">
              <w:rPr>
                <w:rStyle w:val="Hyperlink"/>
                <w:rFonts w:ascii="Arial" w:hAnsi="Arial" w:cs="Arial"/>
                <w:noProof/>
                <w:webHidden/>
                <w:sz w:val="24"/>
                <w:szCs w:val="24"/>
              </w:rPr>
              <w:fldChar w:fldCharType="end"/>
            </w:r>
          </w:hyperlink>
        </w:p>
        <w:p w14:paraId="73A33F55" w14:textId="52FDDE48" w:rsidR="00C86A15" w:rsidRPr="00C86A15" w:rsidRDefault="00000000">
          <w:pPr>
            <w:pStyle w:val="Sumrio3"/>
            <w:tabs>
              <w:tab w:val="right" w:leader="dot" w:pos="9061"/>
            </w:tabs>
            <w:rPr>
              <w:rStyle w:val="Hyperlink"/>
              <w:rFonts w:ascii="Arial" w:hAnsi="Arial" w:cs="Arial"/>
              <w:noProof/>
              <w:sz w:val="24"/>
              <w:szCs w:val="24"/>
            </w:rPr>
          </w:pPr>
          <w:hyperlink w:anchor="_Toc152533265" w:history="1">
            <w:r w:rsidR="00C86A15" w:rsidRPr="00C86A15">
              <w:rPr>
                <w:rStyle w:val="Hyperlink"/>
                <w:rFonts w:ascii="Arial" w:hAnsi="Arial" w:cs="Arial"/>
                <w:noProof/>
                <w:sz w:val="24"/>
                <w:szCs w:val="24"/>
              </w:rPr>
              <w:t>Tela de Grupos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_Toc152533265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88</w:t>
            </w:r>
            <w:r w:rsidR="00C86A15" w:rsidRPr="00C86A15">
              <w:rPr>
                <w:rStyle w:val="Hyperlink"/>
                <w:rFonts w:ascii="Arial" w:hAnsi="Arial" w:cs="Arial"/>
                <w:noProof/>
                <w:webHidden/>
                <w:sz w:val="24"/>
                <w:szCs w:val="24"/>
              </w:rPr>
              <w:fldChar w:fldCharType="end"/>
            </w:r>
          </w:hyperlink>
        </w:p>
        <w:p w14:paraId="58C19D88" w14:textId="2F9BC8A3" w:rsidR="00C86A15" w:rsidRPr="00C86A15" w:rsidRDefault="00000000">
          <w:pPr>
            <w:pStyle w:val="Sumrio3"/>
            <w:tabs>
              <w:tab w:val="right" w:leader="dot" w:pos="9061"/>
            </w:tabs>
            <w:rPr>
              <w:rStyle w:val="Hyperlink"/>
              <w:rFonts w:ascii="Arial" w:hAnsi="Arial" w:cs="Arial"/>
              <w:noProof/>
              <w:sz w:val="24"/>
              <w:szCs w:val="24"/>
            </w:rPr>
          </w:pPr>
          <w:hyperlink w:anchor="_Toc152533266" w:history="1">
            <w:r w:rsidR="00C86A15" w:rsidRPr="00C86A15">
              <w:rPr>
                <w:rStyle w:val="Hyperlink"/>
                <w:rFonts w:ascii="Arial" w:hAnsi="Arial" w:cs="Arial"/>
                <w:noProof/>
                <w:sz w:val="24"/>
                <w:szCs w:val="24"/>
              </w:rPr>
              <w:t xml:space="preserve"> Tela do Usuário</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_Toc152533266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89</w:t>
            </w:r>
            <w:r w:rsidR="00C86A15" w:rsidRPr="00C86A15">
              <w:rPr>
                <w:rStyle w:val="Hyperlink"/>
                <w:rFonts w:ascii="Arial" w:hAnsi="Arial" w:cs="Arial"/>
                <w:noProof/>
                <w:webHidden/>
                <w:sz w:val="24"/>
                <w:szCs w:val="24"/>
              </w:rPr>
              <w:fldChar w:fldCharType="end"/>
            </w:r>
          </w:hyperlink>
        </w:p>
        <w:p w14:paraId="16C55BC7" w14:textId="1AC2CD48" w:rsidR="00C86A15" w:rsidRPr="00C86A15" w:rsidRDefault="00000000">
          <w:pPr>
            <w:pStyle w:val="Sumrio3"/>
            <w:tabs>
              <w:tab w:val="right" w:leader="dot" w:pos="9061"/>
            </w:tabs>
            <w:rPr>
              <w:rStyle w:val="Hyperlink"/>
              <w:rFonts w:ascii="Arial" w:hAnsi="Arial" w:cs="Arial"/>
              <w:noProof/>
              <w:sz w:val="24"/>
              <w:szCs w:val="24"/>
            </w:rPr>
          </w:pPr>
          <w:hyperlink w:anchor="_Toc152533267" w:history="1">
            <w:r w:rsidR="00C86A15" w:rsidRPr="00C86A15">
              <w:rPr>
                <w:rStyle w:val="Hyperlink"/>
                <w:rFonts w:ascii="Arial" w:hAnsi="Arial" w:cs="Arial"/>
                <w:noProof/>
                <w:sz w:val="24"/>
                <w:szCs w:val="24"/>
              </w:rPr>
              <w:t>Tela de Conversas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_Toc152533267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89</w:t>
            </w:r>
            <w:r w:rsidR="00C86A15" w:rsidRPr="00C86A15">
              <w:rPr>
                <w:rStyle w:val="Hyperlink"/>
                <w:rFonts w:ascii="Arial" w:hAnsi="Arial" w:cs="Arial"/>
                <w:noProof/>
                <w:webHidden/>
                <w:sz w:val="24"/>
                <w:szCs w:val="24"/>
              </w:rPr>
              <w:fldChar w:fldCharType="end"/>
            </w:r>
          </w:hyperlink>
        </w:p>
        <w:p w14:paraId="2C5E8DF4" w14:textId="35D53E8B" w:rsidR="00C86A15" w:rsidRPr="00C86A15" w:rsidRDefault="00000000">
          <w:pPr>
            <w:pStyle w:val="Sumrio3"/>
            <w:tabs>
              <w:tab w:val="right" w:leader="dot" w:pos="9061"/>
            </w:tabs>
            <w:rPr>
              <w:rStyle w:val="Hyperlink"/>
              <w:rFonts w:ascii="Arial" w:hAnsi="Arial" w:cs="Arial"/>
              <w:noProof/>
              <w:sz w:val="24"/>
              <w:szCs w:val="24"/>
            </w:rPr>
          </w:pPr>
          <w:hyperlink w:anchor="_Toc152533268" w:history="1">
            <w:r w:rsidR="00C86A15" w:rsidRPr="00C86A15">
              <w:rPr>
                <w:rStyle w:val="Hyperlink"/>
                <w:rFonts w:ascii="Arial" w:hAnsi="Arial" w:cs="Arial"/>
                <w:noProof/>
                <w:sz w:val="24"/>
                <w:szCs w:val="24"/>
              </w:rPr>
              <w:t>Tela de Login</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_Toc152533268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90</w:t>
            </w:r>
            <w:r w:rsidR="00C86A15" w:rsidRPr="00C86A15">
              <w:rPr>
                <w:rStyle w:val="Hyperlink"/>
                <w:rFonts w:ascii="Arial" w:hAnsi="Arial" w:cs="Arial"/>
                <w:noProof/>
                <w:webHidden/>
                <w:sz w:val="24"/>
                <w:szCs w:val="24"/>
              </w:rPr>
              <w:fldChar w:fldCharType="end"/>
            </w:r>
          </w:hyperlink>
        </w:p>
        <w:p w14:paraId="42788702" w14:textId="69583031" w:rsidR="00C86A15" w:rsidRPr="00C86A15" w:rsidRDefault="00000000">
          <w:pPr>
            <w:pStyle w:val="Sumrio3"/>
            <w:tabs>
              <w:tab w:val="right" w:leader="dot" w:pos="9061"/>
            </w:tabs>
            <w:rPr>
              <w:rStyle w:val="Hyperlink"/>
              <w:rFonts w:ascii="Arial" w:hAnsi="Arial" w:cs="Arial"/>
              <w:noProof/>
              <w:sz w:val="24"/>
              <w:szCs w:val="24"/>
            </w:rPr>
          </w:pPr>
          <w:hyperlink w:anchor="_Toc152533269" w:history="1">
            <w:r w:rsidR="00C86A15" w:rsidRPr="00C86A15">
              <w:rPr>
                <w:rStyle w:val="Hyperlink"/>
                <w:rFonts w:ascii="Arial" w:hAnsi="Arial" w:cs="Arial"/>
                <w:noProof/>
                <w:sz w:val="24"/>
                <w:szCs w:val="24"/>
              </w:rPr>
              <w:t>Tela Principal (Feed)</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_Toc152533269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90</w:t>
            </w:r>
            <w:r w:rsidR="00C86A15" w:rsidRPr="00C86A15">
              <w:rPr>
                <w:rStyle w:val="Hyperlink"/>
                <w:rFonts w:ascii="Arial" w:hAnsi="Arial" w:cs="Arial"/>
                <w:noProof/>
                <w:webHidden/>
                <w:sz w:val="24"/>
                <w:szCs w:val="24"/>
              </w:rPr>
              <w:fldChar w:fldCharType="end"/>
            </w:r>
          </w:hyperlink>
        </w:p>
        <w:p w14:paraId="24E02880" w14:textId="144C0CC9" w:rsidR="00C86A15" w:rsidRPr="00C86A15" w:rsidRDefault="00000000">
          <w:pPr>
            <w:pStyle w:val="Sumrio1"/>
            <w:tabs>
              <w:tab w:val="right" w:leader="dot" w:pos="9061"/>
            </w:tabs>
            <w:rPr>
              <w:rStyle w:val="Hyperlink"/>
              <w:rFonts w:ascii="Arial" w:hAnsi="Arial" w:cs="Arial"/>
              <w:noProof/>
              <w:sz w:val="24"/>
              <w:szCs w:val="24"/>
            </w:rPr>
          </w:pPr>
          <w:hyperlink w:anchor="_Toc152533270" w:history="1">
            <w:r w:rsidR="00C86A15" w:rsidRPr="00C86A15">
              <w:rPr>
                <w:rStyle w:val="Hyperlink"/>
                <w:rFonts w:ascii="Arial" w:hAnsi="Arial" w:cs="Arial"/>
                <w:noProof/>
                <w:sz w:val="24"/>
                <w:szCs w:val="24"/>
              </w:rPr>
              <w:t>APÊNDICE C - PROTOTIPAGEM de MÉDIA fidelidade (WIREFRAMe)</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_Toc152533270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91</w:t>
            </w:r>
            <w:r w:rsidR="00C86A15" w:rsidRPr="00C86A15">
              <w:rPr>
                <w:rStyle w:val="Hyperlink"/>
                <w:rFonts w:ascii="Arial" w:hAnsi="Arial" w:cs="Arial"/>
                <w:noProof/>
                <w:webHidden/>
                <w:sz w:val="24"/>
                <w:szCs w:val="24"/>
              </w:rPr>
              <w:fldChar w:fldCharType="end"/>
            </w:r>
          </w:hyperlink>
        </w:p>
        <w:p w14:paraId="467E88FF" w14:textId="5E518576" w:rsidR="00C86A15" w:rsidRPr="00C86A15" w:rsidRDefault="00000000">
          <w:pPr>
            <w:pStyle w:val="Sumrio3"/>
            <w:tabs>
              <w:tab w:val="right" w:leader="dot" w:pos="9061"/>
            </w:tabs>
            <w:rPr>
              <w:rStyle w:val="Hyperlink"/>
              <w:rFonts w:ascii="Arial" w:hAnsi="Arial" w:cs="Arial"/>
              <w:noProof/>
              <w:sz w:val="24"/>
              <w:szCs w:val="24"/>
            </w:rPr>
          </w:pPr>
          <w:hyperlink w:anchor="_Toc152533271" w:history="1">
            <w:r w:rsidR="00C86A15" w:rsidRPr="00C86A15">
              <w:rPr>
                <w:rStyle w:val="Hyperlink"/>
                <w:rFonts w:ascii="Arial" w:hAnsi="Arial" w:cs="Arial"/>
                <w:noProof/>
                <w:sz w:val="24"/>
                <w:szCs w:val="24"/>
              </w:rPr>
              <w:t>Tela Principal (feed)</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_Toc152533271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91</w:t>
            </w:r>
            <w:r w:rsidR="00C86A15" w:rsidRPr="00C86A15">
              <w:rPr>
                <w:rStyle w:val="Hyperlink"/>
                <w:rFonts w:ascii="Arial" w:hAnsi="Arial" w:cs="Arial"/>
                <w:noProof/>
                <w:webHidden/>
                <w:sz w:val="24"/>
                <w:szCs w:val="24"/>
              </w:rPr>
              <w:fldChar w:fldCharType="end"/>
            </w:r>
          </w:hyperlink>
        </w:p>
        <w:p w14:paraId="7F5A77F3" w14:textId="77E66C4D" w:rsidR="00C86A15" w:rsidRPr="00C86A15" w:rsidRDefault="00000000">
          <w:pPr>
            <w:pStyle w:val="Sumrio3"/>
            <w:tabs>
              <w:tab w:val="right" w:leader="dot" w:pos="9061"/>
            </w:tabs>
            <w:rPr>
              <w:rStyle w:val="Hyperlink"/>
              <w:rFonts w:ascii="Arial" w:hAnsi="Arial" w:cs="Arial"/>
              <w:noProof/>
              <w:sz w:val="24"/>
              <w:szCs w:val="24"/>
            </w:rPr>
          </w:pPr>
          <w:hyperlink w:anchor="_Toc152533272" w:history="1">
            <w:r w:rsidR="00C86A15" w:rsidRPr="00C86A15">
              <w:rPr>
                <w:rStyle w:val="Hyperlink"/>
                <w:rFonts w:ascii="Arial" w:hAnsi="Arial" w:cs="Arial"/>
                <w:noProof/>
                <w:sz w:val="24"/>
                <w:szCs w:val="24"/>
              </w:rPr>
              <w:t>Tela de Conversas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_Toc152533272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91</w:t>
            </w:r>
            <w:r w:rsidR="00C86A15" w:rsidRPr="00C86A15">
              <w:rPr>
                <w:rStyle w:val="Hyperlink"/>
                <w:rFonts w:ascii="Arial" w:hAnsi="Arial" w:cs="Arial"/>
                <w:noProof/>
                <w:webHidden/>
                <w:sz w:val="24"/>
                <w:szCs w:val="24"/>
              </w:rPr>
              <w:fldChar w:fldCharType="end"/>
            </w:r>
          </w:hyperlink>
        </w:p>
        <w:p w14:paraId="4CB892E6" w14:textId="690A2D2B" w:rsidR="00C86A15" w:rsidRPr="00C86A15" w:rsidRDefault="00000000">
          <w:pPr>
            <w:pStyle w:val="Sumrio3"/>
            <w:tabs>
              <w:tab w:val="right" w:leader="dot" w:pos="9061"/>
            </w:tabs>
            <w:rPr>
              <w:rStyle w:val="Hyperlink"/>
              <w:rFonts w:ascii="Arial" w:hAnsi="Arial" w:cs="Arial"/>
              <w:noProof/>
              <w:sz w:val="24"/>
              <w:szCs w:val="24"/>
            </w:rPr>
          </w:pPr>
          <w:hyperlink w:anchor="_Toc152533273" w:history="1">
            <w:r w:rsidR="00C86A15" w:rsidRPr="00C86A15">
              <w:rPr>
                <w:rStyle w:val="Hyperlink"/>
                <w:rFonts w:ascii="Arial" w:hAnsi="Arial" w:cs="Arial"/>
                <w:noProof/>
                <w:sz w:val="24"/>
                <w:szCs w:val="24"/>
              </w:rPr>
              <w:t>Tela de Notícias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_Toc152533273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92</w:t>
            </w:r>
            <w:r w:rsidR="00C86A15" w:rsidRPr="00C86A15">
              <w:rPr>
                <w:rStyle w:val="Hyperlink"/>
                <w:rFonts w:ascii="Arial" w:hAnsi="Arial" w:cs="Arial"/>
                <w:noProof/>
                <w:webHidden/>
                <w:sz w:val="24"/>
                <w:szCs w:val="24"/>
              </w:rPr>
              <w:fldChar w:fldCharType="end"/>
            </w:r>
          </w:hyperlink>
        </w:p>
        <w:p w14:paraId="5FE85180" w14:textId="5F08A290" w:rsidR="00C86A15" w:rsidRPr="00C86A15" w:rsidRDefault="00000000">
          <w:pPr>
            <w:pStyle w:val="Sumrio3"/>
            <w:tabs>
              <w:tab w:val="right" w:leader="dot" w:pos="9061"/>
            </w:tabs>
            <w:rPr>
              <w:rStyle w:val="Hyperlink"/>
              <w:rFonts w:ascii="Arial" w:hAnsi="Arial" w:cs="Arial"/>
              <w:noProof/>
              <w:sz w:val="24"/>
              <w:szCs w:val="24"/>
            </w:rPr>
          </w:pPr>
          <w:hyperlink w:anchor="_Toc152533274" w:history="1">
            <w:r w:rsidR="00C86A15" w:rsidRPr="00C86A15">
              <w:rPr>
                <w:rStyle w:val="Hyperlink"/>
                <w:rFonts w:ascii="Arial" w:hAnsi="Arial" w:cs="Arial"/>
                <w:noProof/>
                <w:sz w:val="24"/>
                <w:szCs w:val="24"/>
              </w:rPr>
              <w:t>Tela de Materiais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_Toc152533274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92</w:t>
            </w:r>
            <w:r w:rsidR="00C86A15" w:rsidRPr="00C86A15">
              <w:rPr>
                <w:rStyle w:val="Hyperlink"/>
                <w:rFonts w:ascii="Arial" w:hAnsi="Arial" w:cs="Arial"/>
                <w:noProof/>
                <w:webHidden/>
                <w:sz w:val="24"/>
                <w:szCs w:val="24"/>
              </w:rPr>
              <w:fldChar w:fldCharType="end"/>
            </w:r>
          </w:hyperlink>
        </w:p>
        <w:p w14:paraId="6E8B946F" w14:textId="6E9D2E16" w:rsidR="00C86A15" w:rsidRPr="00C86A15" w:rsidRDefault="00000000">
          <w:pPr>
            <w:pStyle w:val="Sumrio3"/>
            <w:tabs>
              <w:tab w:val="right" w:leader="dot" w:pos="9061"/>
            </w:tabs>
            <w:rPr>
              <w:rStyle w:val="Hyperlink"/>
              <w:rFonts w:ascii="Arial" w:hAnsi="Arial" w:cs="Arial"/>
              <w:noProof/>
              <w:sz w:val="24"/>
              <w:szCs w:val="24"/>
            </w:rPr>
          </w:pPr>
          <w:hyperlink w:anchor="_Toc152533275" w:history="1">
            <w:r w:rsidR="00C86A15" w:rsidRPr="00C86A15">
              <w:rPr>
                <w:rStyle w:val="Hyperlink"/>
                <w:rFonts w:ascii="Arial" w:hAnsi="Arial" w:cs="Arial"/>
                <w:noProof/>
                <w:sz w:val="24"/>
                <w:szCs w:val="24"/>
              </w:rPr>
              <w:t>Tela de Classes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_Toc152533275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93</w:t>
            </w:r>
            <w:r w:rsidR="00C86A15" w:rsidRPr="00C86A15">
              <w:rPr>
                <w:rStyle w:val="Hyperlink"/>
                <w:rFonts w:ascii="Arial" w:hAnsi="Arial" w:cs="Arial"/>
                <w:noProof/>
                <w:webHidden/>
                <w:sz w:val="24"/>
                <w:szCs w:val="24"/>
              </w:rPr>
              <w:fldChar w:fldCharType="end"/>
            </w:r>
          </w:hyperlink>
        </w:p>
        <w:p w14:paraId="7BCA469B" w14:textId="10EC3265" w:rsidR="00C86A15" w:rsidRPr="00C86A15" w:rsidRDefault="00000000">
          <w:pPr>
            <w:pStyle w:val="Sumrio3"/>
            <w:tabs>
              <w:tab w:val="right" w:leader="dot" w:pos="9061"/>
            </w:tabs>
            <w:rPr>
              <w:rStyle w:val="Hyperlink"/>
              <w:rFonts w:ascii="Arial" w:hAnsi="Arial" w:cs="Arial"/>
              <w:noProof/>
              <w:sz w:val="24"/>
              <w:szCs w:val="24"/>
            </w:rPr>
          </w:pPr>
          <w:hyperlink w:anchor="_Toc152533276" w:history="1">
            <w:r w:rsidR="00C86A15" w:rsidRPr="00C86A15">
              <w:rPr>
                <w:rStyle w:val="Hyperlink"/>
                <w:rFonts w:ascii="Arial" w:hAnsi="Arial" w:cs="Arial"/>
                <w:noProof/>
                <w:sz w:val="24"/>
                <w:szCs w:val="24"/>
              </w:rPr>
              <w:t>Tela de Login</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_Toc152533276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93</w:t>
            </w:r>
            <w:r w:rsidR="00C86A15" w:rsidRPr="00C86A15">
              <w:rPr>
                <w:rStyle w:val="Hyperlink"/>
                <w:rFonts w:ascii="Arial" w:hAnsi="Arial" w:cs="Arial"/>
                <w:noProof/>
                <w:webHidden/>
                <w:sz w:val="24"/>
                <w:szCs w:val="24"/>
              </w:rPr>
              <w:fldChar w:fldCharType="end"/>
            </w:r>
          </w:hyperlink>
        </w:p>
        <w:p w14:paraId="1A0391E3" w14:textId="103CCD2E" w:rsidR="00C86A15" w:rsidRPr="00C86A15" w:rsidRDefault="00000000">
          <w:pPr>
            <w:pStyle w:val="Sumrio3"/>
            <w:tabs>
              <w:tab w:val="right" w:leader="dot" w:pos="9061"/>
            </w:tabs>
            <w:rPr>
              <w:rStyle w:val="Hyperlink"/>
              <w:rFonts w:ascii="Arial" w:hAnsi="Arial" w:cs="Arial"/>
              <w:noProof/>
              <w:sz w:val="24"/>
              <w:szCs w:val="24"/>
            </w:rPr>
          </w:pPr>
          <w:hyperlink w:anchor="_Toc152533277" w:history="1">
            <w:r w:rsidR="00C86A15" w:rsidRPr="00C86A15">
              <w:rPr>
                <w:rStyle w:val="Hyperlink"/>
                <w:rFonts w:ascii="Arial" w:hAnsi="Arial" w:cs="Arial"/>
                <w:noProof/>
                <w:sz w:val="24"/>
                <w:szCs w:val="24"/>
              </w:rPr>
              <w:t>Tela de Cadastro</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_Toc152533277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94</w:t>
            </w:r>
            <w:r w:rsidR="00C86A15" w:rsidRPr="00C86A15">
              <w:rPr>
                <w:rStyle w:val="Hyperlink"/>
                <w:rFonts w:ascii="Arial" w:hAnsi="Arial" w:cs="Arial"/>
                <w:noProof/>
                <w:webHidden/>
                <w:sz w:val="24"/>
                <w:szCs w:val="24"/>
              </w:rPr>
              <w:fldChar w:fldCharType="end"/>
            </w:r>
          </w:hyperlink>
        </w:p>
        <w:p w14:paraId="16006265" w14:textId="7367671C" w:rsidR="00C86A15" w:rsidRPr="00C86A15" w:rsidRDefault="00000000">
          <w:pPr>
            <w:pStyle w:val="Sumrio1"/>
            <w:tabs>
              <w:tab w:val="right" w:leader="dot" w:pos="9061"/>
            </w:tabs>
            <w:rPr>
              <w:rStyle w:val="Hyperlink"/>
              <w:rFonts w:ascii="Arial" w:hAnsi="Arial" w:cs="Arial"/>
              <w:noProof/>
              <w:sz w:val="24"/>
              <w:szCs w:val="24"/>
            </w:rPr>
          </w:pPr>
          <w:hyperlink w:anchor="_Toc152533278" w:history="1">
            <w:r w:rsidR="00C86A15" w:rsidRPr="00C86A15">
              <w:rPr>
                <w:rStyle w:val="Hyperlink"/>
                <w:rFonts w:ascii="Arial" w:hAnsi="Arial" w:cs="Arial"/>
                <w:noProof/>
                <w:sz w:val="24"/>
                <w:szCs w:val="24"/>
              </w:rPr>
              <w:t>APÊNDICE D - PROTOTIPAGEM DE ALTA FIDELIDADE (FIGMA)</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_Toc152533278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95</w:t>
            </w:r>
            <w:r w:rsidR="00C86A15" w:rsidRPr="00C86A15">
              <w:rPr>
                <w:rStyle w:val="Hyperlink"/>
                <w:rFonts w:ascii="Arial" w:hAnsi="Arial" w:cs="Arial"/>
                <w:noProof/>
                <w:webHidden/>
                <w:sz w:val="24"/>
                <w:szCs w:val="24"/>
              </w:rPr>
              <w:fldChar w:fldCharType="end"/>
            </w:r>
          </w:hyperlink>
        </w:p>
        <w:p w14:paraId="27CB879F" w14:textId="49A261F7" w:rsidR="00C86A15" w:rsidRPr="00C86A15" w:rsidRDefault="00000000">
          <w:pPr>
            <w:pStyle w:val="Sumrio3"/>
            <w:tabs>
              <w:tab w:val="right" w:leader="dot" w:pos="9061"/>
            </w:tabs>
            <w:rPr>
              <w:rStyle w:val="Hyperlink"/>
              <w:rFonts w:ascii="Arial" w:hAnsi="Arial" w:cs="Arial"/>
              <w:noProof/>
              <w:sz w:val="24"/>
              <w:szCs w:val="24"/>
            </w:rPr>
          </w:pPr>
          <w:hyperlink w:anchor="_Toc152533279" w:history="1">
            <w:r w:rsidR="00C86A15" w:rsidRPr="00C86A15">
              <w:rPr>
                <w:rStyle w:val="Hyperlink"/>
                <w:rFonts w:ascii="Arial" w:hAnsi="Arial" w:cs="Arial"/>
                <w:noProof/>
                <w:sz w:val="24"/>
                <w:szCs w:val="24"/>
              </w:rPr>
              <w:t>Tela Principal (feed)</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_Toc152533279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95</w:t>
            </w:r>
            <w:r w:rsidR="00C86A15" w:rsidRPr="00C86A15">
              <w:rPr>
                <w:rStyle w:val="Hyperlink"/>
                <w:rFonts w:ascii="Arial" w:hAnsi="Arial" w:cs="Arial"/>
                <w:noProof/>
                <w:webHidden/>
                <w:sz w:val="24"/>
                <w:szCs w:val="24"/>
              </w:rPr>
              <w:fldChar w:fldCharType="end"/>
            </w:r>
          </w:hyperlink>
        </w:p>
        <w:p w14:paraId="461EAAD0" w14:textId="7390CB90" w:rsidR="00C86A15" w:rsidRPr="00C86A15" w:rsidRDefault="00000000">
          <w:pPr>
            <w:pStyle w:val="Sumrio3"/>
            <w:tabs>
              <w:tab w:val="right" w:leader="dot" w:pos="9061"/>
            </w:tabs>
            <w:rPr>
              <w:rStyle w:val="Hyperlink"/>
              <w:rFonts w:ascii="Arial" w:hAnsi="Arial" w:cs="Arial"/>
              <w:noProof/>
              <w:sz w:val="24"/>
              <w:szCs w:val="24"/>
            </w:rPr>
          </w:pPr>
          <w:hyperlink w:anchor="_Toc152533280" w:history="1">
            <w:r w:rsidR="00C86A15" w:rsidRPr="00C86A15">
              <w:rPr>
                <w:rStyle w:val="Hyperlink"/>
                <w:rFonts w:ascii="Arial" w:hAnsi="Arial" w:cs="Arial"/>
                <w:noProof/>
                <w:sz w:val="24"/>
                <w:szCs w:val="24"/>
              </w:rPr>
              <w:t>Tela de Conversas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_Toc152533280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95</w:t>
            </w:r>
            <w:r w:rsidR="00C86A15" w:rsidRPr="00C86A15">
              <w:rPr>
                <w:rStyle w:val="Hyperlink"/>
                <w:rFonts w:ascii="Arial" w:hAnsi="Arial" w:cs="Arial"/>
                <w:noProof/>
                <w:webHidden/>
                <w:sz w:val="24"/>
                <w:szCs w:val="24"/>
              </w:rPr>
              <w:fldChar w:fldCharType="end"/>
            </w:r>
          </w:hyperlink>
        </w:p>
        <w:p w14:paraId="218BD56A" w14:textId="2E6515A7" w:rsidR="00C86A15" w:rsidRPr="00C86A15" w:rsidRDefault="00000000">
          <w:pPr>
            <w:pStyle w:val="Sumrio3"/>
            <w:tabs>
              <w:tab w:val="right" w:leader="dot" w:pos="9061"/>
            </w:tabs>
            <w:rPr>
              <w:rStyle w:val="Hyperlink"/>
              <w:rFonts w:ascii="Arial" w:hAnsi="Arial" w:cs="Arial"/>
              <w:noProof/>
              <w:sz w:val="24"/>
              <w:szCs w:val="24"/>
            </w:rPr>
          </w:pPr>
          <w:hyperlink w:anchor="_Toc152533281" w:history="1">
            <w:r w:rsidR="00C86A15" w:rsidRPr="00C86A15">
              <w:rPr>
                <w:rStyle w:val="Hyperlink"/>
                <w:rFonts w:ascii="Arial" w:hAnsi="Arial" w:cs="Arial"/>
                <w:noProof/>
                <w:sz w:val="24"/>
                <w:szCs w:val="24"/>
              </w:rPr>
              <w:t>Tela de Materiais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_Toc152533281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96</w:t>
            </w:r>
            <w:r w:rsidR="00C86A15" w:rsidRPr="00C86A15">
              <w:rPr>
                <w:rStyle w:val="Hyperlink"/>
                <w:rFonts w:ascii="Arial" w:hAnsi="Arial" w:cs="Arial"/>
                <w:noProof/>
                <w:webHidden/>
                <w:sz w:val="24"/>
                <w:szCs w:val="24"/>
              </w:rPr>
              <w:fldChar w:fldCharType="end"/>
            </w:r>
          </w:hyperlink>
        </w:p>
        <w:p w14:paraId="0C8713E9" w14:textId="4D8BA638" w:rsidR="00C86A15" w:rsidRPr="00C86A15" w:rsidRDefault="00000000">
          <w:pPr>
            <w:pStyle w:val="Sumrio3"/>
            <w:tabs>
              <w:tab w:val="right" w:leader="dot" w:pos="9061"/>
            </w:tabs>
            <w:rPr>
              <w:rStyle w:val="Hyperlink"/>
              <w:rFonts w:ascii="Arial" w:hAnsi="Arial" w:cs="Arial"/>
              <w:noProof/>
              <w:sz w:val="24"/>
              <w:szCs w:val="24"/>
            </w:rPr>
          </w:pPr>
          <w:hyperlink w:anchor="_Toc152533282" w:history="1">
            <w:r w:rsidR="00C86A15" w:rsidRPr="00C86A15">
              <w:rPr>
                <w:rStyle w:val="Hyperlink"/>
                <w:rFonts w:ascii="Arial" w:hAnsi="Arial" w:cs="Arial"/>
                <w:noProof/>
                <w:sz w:val="24"/>
                <w:szCs w:val="24"/>
              </w:rPr>
              <w:t>Tela de Login</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_Toc152533282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96</w:t>
            </w:r>
            <w:r w:rsidR="00C86A15" w:rsidRPr="00C86A15">
              <w:rPr>
                <w:rStyle w:val="Hyperlink"/>
                <w:rFonts w:ascii="Arial" w:hAnsi="Arial" w:cs="Arial"/>
                <w:noProof/>
                <w:webHidden/>
                <w:sz w:val="24"/>
                <w:szCs w:val="24"/>
              </w:rPr>
              <w:fldChar w:fldCharType="end"/>
            </w:r>
          </w:hyperlink>
        </w:p>
        <w:p w14:paraId="3513814D" w14:textId="7229969A" w:rsidR="00C86A15" w:rsidRPr="00C86A15" w:rsidRDefault="00000000">
          <w:pPr>
            <w:pStyle w:val="Sumrio3"/>
            <w:tabs>
              <w:tab w:val="right" w:leader="dot" w:pos="9061"/>
            </w:tabs>
            <w:rPr>
              <w:rStyle w:val="Hyperlink"/>
              <w:rFonts w:ascii="Arial" w:hAnsi="Arial" w:cs="Arial"/>
              <w:noProof/>
              <w:sz w:val="24"/>
              <w:szCs w:val="24"/>
            </w:rPr>
          </w:pPr>
          <w:hyperlink w:anchor="_Toc152533283" w:history="1">
            <w:r w:rsidR="00C86A15" w:rsidRPr="00C86A15">
              <w:rPr>
                <w:rStyle w:val="Hyperlink"/>
                <w:rFonts w:ascii="Arial" w:hAnsi="Arial" w:cs="Arial"/>
                <w:noProof/>
                <w:sz w:val="24"/>
                <w:szCs w:val="24"/>
              </w:rPr>
              <w:t>Tela de Cadastro</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_Toc152533283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97</w:t>
            </w:r>
            <w:r w:rsidR="00C86A15" w:rsidRPr="00C86A15">
              <w:rPr>
                <w:rStyle w:val="Hyperlink"/>
                <w:rFonts w:ascii="Arial" w:hAnsi="Arial" w:cs="Arial"/>
                <w:noProof/>
                <w:webHidden/>
                <w:sz w:val="24"/>
                <w:szCs w:val="24"/>
              </w:rPr>
              <w:fldChar w:fldCharType="end"/>
            </w:r>
          </w:hyperlink>
        </w:p>
        <w:p w14:paraId="48542E87" w14:textId="106871AA" w:rsidR="00C86A15" w:rsidRPr="00C86A15" w:rsidRDefault="00000000">
          <w:pPr>
            <w:pStyle w:val="Sumrio3"/>
            <w:tabs>
              <w:tab w:val="right" w:leader="dot" w:pos="9061"/>
            </w:tabs>
            <w:rPr>
              <w:rStyle w:val="Hyperlink"/>
              <w:rFonts w:ascii="Arial" w:hAnsi="Arial" w:cs="Arial"/>
              <w:noProof/>
              <w:sz w:val="24"/>
              <w:szCs w:val="24"/>
            </w:rPr>
          </w:pPr>
          <w:hyperlink w:anchor="_Toc152533284" w:history="1">
            <w:r w:rsidR="00C86A15" w:rsidRPr="00C86A15">
              <w:rPr>
                <w:rStyle w:val="Hyperlink"/>
                <w:rFonts w:ascii="Arial" w:hAnsi="Arial" w:cs="Arial"/>
                <w:noProof/>
                <w:sz w:val="24"/>
                <w:szCs w:val="24"/>
              </w:rPr>
              <w:t>Tela de Favoritos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_Toc152533284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98</w:t>
            </w:r>
            <w:r w:rsidR="00C86A15" w:rsidRPr="00C86A15">
              <w:rPr>
                <w:rStyle w:val="Hyperlink"/>
                <w:rFonts w:ascii="Arial" w:hAnsi="Arial" w:cs="Arial"/>
                <w:noProof/>
                <w:webHidden/>
                <w:sz w:val="24"/>
                <w:szCs w:val="24"/>
              </w:rPr>
              <w:fldChar w:fldCharType="end"/>
            </w:r>
          </w:hyperlink>
        </w:p>
        <w:p w14:paraId="6089DCCA" w14:textId="723D5CDE" w:rsidR="00C86A15" w:rsidRPr="00C86A15" w:rsidRDefault="00000000">
          <w:pPr>
            <w:pStyle w:val="Sumrio3"/>
            <w:tabs>
              <w:tab w:val="right" w:leader="dot" w:pos="9061"/>
            </w:tabs>
            <w:rPr>
              <w:rStyle w:val="Hyperlink"/>
              <w:rFonts w:ascii="Arial" w:hAnsi="Arial" w:cs="Arial"/>
              <w:noProof/>
              <w:sz w:val="24"/>
              <w:szCs w:val="24"/>
            </w:rPr>
          </w:pPr>
          <w:hyperlink w:anchor="_Toc152533285" w:history="1">
            <w:r w:rsidR="00C86A15" w:rsidRPr="00C86A15">
              <w:rPr>
                <w:rStyle w:val="Hyperlink"/>
                <w:rFonts w:ascii="Arial" w:hAnsi="Arial" w:cs="Arial"/>
                <w:noProof/>
                <w:sz w:val="24"/>
                <w:szCs w:val="24"/>
              </w:rPr>
              <w:t>Tela de Classes</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_Toc152533285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99</w:t>
            </w:r>
            <w:r w:rsidR="00C86A15" w:rsidRPr="00C86A15">
              <w:rPr>
                <w:rStyle w:val="Hyperlink"/>
                <w:rFonts w:ascii="Arial" w:hAnsi="Arial" w:cs="Arial"/>
                <w:noProof/>
                <w:webHidden/>
                <w:sz w:val="24"/>
                <w:szCs w:val="24"/>
              </w:rPr>
              <w:fldChar w:fldCharType="end"/>
            </w:r>
          </w:hyperlink>
        </w:p>
        <w:p w14:paraId="23E812DE" w14:textId="79CEE827" w:rsidR="00C86A15" w:rsidRPr="00C86A15" w:rsidRDefault="00000000">
          <w:pPr>
            <w:pStyle w:val="Sumrio3"/>
            <w:tabs>
              <w:tab w:val="right" w:leader="dot" w:pos="9061"/>
            </w:tabs>
            <w:rPr>
              <w:rStyle w:val="Hyperlink"/>
              <w:rFonts w:ascii="Arial" w:hAnsi="Arial" w:cs="Arial"/>
              <w:noProof/>
              <w:sz w:val="24"/>
              <w:szCs w:val="24"/>
            </w:rPr>
          </w:pPr>
          <w:hyperlink w:anchor="_Toc152533286" w:history="1">
            <w:r w:rsidR="00C86A15" w:rsidRPr="00C86A15">
              <w:rPr>
                <w:rStyle w:val="Hyperlink"/>
                <w:rFonts w:ascii="Arial" w:hAnsi="Arial" w:cs="Arial"/>
                <w:noProof/>
                <w:sz w:val="24"/>
                <w:szCs w:val="24"/>
              </w:rPr>
              <w:t>Tela de Landing Page</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_Toc152533286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100</w:t>
            </w:r>
            <w:r w:rsidR="00C86A15" w:rsidRPr="00C86A15">
              <w:rPr>
                <w:rStyle w:val="Hyperlink"/>
                <w:rFonts w:ascii="Arial" w:hAnsi="Arial" w:cs="Arial"/>
                <w:noProof/>
                <w:webHidden/>
                <w:sz w:val="24"/>
                <w:szCs w:val="24"/>
              </w:rPr>
              <w:fldChar w:fldCharType="end"/>
            </w:r>
          </w:hyperlink>
        </w:p>
        <w:p w14:paraId="19288E31" w14:textId="37C2E53A" w:rsidR="00C86A15" w:rsidRPr="00C86A15" w:rsidRDefault="00000000">
          <w:pPr>
            <w:pStyle w:val="Sumrio1"/>
            <w:tabs>
              <w:tab w:val="right" w:leader="dot" w:pos="9061"/>
            </w:tabs>
            <w:rPr>
              <w:rStyle w:val="Hyperlink"/>
              <w:rFonts w:ascii="Arial" w:hAnsi="Arial" w:cs="Arial"/>
              <w:noProof/>
              <w:sz w:val="24"/>
              <w:szCs w:val="24"/>
            </w:rPr>
          </w:pPr>
          <w:hyperlink w:anchor="_Toc152533287" w:history="1">
            <w:r w:rsidR="00C86A15" w:rsidRPr="00C86A15">
              <w:rPr>
                <w:rStyle w:val="Hyperlink"/>
                <w:rFonts w:ascii="Arial" w:hAnsi="Arial" w:cs="Arial"/>
                <w:noProof/>
                <w:sz w:val="24"/>
                <w:szCs w:val="24"/>
              </w:rPr>
              <w:t>APÊNDICE E - Questionário com público-alvo</w:t>
            </w:r>
            <w:r w:rsidR="00C86A15" w:rsidRPr="00C86A15">
              <w:rPr>
                <w:rStyle w:val="Hyperlink"/>
                <w:rFonts w:ascii="Arial" w:hAnsi="Arial" w:cs="Arial"/>
                <w:noProof/>
                <w:webHidden/>
                <w:sz w:val="24"/>
                <w:szCs w:val="24"/>
              </w:rPr>
              <w:tab/>
            </w:r>
            <w:r w:rsidR="00C86A15" w:rsidRPr="00C86A15">
              <w:rPr>
                <w:rStyle w:val="Hyperlink"/>
                <w:rFonts w:ascii="Arial" w:hAnsi="Arial" w:cs="Arial"/>
                <w:noProof/>
                <w:webHidden/>
                <w:sz w:val="24"/>
                <w:szCs w:val="24"/>
              </w:rPr>
              <w:fldChar w:fldCharType="begin"/>
            </w:r>
            <w:r w:rsidR="00C86A15" w:rsidRPr="00C86A15">
              <w:rPr>
                <w:rStyle w:val="Hyperlink"/>
                <w:rFonts w:ascii="Arial" w:hAnsi="Arial" w:cs="Arial"/>
                <w:noProof/>
                <w:webHidden/>
                <w:sz w:val="24"/>
                <w:szCs w:val="24"/>
              </w:rPr>
              <w:instrText xml:space="preserve"> PAGEREF _Toc152533287 \h </w:instrText>
            </w:r>
            <w:r w:rsidR="00C86A15" w:rsidRPr="00C86A15">
              <w:rPr>
                <w:rStyle w:val="Hyperlink"/>
                <w:rFonts w:ascii="Arial" w:hAnsi="Arial" w:cs="Arial"/>
                <w:noProof/>
                <w:webHidden/>
                <w:sz w:val="24"/>
                <w:szCs w:val="24"/>
              </w:rPr>
            </w:r>
            <w:r w:rsidR="00C86A15" w:rsidRPr="00C86A15">
              <w:rPr>
                <w:rStyle w:val="Hyperlink"/>
                <w:rFonts w:ascii="Arial" w:hAnsi="Arial" w:cs="Arial"/>
                <w:noProof/>
                <w:webHidden/>
                <w:sz w:val="24"/>
                <w:szCs w:val="24"/>
              </w:rPr>
              <w:fldChar w:fldCharType="separate"/>
            </w:r>
            <w:r w:rsidR="007D38BC">
              <w:rPr>
                <w:rStyle w:val="Hyperlink"/>
                <w:rFonts w:ascii="Arial" w:hAnsi="Arial" w:cs="Arial"/>
                <w:noProof/>
                <w:webHidden/>
                <w:sz w:val="24"/>
                <w:szCs w:val="24"/>
              </w:rPr>
              <w:t>101</w:t>
            </w:r>
            <w:r w:rsidR="00C86A15" w:rsidRPr="00C86A15">
              <w:rPr>
                <w:rStyle w:val="Hyperlink"/>
                <w:rFonts w:ascii="Arial" w:hAnsi="Arial" w:cs="Arial"/>
                <w:noProof/>
                <w:webHidden/>
                <w:sz w:val="24"/>
                <w:szCs w:val="24"/>
              </w:rPr>
              <w:fldChar w:fldCharType="end"/>
            </w:r>
          </w:hyperlink>
        </w:p>
        <w:p w14:paraId="23E459B5" w14:textId="43E3A27A" w:rsidR="009F239D" w:rsidRPr="00B97D05" w:rsidRDefault="009F239D">
          <w:pPr>
            <w:rPr>
              <w:rFonts w:ascii="Arial" w:hAnsi="Arial" w:cs="Arial"/>
              <w:sz w:val="24"/>
              <w:szCs w:val="24"/>
            </w:rPr>
          </w:pPr>
          <w:r w:rsidRPr="00B97D05">
            <w:rPr>
              <w:rFonts w:ascii="Arial" w:hAnsi="Arial" w:cs="Arial"/>
              <w:b/>
              <w:bCs/>
              <w:sz w:val="24"/>
              <w:szCs w:val="24"/>
            </w:rPr>
            <w:fldChar w:fldCharType="end"/>
          </w:r>
        </w:p>
      </w:sdtContent>
    </w:sdt>
    <w:p w14:paraId="0C1EC651" w14:textId="77777777" w:rsidR="001F3BE4" w:rsidRDefault="001F3BE4">
      <w:pPr>
        <w:rPr>
          <w:rFonts w:ascii="Arial" w:eastAsia="Arial" w:hAnsi="Arial" w:cs="Arial"/>
          <w:sz w:val="24"/>
          <w:szCs w:val="24"/>
        </w:rPr>
        <w:sectPr w:rsidR="001F3BE4">
          <w:headerReference w:type="default" r:id="rId34"/>
          <w:pgSz w:w="11906" w:h="16838"/>
          <w:pgMar w:top="1701" w:right="1134" w:bottom="1134" w:left="1701" w:header="708" w:footer="708" w:gutter="0"/>
          <w:pgNumType w:start="1"/>
          <w:cols w:space="720"/>
        </w:sectPr>
      </w:pPr>
    </w:p>
    <w:p w14:paraId="13AAC701" w14:textId="77777777" w:rsidR="001F3BE4" w:rsidRDefault="00E74CBC" w:rsidP="009F6169">
      <w:pPr>
        <w:pStyle w:val="Ttulo1"/>
      </w:pPr>
      <w:bookmarkStart w:id="4" w:name="_Toc152533224"/>
      <w:r>
        <w:lastRenderedPageBreak/>
        <w:t>INTRODUÇÃO</w:t>
      </w:r>
      <w:bookmarkEnd w:id="4"/>
    </w:p>
    <w:p w14:paraId="19A11FF9"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Milhares de pessoas em todo o mundo apresentam certa dificuldade em socializar com outros indivíduos. Em alguns casos, esse obstáculo pode ser maior do que o ideal, dificultando o cotidiano. Essa complicação, denominada Fobia Social por estudiosos, apresenta-se como um impeditivo para que alguém interaja com colegas de trabalho, amigos, ou mesmo familiares mais próximos.</w:t>
      </w:r>
    </w:p>
    <w:p w14:paraId="5554462F"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Como foi dito, a socialização é uma necessidade básica do ser humano. Dessa forma, apresentar certa dificuldade em socializar não é algo comum, em especial quando recorrente. Tal comportamento, pode afetar a vida do cidadão, bem como seu futuro, principalmente se for referente a um receio ou falta de vontade. </w:t>
      </w:r>
    </w:p>
    <w:p w14:paraId="1D1551CB"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Pensando nessa necessidade básica, foi estabelecido algo que pudesse facilitar diariamente a vida do indivíduo que possui tais dificuldades acima, visando a fácil comunicação entre pessoas que, mesmo indiretamente, podem ajudar outras. Nessa proposta, recorremos ao ambiente escolar, uma vez que, através de pequenas observações e pesquisas feitas pelos próprios realizadores deste projeto aos discentes da instituição de ensino no qual os primeiros também fazem parte, alguns alunos tendem a terem muita dificuldade em socializar, principalmente os recém-chegados.</w:t>
      </w:r>
    </w:p>
    <w:p w14:paraId="55EF8E9E" w14:textId="77777777" w:rsidR="001F3BE4" w:rsidRDefault="00E74CBC" w:rsidP="00BF17E4">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Entretanto, o público-alvo não se limitaria somente ao caso dos introvertidos. </w:t>
      </w:r>
      <w:r w:rsidR="00BF17E4">
        <w:rPr>
          <w:rFonts w:ascii="Arial" w:eastAsia="Arial" w:hAnsi="Arial" w:cs="Arial"/>
          <w:sz w:val="24"/>
          <w:szCs w:val="24"/>
        </w:rPr>
        <w:t>Através de um sistema leve e fluido, os usuários poderão utilizar</w:t>
      </w:r>
      <w:r>
        <w:rPr>
          <w:rFonts w:ascii="Arial" w:eastAsia="Arial" w:hAnsi="Arial" w:cs="Arial"/>
          <w:sz w:val="24"/>
          <w:szCs w:val="24"/>
        </w:rPr>
        <w:t xml:space="preserve"> funcionalidades de tutoria</w:t>
      </w:r>
      <w:r w:rsidR="00BF17E4">
        <w:rPr>
          <w:rFonts w:ascii="Arial" w:eastAsia="Arial" w:hAnsi="Arial" w:cs="Arial"/>
          <w:sz w:val="24"/>
          <w:szCs w:val="24"/>
        </w:rPr>
        <w:t>, c</w:t>
      </w:r>
      <w:r>
        <w:rPr>
          <w:rFonts w:ascii="Arial" w:eastAsia="Arial" w:hAnsi="Arial" w:cs="Arial"/>
          <w:sz w:val="24"/>
          <w:szCs w:val="24"/>
        </w:rPr>
        <w:t xml:space="preserve">om grupos de estudos e notícias </w:t>
      </w:r>
      <w:r w:rsidR="00BF17E4">
        <w:rPr>
          <w:rFonts w:ascii="Arial" w:eastAsia="Arial" w:hAnsi="Arial" w:cs="Arial"/>
          <w:sz w:val="24"/>
          <w:szCs w:val="24"/>
        </w:rPr>
        <w:t>das atualidades, podendo também</w:t>
      </w:r>
      <w:r>
        <w:rPr>
          <w:rFonts w:ascii="Arial" w:eastAsia="Arial" w:hAnsi="Arial" w:cs="Arial"/>
          <w:sz w:val="24"/>
          <w:szCs w:val="24"/>
        </w:rPr>
        <w:t xml:space="preserve"> decidir se deseja se comunicar com outras pessoas para o fim social ou acadêmico. </w:t>
      </w:r>
    </w:p>
    <w:p w14:paraId="623F343D" w14:textId="77777777" w:rsidR="001F3BE4" w:rsidRDefault="00E74CBC" w:rsidP="008C1304">
      <w:pPr>
        <w:pStyle w:val="TituloSecundrio"/>
      </w:pPr>
      <w:bookmarkStart w:id="5" w:name="_Toc152533225"/>
      <w:r>
        <w:t>Objetivos gerais</w:t>
      </w:r>
      <w:bookmarkEnd w:id="5"/>
      <w:r>
        <w:t xml:space="preserve"> </w:t>
      </w:r>
    </w:p>
    <w:p w14:paraId="2DC3F721"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Neste trabalho, será desenvolvido uma aplicação web em Javascript, junto aos seus frameworks, sendo um dos aspectos principais, o fato de ser usado de forma simples pelo usuário, visando a facilidade na comunicação e socialização entres as pessoas que optarem em utilizar esse projeto.</w:t>
      </w:r>
    </w:p>
    <w:p w14:paraId="51EC8734" w14:textId="77777777" w:rsidR="001F3BE4" w:rsidRDefault="00E74CBC" w:rsidP="008C1304">
      <w:pPr>
        <w:pStyle w:val="TituloSecundrio"/>
      </w:pPr>
      <w:bookmarkStart w:id="6" w:name="_Toc152533226"/>
      <w:r>
        <w:t>Objetivos específicos</w:t>
      </w:r>
      <w:bookmarkEnd w:id="6"/>
    </w:p>
    <w:p w14:paraId="7A0BA40A"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Tal aplicação será feita com o objetivo de estabelecer uma maior comunicação, principalmente para aquelas pessoas que possuem uma maior dificuldade</w:t>
      </w:r>
      <w:r w:rsidR="00BF17E4">
        <w:rPr>
          <w:rFonts w:ascii="Arial" w:eastAsia="Arial" w:hAnsi="Arial" w:cs="Arial"/>
          <w:sz w:val="24"/>
          <w:szCs w:val="24"/>
        </w:rPr>
        <w:t xml:space="preserve"> de socialização ou dificuldades acadêmicas</w:t>
      </w:r>
      <w:r>
        <w:rPr>
          <w:rFonts w:ascii="Arial" w:eastAsia="Arial" w:hAnsi="Arial" w:cs="Arial"/>
          <w:sz w:val="24"/>
          <w:szCs w:val="24"/>
        </w:rPr>
        <w:t xml:space="preserve">. No entanto, nosso objetivo não é apenas focar no aspecto social, mas também, na parte estudantil, trazendo ao usuário a opção </w:t>
      </w:r>
      <w:r>
        <w:rPr>
          <w:rFonts w:ascii="Arial" w:eastAsia="Arial" w:hAnsi="Arial" w:cs="Arial"/>
          <w:sz w:val="24"/>
          <w:szCs w:val="24"/>
        </w:rPr>
        <w:lastRenderedPageBreak/>
        <w:t>de encontrar pessoas que também possuem essa opção como parâmetro para formar um grupo de estudos, conversa ou até mesmo um caminho para a vida profissional.</w:t>
      </w:r>
    </w:p>
    <w:p w14:paraId="2BA0FEC8" w14:textId="77777777" w:rsidR="001F3BE4" w:rsidRDefault="00E74CBC" w:rsidP="008C1304">
      <w:pPr>
        <w:pStyle w:val="TituloSecundrio"/>
      </w:pPr>
      <w:bookmarkStart w:id="7" w:name="_Toc152533227"/>
      <w:r>
        <w:t>Justificativa</w:t>
      </w:r>
      <w:bookmarkEnd w:id="7"/>
      <w:r>
        <w:t xml:space="preserve"> </w:t>
      </w:r>
    </w:p>
    <w:p w14:paraId="5A5B0EE7"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A partir de uma breve reflexão, concluiu-se que, a falta de socialização entre alunos pode ser um grande empecilho, uma vez a formação socioemocional é de extrema importância para a vida em diferentes aspectos. Através desses momentos reflexivos, chegou-se na conclusão de que, ao fazer algo que pudesse proporcionar o bem-estar mental dos indivíduos, pode mudar como eles se comportam, aumentando a autoestima, sociabilidade, confiança e trazendo até mesmo um maior desempenho em atividades acadêmicas, já que teriam em sua bagagem bons relacionamentos sociais.  </w:t>
      </w:r>
    </w:p>
    <w:p w14:paraId="7257A25C" w14:textId="77777777" w:rsidR="001F3BE4" w:rsidRDefault="001F3BE4">
      <w:pPr>
        <w:spacing w:after="120" w:line="360" w:lineRule="auto"/>
        <w:jc w:val="both"/>
        <w:rPr>
          <w:rFonts w:ascii="Arial" w:eastAsia="Arial" w:hAnsi="Arial" w:cs="Arial"/>
          <w:sz w:val="24"/>
          <w:szCs w:val="24"/>
        </w:rPr>
      </w:pPr>
    </w:p>
    <w:p w14:paraId="26FC9996" w14:textId="77777777" w:rsidR="001F3BE4" w:rsidRDefault="00E74CBC">
      <w:pPr>
        <w:spacing w:line="259" w:lineRule="auto"/>
      </w:pPr>
      <w:r>
        <w:br w:type="page"/>
      </w:r>
    </w:p>
    <w:p w14:paraId="439CD434" w14:textId="6341ECBB" w:rsidR="001F3BE4" w:rsidRDefault="00DA1AC4" w:rsidP="009F6169">
      <w:pPr>
        <w:pStyle w:val="Ttulo1"/>
      </w:pPr>
      <w:bookmarkStart w:id="8" w:name="_Toc152533228"/>
      <w:r>
        <w:rPr>
          <w:caps w:val="0"/>
        </w:rPr>
        <w:lastRenderedPageBreak/>
        <w:t>D</w:t>
      </w:r>
      <w:r w:rsidRPr="00F71269">
        <w:rPr>
          <w:caps w:val="0"/>
        </w:rPr>
        <w:t>ESENVOLVIMENTO</w:t>
      </w:r>
      <w:bookmarkEnd w:id="8"/>
    </w:p>
    <w:p w14:paraId="72859805" w14:textId="77777777" w:rsidR="00D53F48"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O desenvolvimento desse projeto será focado em proporcionar uma experiência de usuário excepcional, com uma interface intuitiva e responsiva. O </w:t>
      </w:r>
      <w:r w:rsidRPr="003E03EF">
        <w:rPr>
          <w:rFonts w:ascii="Arial" w:eastAsia="Arial" w:hAnsi="Arial" w:cs="Arial"/>
          <w:i/>
          <w:sz w:val="24"/>
          <w:szCs w:val="24"/>
        </w:rPr>
        <w:t>React</w:t>
      </w:r>
      <w:r>
        <w:rPr>
          <w:rFonts w:ascii="Arial" w:eastAsia="Arial" w:hAnsi="Arial" w:cs="Arial"/>
          <w:sz w:val="24"/>
          <w:szCs w:val="24"/>
        </w:rPr>
        <w:t>, com sua abordagem baseada em componentes, permite criar interfaces modulares e reutilizáveis, facilitando a manutenção do código e a implementação de novos recursos. Além disso, a biblioteca oferece uma comunidade ativa e um ecossistema próspero de ferramentas e bibliotecas complementares, o que contribui para a eficiência do desenvolvimento.</w:t>
      </w:r>
      <w:r w:rsidR="00D53F48">
        <w:rPr>
          <w:rFonts w:ascii="Arial" w:eastAsia="Arial" w:hAnsi="Arial" w:cs="Arial"/>
          <w:sz w:val="24"/>
          <w:szCs w:val="24"/>
        </w:rPr>
        <w:t xml:space="preserve"> </w:t>
      </w:r>
      <w:r w:rsidR="003E03EF">
        <w:rPr>
          <w:rFonts w:ascii="Arial" w:eastAsia="Arial" w:hAnsi="Arial" w:cs="Arial"/>
          <w:sz w:val="24"/>
          <w:szCs w:val="24"/>
        </w:rPr>
        <w:t xml:space="preserve">Para a codificação, o grupo utilizará a ferramenta </w:t>
      </w:r>
      <w:r w:rsidR="003E03EF" w:rsidRPr="00247D53">
        <w:rPr>
          <w:rFonts w:ascii="Arial" w:eastAsia="Arial" w:hAnsi="Arial" w:cs="Arial"/>
          <w:i/>
          <w:sz w:val="24"/>
          <w:szCs w:val="24"/>
        </w:rPr>
        <w:t>VScode</w:t>
      </w:r>
      <w:r w:rsidR="003E03EF">
        <w:rPr>
          <w:rFonts w:ascii="Arial" w:eastAsia="Arial" w:hAnsi="Arial" w:cs="Arial"/>
          <w:sz w:val="24"/>
          <w:szCs w:val="24"/>
        </w:rPr>
        <w:t>, tendo em vista que ela, dentro de uma gama de ferramentas semelhantes, é a mais eficaz para “corporificação” do projeto.</w:t>
      </w:r>
    </w:p>
    <w:p w14:paraId="0A25DC73" w14:textId="77777777" w:rsidR="001F3BE4" w:rsidRPr="00247D53" w:rsidRDefault="005A1818">
      <w:pPr>
        <w:spacing w:after="120" w:line="360" w:lineRule="auto"/>
        <w:ind w:firstLine="709"/>
        <w:jc w:val="both"/>
        <w:rPr>
          <w:rFonts w:ascii="Arial" w:eastAsia="Arial" w:hAnsi="Arial" w:cs="Arial"/>
          <w:i/>
          <w:sz w:val="24"/>
          <w:szCs w:val="24"/>
        </w:rPr>
      </w:pPr>
      <w:r>
        <w:rPr>
          <w:rFonts w:ascii="Arial" w:eastAsia="Arial" w:hAnsi="Arial" w:cs="Arial"/>
          <w:sz w:val="24"/>
          <w:szCs w:val="24"/>
        </w:rPr>
        <w:t xml:space="preserve">Para o gerenciamento do projeto ao longo de sua realização, será utilizada </w:t>
      </w:r>
      <w:r w:rsidR="00D53F48">
        <w:rPr>
          <w:rFonts w:ascii="Arial" w:eastAsia="Arial" w:hAnsi="Arial" w:cs="Arial"/>
          <w:sz w:val="24"/>
          <w:szCs w:val="24"/>
        </w:rPr>
        <w:t>a famigerada Metodologia Ágil Scrum</w:t>
      </w:r>
      <w:r>
        <w:rPr>
          <w:rFonts w:ascii="Arial" w:eastAsia="Arial" w:hAnsi="Arial" w:cs="Arial"/>
          <w:sz w:val="24"/>
          <w:szCs w:val="24"/>
        </w:rPr>
        <w:t>, uma vez que, para uma boa execução, é necessário aplicar métodos precisos, captando as melhores habilidades dos realizadores do projeto. Outrossim, a Metodologia Scrum também deixará os membros em foco, com reuniões rápidas e precisas.</w:t>
      </w:r>
      <w:r w:rsidR="003E03EF">
        <w:rPr>
          <w:rFonts w:ascii="Arial" w:eastAsia="Arial" w:hAnsi="Arial" w:cs="Arial"/>
          <w:sz w:val="24"/>
          <w:szCs w:val="24"/>
        </w:rPr>
        <w:t xml:space="preserve"> Duas ferramentas auxiliarão nesse processo de aplicação da Metodologia, o </w:t>
      </w:r>
      <w:r w:rsidR="003E03EF" w:rsidRPr="003E03EF">
        <w:rPr>
          <w:rFonts w:ascii="Arial" w:eastAsia="Arial" w:hAnsi="Arial" w:cs="Arial"/>
          <w:i/>
          <w:sz w:val="24"/>
          <w:szCs w:val="24"/>
        </w:rPr>
        <w:t xml:space="preserve">Discord </w:t>
      </w:r>
      <w:r w:rsidR="003E03EF" w:rsidRPr="003E03EF">
        <w:rPr>
          <w:rFonts w:ascii="Arial" w:eastAsia="Arial" w:hAnsi="Arial" w:cs="Arial"/>
          <w:sz w:val="24"/>
          <w:szCs w:val="24"/>
        </w:rPr>
        <w:t>e o</w:t>
      </w:r>
      <w:r w:rsidR="003E03EF" w:rsidRPr="003E03EF">
        <w:rPr>
          <w:rFonts w:ascii="Arial" w:eastAsia="Arial" w:hAnsi="Arial" w:cs="Arial"/>
          <w:i/>
          <w:sz w:val="24"/>
          <w:szCs w:val="24"/>
        </w:rPr>
        <w:t xml:space="preserve"> ClickUp</w:t>
      </w:r>
      <w:r w:rsidR="003E03EF">
        <w:rPr>
          <w:rFonts w:ascii="Arial" w:eastAsia="Arial" w:hAnsi="Arial" w:cs="Arial"/>
          <w:sz w:val="24"/>
          <w:szCs w:val="24"/>
        </w:rPr>
        <w:t>. A primeira é uma plataforma de reuniões online, ajudando o grupo a se reunir a fim de debater ideias e propor objetivos semanais (</w:t>
      </w:r>
      <w:r w:rsidR="003E03EF">
        <w:rPr>
          <w:rFonts w:ascii="Arial" w:eastAsia="Arial" w:hAnsi="Arial" w:cs="Arial"/>
          <w:i/>
          <w:sz w:val="24"/>
          <w:szCs w:val="24"/>
        </w:rPr>
        <w:t xml:space="preserve">Sprints). </w:t>
      </w:r>
      <w:r w:rsidR="003E03EF">
        <w:rPr>
          <w:rFonts w:ascii="Arial" w:eastAsia="Arial" w:hAnsi="Arial" w:cs="Arial"/>
          <w:sz w:val="24"/>
          <w:szCs w:val="24"/>
        </w:rPr>
        <w:t xml:space="preserve">Já a segunda, facilitará o gerenciamento do projeto, visto que, por ser uma plataforma quase que especificamente para organização, </w:t>
      </w:r>
      <w:r w:rsidR="00247D53">
        <w:rPr>
          <w:rFonts w:ascii="Arial" w:eastAsia="Arial" w:hAnsi="Arial" w:cs="Arial"/>
          <w:sz w:val="24"/>
          <w:szCs w:val="24"/>
        </w:rPr>
        <w:t>o grupo poderá, de forma fácil, verificar o andamento das tarefas e objetivos propostos nas reuniões.</w:t>
      </w:r>
    </w:p>
    <w:p w14:paraId="6986D927" w14:textId="77777777" w:rsidR="001F3BE4" w:rsidRDefault="00E74CBC" w:rsidP="008C1304">
      <w:pPr>
        <w:pStyle w:val="TituloSecundrio"/>
      </w:pPr>
      <w:bookmarkStart w:id="9" w:name="_Toc152533229"/>
      <w:r>
        <w:t>Levantamento e Especificação de Requisitos</w:t>
      </w:r>
      <w:bookmarkEnd w:id="9"/>
    </w:p>
    <w:p w14:paraId="7545A1E7" w14:textId="34106C66" w:rsidR="00032717" w:rsidRDefault="00032717">
      <w:pPr>
        <w:spacing w:after="120" w:line="360" w:lineRule="auto"/>
        <w:ind w:firstLine="709"/>
        <w:jc w:val="both"/>
        <w:rPr>
          <w:rFonts w:ascii="Arial" w:eastAsia="Arial" w:hAnsi="Arial" w:cs="Arial"/>
          <w:sz w:val="24"/>
          <w:szCs w:val="24"/>
        </w:rPr>
      </w:pPr>
      <w:r w:rsidRPr="00032717">
        <w:rPr>
          <w:rFonts w:ascii="Arial" w:eastAsia="Arial" w:hAnsi="Arial" w:cs="Arial"/>
          <w:sz w:val="24"/>
          <w:szCs w:val="24"/>
        </w:rPr>
        <w:t>De acordo com Raul Sidnei Wazlawick</w:t>
      </w:r>
      <w:r w:rsidR="00B00552">
        <w:rPr>
          <w:rFonts w:ascii="Arial" w:eastAsia="Arial" w:hAnsi="Arial" w:cs="Arial"/>
          <w:sz w:val="24"/>
          <w:szCs w:val="24"/>
        </w:rPr>
        <w:t>(2008)</w:t>
      </w:r>
      <w:r w:rsidRPr="00032717">
        <w:rPr>
          <w:rFonts w:ascii="Arial" w:eastAsia="Arial" w:hAnsi="Arial" w:cs="Arial"/>
          <w:sz w:val="24"/>
          <w:szCs w:val="24"/>
        </w:rPr>
        <w:t>, autor do livro Metodologia de Pesquisa Para Ciência da Computação, levantamento de requisitos pode ser definido</w:t>
      </w:r>
      <w:r>
        <w:rPr>
          <w:rFonts w:ascii="Arial" w:eastAsia="Arial" w:hAnsi="Arial" w:cs="Arial"/>
          <w:sz w:val="24"/>
          <w:szCs w:val="24"/>
        </w:rPr>
        <w:t xml:space="preserve"> como o processo de descobrir quais as funções do sistema e quais limitações essas funções terão. Essas operações irão construir as funcionalidades da aplicação.</w:t>
      </w:r>
      <w:r w:rsidR="00E479F6">
        <w:rPr>
          <w:rFonts w:ascii="Arial" w:eastAsia="Arial" w:hAnsi="Arial" w:cs="Arial"/>
          <w:sz w:val="24"/>
          <w:szCs w:val="24"/>
        </w:rPr>
        <w:t xml:space="preserve"> </w:t>
      </w:r>
      <w:r w:rsidR="00417CED">
        <w:rPr>
          <w:rFonts w:ascii="Arial" w:eastAsia="Arial" w:hAnsi="Arial" w:cs="Arial"/>
          <w:sz w:val="24"/>
          <w:szCs w:val="24"/>
        </w:rPr>
        <w:t xml:space="preserve">Especificar um requisito, ainda segundo Wazlawick, é visualizar e realizar análises de todas as limitações das funções e, por conseguinte, do sistema como um todo. </w:t>
      </w:r>
    </w:p>
    <w:p w14:paraId="0B611AF9"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Para a compreensão clara e completa dos requisitos que deveriam ser atendidos no nosso projeto, se foi feito um levantamento de requisitos minucioso. E para isso, foi utilizado de algumas técnicas para essa realização. Essas técnicas foram o brainstorm, onde o grupo se juntava e imaginavam possíveis requisitos necessários para o projeto, a prototipagem de baixa e média fidelidade, que tinha o objetivo de </w:t>
      </w:r>
      <w:r>
        <w:rPr>
          <w:rFonts w:ascii="Arial" w:eastAsia="Arial" w:hAnsi="Arial" w:cs="Arial"/>
          <w:sz w:val="24"/>
          <w:szCs w:val="24"/>
        </w:rPr>
        <w:lastRenderedPageBreak/>
        <w:t>mostrar possíveis requisitos através da construção de algumas telas (anexadas no Apêndice B), e o Casos de uso que serve para descrever a interação do sistema e o usuário, que também se encontra no Apêndice A. E o quadro comparativo, que é a comparação dos requisitos, protótipos e casos de uso. Todas essas técnicas e outras que serão citadas no próximo tópico, serviram para levantar e especificar os requisitos.</w:t>
      </w:r>
    </w:p>
    <w:p w14:paraId="27548645" w14:textId="77777777" w:rsidR="001F3BE4" w:rsidRDefault="00E74CBC" w:rsidP="00DA1AC4">
      <w:pPr>
        <w:pStyle w:val="Ttulo3"/>
      </w:pPr>
      <w:bookmarkStart w:id="10" w:name="_Toc152533230"/>
      <w:r>
        <w:t>Técnica de levantamento de requisitos</w:t>
      </w:r>
      <w:bookmarkEnd w:id="10"/>
    </w:p>
    <w:p w14:paraId="70AFC74D"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Para o levantamento e Especificações de requisitos, se foram utilizados de algumas técnicas na qual cada uma tinha uma forma de ser aplicada e desenvolvida, mas todas essas técnicas auxiliaram o grupo a desenvolver os requisitos! Essas técnicas foram: Brainstorm, questionário com o público-alvo, Casos de Uso, técnica de pesquisa, quadro comparativo e prototipagem. Alguma dessas técnicas está anexadas no apêndice.</w:t>
      </w:r>
    </w:p>
    <w:p w14:paraId="227DC4B1" w14:textId="77777777" w:rsidR="001F3BE4" w:rsidRDefault="00E74CBC" w:rsidP="00DA1AC4">
      <w:pPr>
        <w:pStyle w:val="Ttulo3"/>
      </w:pPr>
      <w:bookmarkStart w:id="11" w:name="_Toc152533231"/>
      <w:r>
        <w:t>Requisitos funcionais</w:t>
      </w:r>
      <w:bookmarkEnd w:id="11"/>
    </w:p>
    <w:p w14:paraId="4DEF8D8C" w14:textId="179D2D63" w:rsidR="00B646B9" w:rsidRDefault="00B646B9">
      <w:pPr>
        <w:spacing w:after="120" w:line="360" w:lineRule="auto"/>
        <w:ind w:firstLine="709"/>
        <w:jc w:val="both"/>
        <w:rPr>
          <w:rFonts w:ascii="Arial" w:eastAsia="Arial" w:hAnsi="Arial" w:cs="Arial"/>
          <w:sz w:val="24"/>
          <w:szCs w:val="24"/>
        </w:rPr>
      </w:pPr>
      <w:r w:rsidRPr="00B646B9">
        <w:rPr>
          <w:rFonts w:ascii="Arial" w:eastAsia="Arial" w:hAnsi="Arial" w:cs="Arial"/>
          <w:sz w:val="24"/>
          <w:szCs w:val="24"/>
        </w:rPr>
        <w:t xml:space="preserve">Ainda </w:t>
      </w:r>
      <w:r>
        <w:rPr>
          <w:rFonts w:ascii="Arial" w:eastAsia="Arial" w:hAnsi="Arial" w:cs="Arial"/>
          <w:sz w:val="24"/>
          <w:szCs w:val="24"/>
        </w:rPr>
        <w:t xml:space="preserve">de acordo com </w:t>
      </w:r>
      <w:r w:rsidRPr="00B646B9">
        <w:rPr>
          <w:rFonts w:ascii="Arial" w:eastAsia="Arial" w:hAnsi="Arial" w:cs="Arial"/>
          <w:sz w:val="24"/>
          <w:szCs w:val="24"/>
        </w:rPr>
        <w:t>nossa principal referência para conceituação, Raul Sidinei Wazlawick</w:t>
      </w:r>
      <w:r w:rsidR="002B2E19">
        <w:rPr>
          <w:rFonts w:ascii="Arial" w:eastAsia="Arial" w:hAnsi="Arial" w:cs="Arial"/>
          <w:sz w:val="24"/>
          <w:szCs w:val="24"/>
        </w:rPr>
        <w:t>(2008)</w:t>
      </w:r>
      <w:r w:rsidRPr="00B646B9">
        <w:rPr>
          <w:rFonts w:ascii="Arial" w:eastAsia="Arial" w:hAnsi="Arial" w:cs="Arial"/>
          <w:sz w:val="24"/>
          <w:szCs w:val="24"/>
        </w:rPr>
        <w:t>, requisito funcional pode ser definido como</w:t>
      </w:r>
      <w:r>
        <w:rPr>
          <w:rFonts w:ascii="Arial" w:eastAsia="Arial" w:hAnsi="Arial" w:cs="Arial"/>
          <w:sz w:val="24"/>
          <w:szCs w:val="24"/>
        </w:rPr>
        <w:t xml:space="preserve"> funções que serão executadas pelo sistema, assim como informações que </w:t>
      </w:r>
      <w:r w:rsidR="007801A1">
        <w:rPr>
          <w:rFonts w:ascii="Arial" w:eastAsia="Arial" w:hAnsi="Arial" w:cs="Arial"/>
          <w:sz w:val="24"/>
          <w:szCs w:val="24"/>
        </w:rPr>
        <w:t>essas funções passarão</w:t>
      </w:r>
      <w:r>
        <w:rPr>
          <w:rFonts w:ascii="Arial" w:eastAsia="Arial" w:hAnsi="Arial" w:cs="Arial"/>
          <w:sz w:val="24"/>
          <w:szCs w:val="24"/>
        </w:rPr>
        <w:t xml:space="preserve"> para o usuário (ou vice-versa).</w:t>
      </w:r>
    </w:p>
    <w:p w14:paraId="7A160621"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Os requisitos funcionais foram a base para o desenvolvimento do nosso projeto, pois nele definimos o que o sistema deveria fazer, quais funções ele deve ser capaz de realizar. </w:t>
      </w:r>
    </w:p>
    <w:p w14:paraId="79D7293F" w14:textId="1B4ED559" w:rsidR="00ED4F2B" w:rsidRDefault="00ED4F2B" w:rsidP="001E1F39">
      <w:pPr>
        <w:pStyle w:val="Tabelaseafins"/>
      </w:pPr>
      <w:r>
        <w:t xml:space="preserve">Tabela de Requisitos Funcionais </w:t>
      </w:r>
    </w:p>
    <w:tbl>
      <w:tblPr>
        <w:tblW w:w="9103" w:type="dxa"/>
        <w:tblLayout w:type="fixed"/>
        <w:tblCellMar>
          <w:left w:w="70" w:type="dxa"/>
          <w:right w:w="70" w:type="dxa"/>
        </w:tblCellMar>
        <w:tblLook w:val="04A0" w:firstRow="1" w:lastRow="0" w:firstColumn="1" w:lastColumn="0" w:noHBand="0" w:noVBand="1"/>
      </w:tblPr>
      <w:tblGrid>
        <w:gridCol w:w="2547"/>
        <w:gridCol w:w="1559"/>
        <w:gridCol w:w="4997"/>
      </w:tblGrid>
      <w:tr w:rsidR="00ED4F2B" w:rsidRPr="00ED4F2B" w14:paraId="6DE72FC5" w14:textId="77777777" w:rsidTr="002B2E19">
        <w:trPr>
          <w:trHeight w:val="315"/>
        </w:trPr>
        <w:tc>
          <w:tcPr>
            <w:tcW w:w="2547" w:type="dxa"/>
            <w:tcBorders>
              <w:top w:val="single" w:sz="4" w:space="0" w:color="auto"/>
              <w:left w:val="single" w:sz="4" w:space="0" w:color="auto"/>
              <w:bottom w:val="single" w:sz="4" w:space="0" w:color="auto"/>
              <w:right w:val="single" w:sz="4" w:space="0" w:color="auto"/>
            </w:tcBorders>
            <w:shd w:val="clear" w:color="000000" w:fill="E7E6E6"/>
            <w:vAlign w:val="center"/>
            <w:hideMark/>
          </w:tcPr>
          <w:p w14:paraId="2728878D" w14:textId="77777777" w:rsidR="00ED4F2B" w:rsidRPr="004A11CB" w:rsidRDefault="00ED4F2B" w:rsidP="002B2E19">
            <w:pPr>
              <w:spacing w:after="0" w:line="240" w:lineRule="auto"/>
              <w:jc w:val="center"/>
              <w:rPr>
                <w:rFonts w:ascii="Arial" w:eastAsia="Times New Roman" w:hAnsi="Arial" w:cs="Arial"/>
                <w:b/>
                <w:bCs/>
                <w:color w:val="000000"/>
                <w:sz w:val="24"/>
                <w:szCs w:val="24"/>
              </w:rPr>
            </w:pPr>
            <w:r w:rsidRPr="004A11CB">
              <w:rPr>
                <w:rFonts w:ascii="Arial" w:eastAsia="Times New Roman" w:hAnsi="Arial" w:cs="Arial"/>
                <w:b/>
                <w:bCs/>
                <w:color w:val="000000"/>
                <w:sz w:val="24"/>
                <w:szCs w:val="24"/>
              </w:rPr>
              <w:t>Requisito</w:t>
            </w:r>
          </w:p>
        </w:tc>
        <w:tc>
          <w:tcPr>
            <w:tcW w:w="1559" w:type="dxa"/>
            <w:tcBorders>
              <w:top w:val="single" w:sz="4" w:space="0" w:color="auto"/>
              <w:left w:val="single" w:sz="4" w:space="0" w:color="auto"/>
              <w:bottom w:val="single" w:sz="4" w:space="0" w:color="auto"/>
              <w:right w:val="single" w:sz="4" w:space="0" w:color="auto"/>
            </w:tcBorders>
            <w:shd w:val="clear" w:color="000000" w:fill="E7E6E6"/>
            <w:vAlign w:val="center"/>
            <w:hideMark/>
          </w:tcPr>
          <w:p w14:paraId="58E4F820" w14:textId="77777777" w:rsidR="00ED4F2B" w:rsidRPr="004A11CB" w:rsidRDefault="00ED4F2B" w:rsidP="002B2E19">
            <w:pPr>
              <w:spacing w:after="0" w:line="240" w:lineRule="auto"/>
              <w:jc w:val="center"/>
              <w:rPr>
                <w:rFonts w:ascii="Arial" w:eastAsia="Times New Roman" w:hAnsi="Arial" w:cs="Arial"/>
                <w:b/>
                <w:bCs/>
                <w:color w:val="000000"/>
                <w:sz w:val="24"/>
                <w:szCs w:val="24"/>
              </w:rPr>
            </w:pPr>
            <w:r w:rsidRPr="004A11CB">
              <w:rPr>
                <w:rFonts w:ascii="Arial" w:eastAsia="Times New Roman" w:hAnsi="Arial" w:cs="Arial"/>
                <w:b/>
                <w:bCs/>
                <w:color w:val="000000"/>
                <w:sz w:val="24"/>
                <w:szCs w:val="24"/>
              </w:rPr>
              <w:t>Prioridade</w:t>
            </w:r>
          </w:p>
        </w:tc>
        <w:tc>
          <w:tcPr>
            <w:tcW w:w="4997" w:type="dxa"/>
            <w:tcBorders>
              <w:top w:val="single" w:sz="4" w:space="0" w:color="auto"/>
              <w:left w:val="single" w:sz="4" w:space="0" w:color="auto"/>
              <w:bottom w:val="single" w:sz="4" w:space="0" w:color="auto"/>
              <w:right w:val="single" w:sz="4" w:space="0" w:color="auto"/>
            </w:tcBorders>
            <w:shd w:val="clear" w:color="000000" w:fill="E7E6E6"/>
            <w:vAlign w:val="center"/>
            <w:hideMark/>
          </w:tcPr>
          <w:p w14:paraId="630FBD8A" w14:textId="77777777" w:rsidR="00ED4F2B" w:rsidRPr="004A11CB" w:rsidRDefault="00ED4F2B" w:rsidP="002B2E19">
            <w:pPr>
              <w:spacing w:after="0" w:line="240" w:lineRule="auto"/>
              <w:jc w:val="center"/>
              <w:rPr>
                <w:rFonts w:ascii="Arial" w:eastAsia="Times New Roman" w:hAnsi="Arial" w:cs="Arial"/>
                <w:b/>
                <w:bCs/>
                <w:color w:val="000000"/>
                <w:sz w:val="24"/>
                <w:szCs w:val="24"/>
              </w:rPr>
            </w:pPr>
            <w:r w:rsidRPr="004A11CB">
              <w:rPr>
                <w:rFonts w:ascii="Arial" w:eastAsia="Times New Roman" w:hAnsi="Arial" w:cs="Arial"/>
                <w:b/>
                <w:bCs/>
                <w:color w:val="000000"/>
                <w:sz w:val="24"/>
                <w:szCs w:val="24"/>
              </w:rPr>
              <w:t>Descrição</w:t>
            </w:r>
          </w:p>
        </w:tc>
      </w:tr>
      <w:tr w:rsidR="00ED4F2B" w:rsidRPr="00ED4F2B" w14:paraId="44E6D6DC" w14:textId="77777777" w:rsidTr="002B2E19">
        <w:trPr>
          <w:trHeight w:val="160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59209432" w14:textId="25712D62"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[RF001</w:t>
            </w:r>
            <w:r w:rsidR="00020018" w:rsidRPr="004A11CB">
              <w:rPr>
                <w:rFonts w:ascii="Arial" w:eastAsia="Times New Roman" w:hAnsi="Arial" w:cs="Arial"/>
                <w:color w:val="000000"/>
                <w:sz w:val="24"/>
                <w:szCs w:val="24"/>
              </w:rPr>
              <w:t>] prover</w:t>
            </w:r>
            <w:r w:rsidR="00ED4F2B" w:rsidRPr="004A11CB">
              <w:rPr>
                <w:rFonts w:ascii="Arial" w:eastAsia="Times New Roman" w:hAnsi="Arial" w:cs="Arial"/>
                <w:color w:val="000000"/>
                <w:sz w:val="24"/>
                <w:szCs w:val="24"/>
              </w:rPr>
              <w:t xml:space="preserve"> tela para cadastro de usuário</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51E23747"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6E6F74F5"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Usuários registram para usarem a aplicação. Os campos para o formulário são:  nome, Email, senha. Estes campos são obrigatórios.</w:t>
            </w:r>
          </w:p>
        </w:tc>
      </w:tr>
      <w:tr w:rsidR="00ED4F2B" w:rsidRPr="00ED4F2B" w14:paraId="3EFB1CD8" w14:textId="77777777" w:rsidTr="002B2E19">
        <w:trPr>
          <w:trHeight w:val="1504"/>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66CD9980" w14:textId="144A2B09"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[RF00</w:t>
            </w:r>
            <w:r w:rsidR="00981745" w:rsidRPr="004A11CB">
              <w:rPr>
                <w:rFonts w:ascii="Arial" w:eastAsia="Times New Roman" w:hAnsi="Arial" w:cs="Arial"/>
                <w:color w:val="000000"/>
                <w:sz w:val="24"/>
                <w:szCs w:val="24"/>
              </w:rPr>
              <w:t>2</w:t>
            </w:r>
            <w:r w:rsidR="00020018" w:rsidRPr="004A11CB">
              <w:rPr>
                <w:rFonts w:ascii="Arial" w:eastAsia="Times New Roman" w:hAnsi="Arial" w:cs="Arial"/>
                <w:color w:val="000000"/>
                <w:sz w:val="24"/>
                <w:szCs w:val="24"/>
              </w:rPr>
              <w:t>] prover</w:t>
            </w:r>
            <w:r w:rsidR="00ED4F2B" w:rsidRPr="004A11CB">
              <w:rPr>
                <w:rFonts w:ascii="Arial" w:eastAsia="Times New Roman" w:hAnsi="Arial" w:cs="Arial"/>
                <w:color w:val="000000"/>
                <w:sz w:val="24"/>
                <w:szCs w:val="24"/>
              </w:rPr>
              <w:t xml:space="preserve"> chat individual e grupal;</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7886ACB2"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619C29C4"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Cada usuário terá um chat para conversa com outro usuário (chat individual), assim como um chat para um conjunto de usuários (chat grupal)</w:t>
            </w:r>
          </w:p>
        </w:tc>
      </w:tr>
      <w:tr w:rsidR="00ED4F2B" w:rsidRPr="00ED4F2B" w14:paraId="7940CCC5" w14:textId="77777777" w:rsidTr="002B2E19">
        <w:trPr>
          <w:trHeight w:val="1504"/>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428E5FBD" w14:textId="31EB108D"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lastRenderedPageBreak/>
              <w:t>[RF00</w:t>
            </w:r>
            <w:r w:rsidR="00981745" w:rsidRPr="004A11CB">
              <w:rPr>
                <w:rFonts w:ascii="Arial" w:eastAsia="Times New Roman" w:hAnsi="Arial" w:cs="Arial"/>
                <w:color w:val="000000"/>
                <w:sz w:val="24"/>
                <w:szCs w:val="24"/>
              </w:rPr>
              <w:t>3</w:t>
            </w:r>
            <w:r w:rsidR="00020018" w:rsidRPr="004A11CB">
              <w:rPr>
                <w:rFonts w:ascii="Arial" w:eastAsia="Times New Roman" w:hAnsi="Arial" w:cs="Arial"/>
                <w:color w:val="000000"/>
                <w:sz w:val="24"/>
                <w:szCs w:val="24"/>
              </w:rPr>
              <w:t>] compartilhar</w:t>
            </w:r>
            <w:r w:rsidR="00ED4F2B" w:rsidRPr="004A11CB">
              <w:rPr>
                <w:rFonts w:ascii="Arial" w:eastAsia="Times New Roman" w:hAnsi="Arial" w:cs="Arial"/>
                <w:color w:val="000000"/>
                <w:sz w:val="24"/>
                <w:szCs w:val="24"/>
              </w:rPr>
              <w:t xml:space="preserve"> informação </w:t>
            </w:r>
            <w:r w:rsidR="00ED4F2B" w:rsidRPr="004A11CB">
              <w:rPr>
                <w:rFonts w:ascii="Arial" w:eastAsia="Times New Roman" w:hAnsi="Arial" w:cs="Arial"/>
                <w:color w:val="000000"/>
                <w:sz w:val="24"/>
                <w:szCs w:val="24"/>
              </w:rPr>
              <w:br/>
              <w:t>(Usuário &lt;-&gt; Usuário)</w:t>
            </w:r>
          </w:p>
        </w:tc>
        <w:tc>
          <w:tcPr>
            <w:tcW w:w="1559" w:type="dxa"/>
            <w:tcBorders>
              <w:top w:val="single" w:sz="4" w:space="0" w:color="000000"/>
              <w:left w:val="nil"/>
              <w:bottom w:val="nil"/>
              <w:right w:val="nil"/>
            </w:tcBorders>
            <w:shd w:val="clear" w:color="000000" w:fill="FFFFFF"/>
            <w:vAlign w:val="center"/>
            <w:hideMark/>
          </w:tcPr>
          <w:p w14:paraId="6AFBA442"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52D96692"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Usuário poderá compartilhar informações com outros. O compartilhamento será disponibilizado por meio de um ícone</w:t>
            </w:r>
          </w:p>
        </w:tc>
      </w:tr>
      <w:tr w:rsidR="00ED4F2B" w:rsidRPr="00ED4F2B" w14:paraId="08E3685D" w14:textId="77777777" w:rsidTr="002B2E19">
        <w:trPr>
          <w:trHeight w:val="1218"/>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45FCAAAF" w14:textId="20EBE4DD"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[RF00</w:t>
            </w:r>
            <w:r w:rsidR="00981745" w:rsidRPr="004A11CB">
              <w:rPr>
                <w:rFonts w:ascii="Arial" w:eastAsia="Times New Roman" w:hAnsi="Arial" w:cs="Arial"/>
                <w:color w:val="000000"/>
                <w:sz w:val="24"/>
                <w:szCs w:val="24"/>
              </w:rPr>
              <w:t>4</w:t>
            </w:r>
            <w:r w:rsidR="00020018" w:rsidRPr="004A11CB">
              <w:rPr>
                <w:rFonts w:ascii="Arial" w:eastAsia="Times New Roman" w:hAnsi="Arial" w:cs="Arial"/>
                <w:color w:val="000000"/>
                <w:sz w:val="24"/>
                <w:szCs w:val="24"/>
              </w:rPr>
              <w:t>] prover</w:t>
            </w:r>
            <w:r w:rsidR="00ED4F2B" w:rsidRPr="004A11CB">
              <w:rPr>
                <w:rFonts w:ascii="Arial" w:eastAsia="Times New Roman" w:hAnsi="Arial" w:cs="Arial"/>
                <w:color w:val="000000"/>
                <w:sz w:val="24"/>
                <w:szCs w:val="24"/>
              </w:rPr>
              <w:t xml:space="preserve"> registro de mensagens;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092CE501"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1A59FA48" w14:textId="488F984F"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As mensagens enviadas e recebidas ficarão salvas no chat individual e/ou grupal.</w:t>
            </w:r>
          </w:p>
        </w:tc>
      </w:tr>
      <w:tr w:rsidR="00ED4F2B" w:rsidRPr="00ED4F2B" w14:paraId="57881FB9" w14:textId="77777777" w:rsidTr="002B2E19">
        <w:trPr>
          <w:trHeight w:val="1519"/>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172760D9" w14:textId="42B1E121"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[RF00</w:t>
            </w:r>
            <w:r w:rsidR="00981745" w:rsidRPr="004A11CB">
              <w:rPr>
                <w:rFonts w:ascii="Arial" w:eastAsia="Times New Roman" w:hAnsi="Arial" w:cs="Arial"/>
                <w:color w:val="000000"/>
                <w:sz w:val="24"/>
                <w:szCs w:val="24"/>
              </w:rPr>
              <w:t>5</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Funcionalidade de notificações</w:t>
            </w:r>
          </w:p>
        </w:tc>
        <w:tc>
          <w:tcPr>
            <w:tcW w:w="1559" w:type="dxa"/>
            <w:tcBorders>
              <w:top w:val="single" w:sz="4" w:space="0" w:color="000000"/>
              <w:left w:val="nil"/>
              <w:bottom w:val="nil"/>
              <w:right w:val="nil"/>
            </w:tcBorders>
            <w:shd w:val="clear" w:color="000000" w:fill="FFFFFF"/>
            <w:vAlign w:val="center"/>
            <w:hideMark/>
          </w:tcPr>
          <w:p w14:paraId="5CBB2CFD"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13B9BCAE"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O usuário receberá notificações quando algum novo evento acontecer (Alguém postar algo, curtir alguma publicação, dentre outros).</w:t>
            </w:r>
          </w:p>
        </w:tc>
      </w:tr>
      <w:tr w:rsidR="00ED4F2B" w:rsidRPr="00ED4F2B" w14:paraId="0542C298" w14:textId="77777777" w:rsidTr="002B2E19">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1C35E51C" w14:textId="25DA2BE3"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[RF00</w:t>
            </w:r>
            <w:r w:rsidR="00981745" w:rsidRPr="004A11CB">
              <w:rPr>
                <w:rFonts w:ascii="Arial" w:eastAsia="Times New Roman" w:hAnsi="Arial" w:cs="Arial"/>
                <w:color w:val="000000"/>
                <w:sz w:val="24"/>
                <w:szCs w:val="24"/>
              </w:rPr>
              <w:t>6</w:t>
            </w:r>
            <w:r w:rsidR="00020018" w:rsidRPr="004A11CB">
              <w:rPr>
                <w:rFonts w:ascii="Arial" w:eastAsia="Times New Roman" w:hAnsi="Arial" w:cs="Arial"/>
                <w:color w:val="000000"/>
                <w:sz w:val="24"/>
                <w:szCs w:val="24"/>
              </w:rPr>
              <w:t>] prover</w:t>
            </w:r>
            <w:r w:rsidR="00ED4F2B" w:rsidRPr="004A11CB">
              <w:rPr>
                <w:rFonts w:ascii="Arial" w:eastAsia="Times New Roman" w:hAnsi="Arial" w:cs="Arial"/>
                <w:color w:val="000000"/>
                <w:sz w:val="24"/>
                <w:szCs w:val="24"/>
              </w:rPr>
              <w:t xml:space="preserve"> envio de conteúdo/post para grupos, classes e conversas;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5AA32209"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3F5D9C52" w14:textId="4FA3BFEC"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O usuário poderá postar e visualizar outros posts.</w:t>
            </w:r>
          </w:p>
        </w:tc>
      </w:tr>
      <w:tr w:rsidR="00ED4F2B" w:rsidRPr="00ED4F2B" w14:paraId="28BA15CE" w14:textId="77777777" w:rsidTr="002B2E19">
        <w:trPr>
          <w:trHeight w:val="1203"/>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6D2FFBA9" w14:textId="2BDE957A"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[RF00</w:t>
            </w:r>
            <w:r w:rsidR="00981745" w:rsidRPr="004A11CB">
              <w:rPr>
                <w:rFonts w:ascii="Arial" w:eastAsia="Times New Roman" w:hAnsi="Arial" w:cs="Arial"/>
                <w:color w:val="000000"/>
                <w:sz w:val="24"/>
                <w:szCs w:val="24"/>
              </w:rPr>
              <w:t>7</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Criação de grupos;</w:t>
            </w:r>
          </w:p>
        </w:tc>
        <w:tc>
          <w:tcPr>
            <w:tcW w:w="1559" w:type="dxa"/>
            <w:tcBorders>
              <w:top w:val="single" w:sz="4" w:space="0" w:color="000000"/>
              <w:left w:val="nil"/>
              <w:bottom w:val="nil"/>
              <w:right w:val="nil"/>
            </w:tcBorders>
            <w:shd w:val="clear" w:color="000000" w:fill="FFFFFF"/>
            <w:vAlign w:val="center"/>
            <w:hideMark/>
          </w:tcPr>
          <w:p w14:paraId="64D6764F"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12858E8B" w14:textId="580695B4"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O usuário poderá criar grupos com outros usuários.</w:t>
            </w:r>
          </w:p>
        </w:tc>
      </w:tr>
      <w:tr w:rsidR="00ED4F2B" w:rsidRPr="00ED4F2B" w14:paraId="037A42D7" w14:textId="77777777" w:rsidTr="002B2E19">
        <w:trPr>
          <w:trHeight w:val="1203"/>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05E3593B" w14:textId="237A2A33"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[RF00</w:t>
            </w:r>
            <w:r w:rsidR="00981745" w:rsidRPr="004A11CB">
              <w:rPr>
                <w:rFonts w:ascii="Arial" w:eastAsia="Times New Roman" w:hAnsi="Arial" w:cs="Arial"/>
                <w:color w:val="000000"/>
                <w:sz w:val="24"/>
                <w:szCs w:val="24"/>
              </w:rPr>
              <w:t>8</w:t>
            </w:r>
            <w:r w:rsidR="00020018" w:rsidRPr="004A11CB">
              <w:rPr>
                <w:rFonts w:ascii="Arial" w:eastAsia="Times New Roman" w:hAnsi="Arial" w:cs="Arial"/>
                <w:color w:val="000000"/>
                <w:sz w:val="24"/>
                <w:szCs w:val="24"/>
              </w:rPr>
              <w:t xml:space="preserve">] </w:t>
            </w:r>
            <w:r w:rsidR="00020018" w:rsidRPr="004A11CB">
              <w:rPr>
                <w:rFonts w:ascii="Arial" w:eastAsia="Times New Roman" w:hAnsi="Arial" w:cs="Arial"/>
                <w:sz w:val="24"/>
                <w:szCs w:val="24"/>
              </w:rPr>
              <w:t>Prover</w:t>
            </w:r>
            <w:r w:rsidR="00ED4F2B" w:rsidRPr="004A11CB">
              <w:rPr>
                <w:rFonts w:ascii="Arial" w:eastAsia="Times New Roman" w:hAnsi="Arial" w:cs="Arial"/>
                <w:sz w:val="24"/>
                <w:szCs w:val="24"/>
              </w:rPr>
              <w:t xml:space="preserve"> á</w:t>
            </w:r>
            <w:r w:rsidR="00ED4F2B" w:rsidRPr="004A11CB">
              <w:rPr>
                <w:rFonts w:ascii="Arial" w:eastAsia="Times New Roman" w:hAnsi="Arial" w:cs="Arial"/>
                <w:color w:val="000000"/>
                <w:sz w:val="24"/>
                <w:szCs w:val="24"/>
              </w:rPr>
              <w:t>rea de pesquisa / procura</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7DE2D44B"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01F7335E" w14:textId="487DBCE3" w:rsidR="00ED4F2B" w:rsidRPr="004A11CB" w:rsidRDefault="00020018"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Área onde o usuário poderá procurar uma informação específica.</w:t>
            </w:r>
          </w:p>
        </w:tc>
      </w:tr>
      <w:tr w:rsidR="00ED4F2B" w:rsidRPr="00ED4F2B" w14:paraId="7EADE4A1" w14:textId="77777777" w:rsidTr="002B2E19">
        <w:trPr>
          <w:trHeight w:val="1218"/>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0462F399" w14:textId="57B06326"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[RF00</w:t>
            </w:r>
            <w:r w:rsidR="00981745" w:rsidRPr="004A11CB">
              <w:rPr>
                <w:rFonts w:ascii="Arial" w:eastAsia="Times New Roman" w:hAnsi="Arial" w:cs="Arial"/>
                <w:color w:val="000000"/>
                <w:sz w:val="24"/>
                <w:szCs w:val="24"/>
              </w:rPr>
              <w:t>9</w:t>
            </w:r>
            <w:r w:rsidR="00020018" w:rsidRPr="004A11CB">
              <w:rPr>
                <w:rFonts w:ascii="Arial" w:eastAsia="Times New Roman" w:hAnsi="Arial" w:cs="Arial"/>
                <w:color w:val="000000"/>
                <w:sz w:val="24"/>
                <w:szCs w:val="24"/>
              </w:rPr>
              <w:t>] Prover</w:t>
            </w:r>
            <w:r w:rsidR="00ED4F2B" w:rsidRPr="004A11CB">
              <w:rPr>
                <w:rFonts w:ascii="Arial" w:eastAsia="Times New Roman" w:hAnsi="Arial" w:cs="Arial"/>
                <w:color w:val="000000"/>
                <w:sz w:val="24"/>
                <w:szCs w:val="24"/>
              </w:rPr>
              <w:t xml:space="preserve"> tela de perfil com as informações do usuário;</w:t>
            </w:r>
          </w:p>
        </w:tc>
        <w:tc>
          <w:tcPr>
            <w:tcW w:w="1559" w:type="dxa"/>
            <w:tcBorders>
              <w:top w:val="single" w:sz="4" w:space="0" w:color="000000"/>
              <w:left w:val="nil"/>
              <w:bottom w:val="nil"/>
              <w:right w:val="nil"/>
            </w:tcBorders>
            <w:shd w:val="clear" w:color="000000" w:fill="FFFFFF"/>
            <w:vAlign w:val="center"/>
            <w:hideMark/>
          </w:tcPr>
          <w:p w14:paraId="6327F59C"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0F0645BC" w14:textId="47D2F8F3"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Tela onde terá todas as informações do usuário (foto de perfil, grupos, publicações feitas, biografia etc.).</w:t>
            </w:r>
          </w:p>
        </w:tc>
      </w:tr>
      <w:tr w:rsidR="00ED4F2B" w:rsidRPr="00ED4F2B" w14:paraId="62302083" w14:textId="77777777" w:rsidTr="002B2E19">
        <w:trPr>
          <w:trHeight w:val="1203"/>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7029028D" w14:textId="15E10E21"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10</w:t>
            </w:r>
            <w:r w:rsidR="00020018" w:rsidRPr="004A11CB">
              <w:rPr>
                <w:rFonts w:ascii="Arial" w:eastAsia="Times New Roman" w:hAnsi="Arial" w:cs="Arial"/>
                <w:color w:val="000000"/>
                <w:sz w:val="24"/>
                <w:szCs w:val="24"/>
              </w:rPr>
              <w:t>] Prover</w:t>
            </w:r>
            <w:r w:rsidR="00ED4F2B" w:rsidRPr="004A11CB">
              <w:rPr>
                <w:rFonts w:ascii="Arial" w:eastAsia="Times New Roman" w:hAnsi="Arial" w:cs="Arial"/>
                <w:color w:val="000000"/>
                <w:sz w:val="24"/>
                <w:szCs w:val="24"/>
              </w:rPr>
              <w:t xml:space="preserve"> sistema de feed;</w:t>
            </w:r>
          </w:p>
        </w:tc>
        <w:tc>
          <w:tcPr>
            <w:tcW w:w="1559" w:type="dxa"/>
            <w:tcBorders>
              <w:top w:val="single" w:sz="4" w:space="0" w:color="000000"/>
              <w:left w:val="nil"/>
              <w:bottom w:val="nil"/>
              <w:right w:val="nil"/>
            </w:tcBorders>
            <w:shd w:val="clear" w:color="000000" w:fill="FFFFFF"/>
            <w:vAlign w:val="center"/>
            <w:hideMark/>
          </w:tcPr>
          <w:p w14:paraId="7053C40B"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5894DEB1" w14:textId="03A54B7C"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Tela principal onde o usuário terá publicações feitas por outros.</w:t>
            </w:r>
          </w:p>
        </w:tc>
      </w:tr>
      <w:tr w:rsidR="00ED4F2B" w:rsidRPr="00ED4F2B" w14:paraId="6FACCFD8" w14:textId="77777777" w:rsidTr="002B2E19">
        <w:trPr>
          <w:trHeight w:val="1504"/>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6B5C373A" w14:textId="1D7D62DC"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1</w:t>
            </w:r>
            <w:r w:rsidRPr="004A11CB">
              <w:rPr>
                <w:rFonts w:ascii="Arial" w:eastAsia="Times New Roman" w:hAnsi="Arial" w:cs="Arial"/>
                <w:color w:val="000000"/>
                <w:sz w:val="24"/>
                <w:szCs w:val="24"/>
              </w:rPr>
              <w:t>1</w:t>
            </w:r>
            <w:r w:rsidR="00020018" w:rsidRPr="004A11CB">
              <w:rPr>
                <w:rFonts w:ascii="Arial" w:eastAsia="Times New Roman" w:hAnsi="Arial" w:cs="Arial"/>
                <w:color w:val="000000"/>
                <w:sz w:val="24"/>
                <w:szCs w:val="24"/>
              </w:rPr>
              <w:t>] Prover</w:t>
            </w:r>
            <w:r w:rsidR="00ED4F2B" w:rsidRPr="004A11CB">
              <w:rPr>
                <w:rFonts w:ascii="Arial" w:eastAsia="Times New Roman" w:hAnsi="Arial" w:cs="Arial"/>
                <w:color w:val="000000"/>
                <w:sz w:val="24"/>
                <w:szCs w:val="24"/>
              </w:rPr>
              <w:t xml:space="preserve"> interface (botão, menu) </w:t>
            </w:r>
            <w:r w:rsidR="007B0029" w:rsidRPr="004A11CB">
              <w:rPr>
                <w:rFonts w:ascii="Arial" w:eastAsia="Times New Roman" w:hAnsi="Arial" w:cs="Arial"/>
                <w:color w:val="000000"/>
                <w:sz w:val="24"/>
                <w:szCs w:val="24"/>
              </w:rPr>
              <w:t>para permitir</w:t>
            </w:r>
            <w:r w:rsidR="00ED4F2B" w:rsidRPr="004A11CB">
              <w:rPr>
                <w:rFonts w:ascii="Arial" w:eastAsia="Times New Roman" w:hAnsi="Arial" w:cs="Arial"/>
                <w:color w:val="000000"/>
                <w:sz w:val="24"/>
                <w:szCs w:val="24"/>
              </w:rPr>
              <w:t xml:space="preserve"> que o usuário se conecte com amigos e sigam outros usuários;</w:t>
            </w:r>
          </w:p>
        </w:tc>
        <w:tc>
          <w:tcPr>
            <w:tcW w:w="1559" w:type="dxa"/>
            <w:tcBorders>
              <w:top w:val="single" w:sz="4" w:space="0" w:color="000000"/>
              <w:left w:val="nil"/>
              <w:bottom w:val="nil"/>
              <w:right w:val="nil"/>
            </w:tcBorders>
            <w:shd w:val="clear" w:color="000000" w:fill="FFFFFF"/>
            <w:vAlign w:val="center"/>
            <w:hideMark/>
          </w:tcPr>
          <w:p w14:paraId="4BBF8CA7"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0E83C1C1" w14:textId="774D994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O usuário poderá se conectar através do recurso “Seguir”.</w:t>
            </w:r>
          </w:p>
        </w:tc>
      </w:tr>
      <w:tr w:rsidR="00ED4F2B" w:rsidRPr="00ED4F2B" w14:paraId="6859A6B2" w14:textId="77777777" w:rsidTr="002B2E19">
        <w:trPr>
          <w:trHeight w:val="1519"/>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53AE7D4A" w14:textId="4239DDCF"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12</w:t>
            </w:r>
            <w:r w:rsidR="00020018" w:rsidRPr="004A11CB">
              <w:rPr>
                <w:rFonts w:ascii="Arial" w:eastAsia="Times New Roman" w:hAnsi="Arial" w:cs="Arial"/>
                <w:color w:val="000000"/>
                <w:sz w:val="24"/>
                <w:szCs w:val="24"/>
              </w:rPr>
              <w:t>] Prover</w:t>
            </w:r>
            <w:r w:rsidR="00ED4F2B" w:rsidRPr="004A11CB">
              <w:rPr>
                <w:rFonts w:ascii="Arial" w:eastAsia="Times New Roman" w:hAnsi="Arial" w:cs="Arial"/>
                <w:color w:val="000000"/>
                <w:sz w:val="24"/>
                <w:szCs w:val="24"/>
              </w:rPr>
              <w:t xml:space="preserve"> tela de Materiais;</w:t>
            </w:r>
          </w:p>
        </w:tc>
        <w:tc>
          <w:tcPr>
            <w:tcW w:w="1559" w:type="dxa"/>
            <w:tcBorders>
              <w:top w:val="single" w:sz="4" w:space="0" w:color="000000"/>
              <w:left w:val="nil"/>
              <w:bottom w:val="nil"/>
              <w:right w:val="nil"/>
            </w:tcBorders>
            <w:shd w:val="clear" w:color="000000" w:fill="FFFFFF"/>
            <w:vAlign w:val="center"/>
            <w:hideMark/>
          </w:tcPr>
          <w:p w14:paraId="68096868"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Baixa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4BF74688" w14:textId="76FE32B3"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 xml:space="preserve">Tela onde mostrará todos os materiais provindos de Classes, como arquivos, </w:t>
            </w:r>
            <w:r w:rsidR="00020018" w:rsidRPr="004A11CB">
              <w:rPr>
                <w:rFonts w:ascii="Arial" w:eastAsia="Times New Roman" w:hAnsi="Arial" w:cs="Arial"/>
                <w:color w:val="000000"/>
                <w:sz w:val="24"/>
                <w:szCs w:val="24"/>
              </w:rPr>
              <w:t>pdfs</w:t>
            </w:r>
            <w:r w:rsidRPr="004A11CB">
              <w:rPr>
                <w:rFonts w:ascii="Arial" w:eastAsia="Times New Roman" w:hAnsi="Arial" w:cs="Arial"/>
                <w:color w:val="000000"/>
                <w:sz w:val="24"/>
                <w:szCs w:val="24"/>
              </w:rPr>
              <w:t>, E-books etc.</w:t>
            </w:r>
          </w:p>
        </w:tc>
      </w:tr>
      <w:tr w:rsidR="00352BB4" w:rsidRPr="00ED4F2B" w14:paraId="32A33996" w14:textId="77777777" w:rsidTr="002B2E19">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525CEBF4" w14:textId="437DF2C8"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lastRenderedPageBreak/>
              <w:t>[RF0</w:t>
            </w:r>
            <w:r w:rsidR="00981745" w:rsidRPr="004A11CB">
              <w:rPr>
                <w:rFonts w:ascii="Arial" w:eastAsia="Times New Roman" w:hAnsi="Arial" w:cs="Arial"/>
                <w:color w:val="000000"/>
                <w:sz w:val="24"/>
                <w:szCs w:val="24"/>
              </w:rPr>
              <w:t>13</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tela de salvos/favoritos;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51D4E20E"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000000"/>
              <w:left w:val="nil"/>
              <w:bottom w:val="nil"/>
              <w:right w:val="single" w:sz="4" w:space="0" w:color="auto"/>
            </w:tcBorders>
            <w:shd w:val="clear" w:color="auto" w:fill="auto"/>
            <w:vAlign w:val="center"/>
            <w:hideMark/>
          </w:tcPr>
          <w:p w14:paraId="6EF11AEF"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Tela onde mostrará publicações e mídias salvas pelo usuário</w:t>
            </w:r>
          </w:p>
        </w:tc>
      </w:tr>
      <w:tr w:rsidR="00352BB4" w:rsidRPr="00ED4F2B" w14:paraId="74182832" w14:textId="77777777" w:rsidTr="002B2E19">
        <w:trPr>
          <w:trHeight w:val="1218"/>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3AE50596" w14:textId="38F5E958"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14</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gostar e sua função</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7F141A03"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000000"/>
              <w:left w:val="nil"/>
              <w:bottom w:val="nil"/>
              <w:right w:val="single" w:sz="4" w:space="0" w:color="auto"/>
            </w:tcBorders>
            <w:shd w:val="clear" w:color="auto" w:fill="auto"/>
            <w:vAlign w:val="center"/>
            <w:hideMark/>
          </w:tcPr>
          <w:p w14:paraId="4136F314"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em formato de coração (simbolizando “Gostei”) que o usuário poderá clicar para mostrar que gostou de tal publicação</w:t>
            </w:r>
          </w:p>
        </w:tc>
      </w:tr>
      <w:tr w:rsidR="00ED4F2B" w:rsidRPr="00ED4F2B" w14:paraId="5E39115F" w14:textId="77777777" w:rsidTr="002B2E19">
        <w:trPr>
          <w:trHeight w:val="1504"/>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5DCAEF83" w14:textId="7B6E0CAF"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15</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compartilhar e sua função;</w:t>
            </w:r>
          </w:p>
        </w:tc>
        <w:tc>
          <w:tcPr>
            <w:tcW w:w="1559" w:type="dxa"/>
            <w:tcBorders>
              <w:top w:val="single" w:sz="4" w:space="0" w:color="000000"/>
              <w:left w:val="nil"/>
              <w:bottom w:val="nil"/>
              <w:right w:val="nil"/>
            </w:tcBorders>
            <w:shd w:val="clear" w:color="000000" w:fill="FFFFFF"/>
            <w:vAlign w:val="center"/>
            <w:hideMark/>
          </w:tcPr>
          <w:p w14:paraId="4D535D6A"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123389C5" w14:textId="10EBEB40"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em formato de seta (Simbolizando “Enviar”) que o usuário poderá clicar para compartilhar uma publicação/informação</w:t>
            </w:r>
          </w:p>
        </w:tc>
      </w:tr>
      <w:tr w:rsidR="00ED4F2B" w:rsidRPr="00ED4F2B" w14:paraId="780B2FE0" w14:textId="77777777" w:rsidTr="002B2E19">
        <w:trPr>
          <w:trHeight w:val="917"/>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4E5C5C4D" w14:textId="15CA3FF9"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w:t>
            </w:r>
            <w:r w:rsidR="00981745" w:rsidRPr="004A11CB">
              <w:rPr>
                <w:rFonts w:ascii="Arial" w:eastAsia="Times New Roman" w:hAnsi="Arial" w:cs="Arial"/>
                <w:color w:val="000000"/>
                <w:sz w:val="24"/>
                <w:szCs w:val="24"/>
              </w:rPr>
              <w:t>016</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aba de comentar</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484DDA4D"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6DBC9E20" w14:textId="0FA9F37C"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Aba que permitirá o usuário comentar em publicações próprias e de outros usuários.</w:t>
            </w:r>
          </w:p>
        </w:tc>
      </w:tr>
      <w:tr w:rsidR="00ED4F2B" w:rsidRPr="00ED4F2B" w14:paraId="6C412346" w14:textId="77777777" w:rsidTr="002B2E19">
        <w:trPr>
          <w:trHeight w:val="601"/>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6038A720" w14:textId="06448753"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17</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upload e Emojis na barra de comentários;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78704F1D"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Baixa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0797F93C" w14:textId="45ACB138"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que abre um menu</w:t>
            </w:r>
          </w:p>
        </w:tc>
      </w:tr>
      <w:tr w:rsidR="00ED4F2B" w:rsidRPr="00ED4F2B" w14:paraId="0715E4DF" w14:textId="77777777" w:rsidTr="002B2E19">
        <w:trPr>
          <w:trHeight w:val="917"/>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19F32247" w14:textId="4E15FA7A"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18</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para publicar</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1F76BC5C"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2924E29A"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que executa uma função que publica o conteúdo que o usuário especificar.</w:t>
            </w:r>
          </w:p>
        </w:tc>
      </w:tr>
      <w:tr w:rsidR="00ED4F2B" w:rsidRPr="00ED4F2B" w14:paraId="6B4D5EB6" w14:textId="77777777" w:rsidTr="002B2E19">
        <w:trPr>
          <w:trHeight w:val="917"/>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6DF9F7F4" w14:textId="662ED534"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19</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área e tela de notícias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29AA4DA5"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Baixa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05716C1E"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Página específica para visualização de notícias sobre a escola, vida profissional, entre outros</w:t>
            </w:r>
          </w:p>
        </w:tc>
      </w:tr>
      <w:tr w:rsidR="00352BB4" w:rsidRPr="00ED4F2B" w14:paraId="62EAA0D7" w14:textId="77777777" w:rsidTr="002B2E19">
        <w:trPr>
          <w:trHeight w:val="902"/>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12376594" w14:textId="72C3D7FE"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20</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função de download de arquivos/imagens;</w:t>
            </w:r>
          </w:p>
        </w:tc>
        <w:tc>
          <w:tcPr>
            <w:tcW w:w="1559" w:type="dxa"/>
            <w:tcBorders>
              <w:top w:val="single" w:sz="4" w:space="0" w:color="000000"/>
              <w:left w:val="nil"/>
              <w:bottom w:val="nil"/>
              <w:right w:val="nil"/>
            </w:tcBorders>
            <w:shd w:val="clear" w:color="000000" w:fill="FFFFFF"/>
            <w:vAlign w:val="center"/>
            <w:hideMark/>
          </w:tcPr>
          <w:p w14:paraId="7240A32C"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0C8F8"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Função que irá permitir o download de arquivos e imagens de mensagens.</w:t>
            </w:r>
          </w:p>
        </w:tc>
      </w:tr>
      <w:tr w:rsidR="00ED4F2B" w:rsidRPr="00ED4F2B" w14:paraId="557B5335" w14:textId="77777777" w:rsidTr="002B2E19">
        <w:trPr>
          <w:trHeight w:val="917"/>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5E2954A3" w14:textId="3C988D89"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21</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gerenciamento e filtragem de posts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72A0C6B5"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Baixa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1CF3F143"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Função que retorna os posts baseados nos parâmetros que o usuário escolher.</w:t>
            </w:r>
          </w:p>
        </w:tc>
      </w:tr>
      <w:tr w:rsidR="00ED4F2B" w:rsidRPr="00ED4F2B" w14:paraId="46179386" w14:textId="77777777" w:rsidTr="002B2E19">
        <w:trPr>
          <w:trHeight w:val="1218"/>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7733F71C" w14:textId="745DED91"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22</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área de notificação</w:t>
            </w:r>
          </w:p>
        </w:tc>
        <w:tc>
          <w:tcPr>
            <w:tcW w:w="1559" w:type="dxa"/>
            <w:tcBorders>
              <w:top w:val="single" w:sz="4" w:space="0" w:color="000000"/>
              <w:left w:val="nil"/>
              <w:bottom w:val="nil"/>
              <w:right w:val="nil"/>
            </w:tcBorders>
            <w:shd w:val="clear" w:color="000000" w:fill="FFFFFF"/>
            <w:vAlign w:val="center"/>
            <w:hideMark/>
          </w:tcPr>
          <w:p w14:paraId="1F9BEBBA"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3BAF1078"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Uma área que mostra todas as notificações relacionadas ao usuário, contendo mensagens, posts, menções etc.</w:t>
            </w:r>
          </w:p>
        </w:tc>
      </w:tr>
      <w:tr w:rsidR="00ED4F2B" w:rsidRPr="00ED4F2B" w14:paraId="7A68F633" w14:textId="77777777" w:rsidTr="002B2E19">
        <w:trPr>
          <w:trHeight w:val="1485"/>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118363E8" w14:textId="25A9F84A"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23</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funcionalidade de denúncias de posts e usuários.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789C8828"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Baixa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28204E4F"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Uma função que permitirá que o usuário faça denúncias sobre posts ou usuários que violem as diretrizes.</w:t>
            </w:r>
          </w:p>
        </w:tc>
      </w:tr>
      <w:tr w:rsidR="00ED4F2B" w:rsidRPr="00ED4F2B" w14:paraId="32FCC4EC" w14:textId="77777777" w:rsidTr="002B2E19">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27BA0A00" w14:textId="0CE94C53"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24</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dashboard para gerenciamento de notícias</w:t>
            </w:r>
          </w:p>
        </w:tc>
        <w:tc>
          <w:tcPr>
            <w:tcW w:w="1559" w:type="dxa"/>
            <w:tcBorders>
              <w:top w:val="single" w:sz="4" w:space="0" w:color="000000"/>
              <w:left w:val="nil"/>
              <w:bottom w:val="nil"/>
              <w:right w:val="nil"/>
            </w:tcBorders>
            <w:shd w:val="clear" w:color="000000" w:fill="FFFFFF"/>
            <w:vAlign w:val="center"/>
            <w:hideMark/>
          </w:tcPr>
          <w:p w14:paraId="271E6510"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Baixa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5417E017"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Uma página com detalhes sobre as notícias</w:t>
            </w:r>
          </w:p>
        </w:tc>
      </w:tr>
      <w:tr w:rsidR="00ED4F2B" w:rsidRPr="00ED4F2B" w14:paraId="447AA149" w14:textId="77777777" w:rsidTr="002B2E19">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261B6129" w14:textId="2C794FC1"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25</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emojis;</w:t>
            </w:r>
          </w:p>
        </w:tc>
        <w:tc>
          <w:tcPr>
            <w:tcW w:w="1559" w:type="dxa"/>
            <w:tcBorders>
              <w:top w:val="single" w:sz="4" w:space="0" w:color="000000"/>
              <w:left w:val="nil"/>
              <w:bottom w:val="nil"/>
              <w:right w:val="nil"/>
            </w:tcBorders>
            <w:shd w:val="clear" w:color="000000" w:fill="FFFFFF"/>
            <w:vAlign w:val="center"/>
            <w:hideMark/>
          </w:tcPr>
          <w:p w14:paraId="036B2A0E"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41390B7D"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com funcionalidade de adição de emojis.</w:t>
            </w:r>
          </w:p>
        </w:tc>
      </w:tr>
      <w:tr w:rsidR="00ED4F2B" w:rsidRPr="00ED4F2B" w14:paraId="035F7928" w14:textId="77777777" w:rsidTr="002B2E19">
        <w:trPr>
          <w:trHeight w:val="902"/>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2F8A566C" w14:textId="2284095D"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lastRenderedPageBreak/>
              <w:t>[RF0</w:t>
            </w:r>
            <w:r w:rsidR="00981745" w:rsidRPr="004A11CB">
              <w:rPr>
                <w:rFonts w:ascii="Arial" w:eastAsia="Times New Roman" w:hAnsi="Arial" w:cs="Arial"/>
                <w:color w:val="000000"/>
                <w:sz w:val="24"/>
                <w:szCs w:val="24"/>
              </w:rPr>
              <w:t>26</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tela de Classes;</w:t>
            </w:r>
          </w:p>
        </w:tc>
        <w:tc>
          <w:tcPr>
            <w:tcW w:w="1559" w:type="dxa"/>
            <w:tcBorders>
              <w:top w:val="single" w:sz="4" w:space="0" w:color="000000"/>
              <w:left w:val="nil"/>
              <w:bottom w:val="nil"/>
              <w:right w:val="nil"/>
            </w:tcBorders>
            <w:shd w:val="clear" w:color="000000" w:fill="FFFFFF"/>
            <w:vAlign w:val="center"/>
            <w:hideMark/>
          </w:tcPr>
          <w:p w14:paraId="69222C19"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5F02A421"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 área onde constará com todas as classes na qual o usuário se encontra.</w:t>
            </w:r>
          </w:p>
        </w:tc>
      </w:tr>
      <w:tr w:rsidR="00352BB4" w:rsidRPr="00ED4F2B" w14:paraId="459C3CFF" w14:textId="77777777" w:rsidTr="002B2E19">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00B7ADFB" w14:textId="1DDE691D"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27</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redirecionamento para o feed;</w:t>
            </w:r>
          </w:p>
        </w:tc>
        <w:tc>
          <w:tcPr>
            <w:tcW w:w="1559" w:type="dxa"/>
            <w:tcBorders>
              <w:top w:val="single" w:sz="4" w:space="0" w:color="auto"/>
              <w:left w:val="nil"/>
              <w:bottom w:val="nil"/>
              <w:right w:val="single" w:sz="4" w:space="0" w:color="auto"/>
            </w:tcBorders>
            <w:shd w:val="clear" w:color="000000" w:fill="FFFFFF"/>
            <w:vAlign w:val="center"/>
            <w:hideMark/>
          </w:tcPr>
          <w:p w14:paraId="219A1D60"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000000"/>
              <w:left w:val="nil"/>
              <w:bottom w:val="nil"/>
              <w:right w:val="single" w:sz="4" w:space="0" w:color="auto"/>
            </w:tcBorders>
            <w:shd w:val="clear" w:color="auto" w:fill="auto"/>
            <w:vAlign w:val="center"/>
            <w:hideMark/>
          </w:tcPr>
          <w:p w14:paraId="30659F47"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Área na qual se encontrará o fluxo de conteúdo.</w:t>
            </w:r>
          </w:p>
        </w:tc>
      </w:tr>
      <w:tr w:rsidR="00ED4F2B" w:rsidRPr="00ED4F2B" w14:paraId="6F8A3E9D" w14:textId="77777777" w:rsidTr="002B2E19">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15DCEECC" w14:textId="50FC2936"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28</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tela de feed;</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57C1D655"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42486CFF"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que vai redirecionar o usuário para a tela de feed</w:t>
            </w:r>
          </w:p>
        </w:tc>
      </w:tr>
      <w:tr w:rsidR="00ED4F2B" w:rsidRPr="00ED4F2B" w14:paraId="354C9AED" w14:textId="77777777" w:rsidTr="002B2E19">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2590EDEB" w14:textId="081FA471"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29</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redirecionamento para a página de materiais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440424F7"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6E0AF457"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que vai redirecionar o usuário para a tela de materiais.</w:t>
            </w:r>
          </w:p>
        </w:tc>
      </w:tr>
      <w:tr w:rsidR="00ED4F2B" w:rsidRPr="00ED4F2B" w14:paraId="0434CCFD" w14:textId="77777777" w:rsidTr="002B2E19">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56E05089" w14:textId="2E0E6647"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30</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redirecionamento para a página de Conversas;</w:t>
            </w:r>
          </w:p>
        </w:tc>
        <w:tc>
          <w:tcPr>
            <w:tcW w:w="1559" w:type="dxa"/>
            <w:tcBorders>
              <w:top w:val="single" w:sz="4" w:space="0" w:color="000000"/>
              <w:left w:val="nil"/>
              <w:bottom w:val="nil"/>
              <w:right w:val="nil"/>
            </w:tcBorders>
            <w:shd w:val="clear" w:color="000000" w:fill="FFFFFF"/>
            <w:vAlign w:val="center"/>
            <w:hideMark/>
          </w:tcPr>
          <w:p w14:paraId="767E7AD2"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6D3ACF6F"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que vai redirecionar o usuário para a tela de conversa</w:t>
            </w:r>
          </w:p>
        </w:tc>
      </w:tr>
      <w:tr w:rsidR="00ED4F2B" w:rsidRPr="00ED4F2B" w14:paraId="7D6C5B1F" w14:textId="77777777" w:rsidTr="002B2E19">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78A8BC88" w14:textId="0B58C793"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31</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redirecionamento para a página de Classes;</w:t>
            </w:r>
          </w:p>
        </w:tc>
        <w:tc>
          <w:tcPr>
            <w:tcW w:w="1559" w:type="dxa"/>
            <w:tcBorders>
              <w:top w:val="single" w:sz="4" w:space="0" w:color="000000"/>
              <w:left w:val="nil"/>
              <w:bottom w:val="nil"/>
              <w:right w:val="nil"/>
            </w:tcBorders>
            <w:shd w:val="clear" w:color="000000" w:fill="FFFFFF"/>
            <w:vAlign w:val="center"/>
            <w:hideMark/>
          </w:tcPr>
          <w:p w14:paraId="7C559734"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7A969202"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que vai redirecionar o usuário para a tela de Classes</w:t>
            </w:r>
          </w:p>
        </w:tc>
      </w:tr>
      <w:tr w:rsidR="00ED4F2B" w:rsidRPr="00ED4F2B" w14:paraId="2642DFE9" w14:textId="77777777" w:rsidTr="002B2E19">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40F0B2F7" w14:textId="0E93D336"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32</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redirecionamento para a página de Notícias;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6D0E8D90"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6259B35D"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que vai redirecionar o usuário para a tela de favoritos</w:t>
            </w:r>
          </w:p>
        </w:tc>
      </w:tr>
      <w:tr w:rsidR="00ED4F2B" w:rsidRPr="00ED4F2B" w14:paraId="6AFF8077" w14:textId="77777777" w:rsidTr="002B2E19">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6E94C169" w14:textId="0E882918"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33</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para ver perfil de outros usuários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5BCCDC31"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5D28382A"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que vai redirecionar o usuário para a tela de Notícias</w:t>
            </w:r>
          </w:p>
        </w:tc>
      </w:tr>
      <w:tr w:rsidR="00ED4F2B" w:rsidRPr="00ED4F2B" w14:paraId="666AC49A" w14:textId="77777777" w:rsidTr="002B2E19">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66F053EF" w14:textId="5D65B64B"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34</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para criar pasta;</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2CD0D7A9"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62EE2E15"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com a funcionalidade de criar pastas</w:t>
            </w:r>
          </w:p>
        </w:tc>
      </w:tr>
      <w:tr w:rsidR="00ED4F2B" w:rsidRPr="00ED4F2B" w14:paraId="125FAE35" w14:textId="77777777" w:rsidTr="002B2E19">
        <w:trPr>
          <w:trHeight w:val="917"/>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29053425" w14:textId="37EF4484"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35</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para ver arquivos das pastas de materiais;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47AE2E02"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0027CFE8" w14:textId="50AA120F"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que vai mostrar os arquivos de uma pasta na página de materiais.</w:t>
            </w:r>
          </w:p>
        </w:tc>
      </w:tr>
      <w:tr w:rsidR="00ED4F2B" w:rsidRPr="00ED4F2B" w14:paraId="5188008E" w14:textId="77777777" w:rsidTr="002B2E19">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7BAAE033" w14:textId="5797DBCF"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36</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gerenciamento de pastas;</w:t>
            </w:r>
          </w:p>
        </w:tc>
        <w:tc>
          <w:tcPr>
            <w:tcW w:w="1559" w:type="dxa"/>
            <w:tcBorders>
              <w:top w:val="single" w:sz="4" w:space="0" w:color="000000"/>
              <w:left w:val="nil"/>
              <w:bottom w:val="nil"/>
              <w:right w:val="nil"/>
            </w:tcBorders>
            <w:shd w:val="clear" w:color="000000" w:fill="FFFFFF"/>
            <w:vAlign w:val="center"/>
            <w:hideMark/>
          </w:tcPr>
          <w:p w14:paraId="6567EE88"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5F36B9EF"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que vai mostrar as configurações das pastas</w:t>
            </w:r>
          </w:p>
        </w:tc>
      </w:tr>
      <w:tr w:rsidR="00ED4F2B" w:rsidRPr="00ED4F2B" w14:paraId="7350A18C" w14:textId="77777777" w:rsidTr="002B2E19">
        <w:trPr>
          <w:trHeight w:val="917"/>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698A35A7" w14:textId="114A2BDD"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37</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filtragem de pastas;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76394159"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0D8CF2F0"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que ao ser clicado, vai mudar a forma que as pastas estão sendo mostradas.</w:t>
            </w:r>
          </w:p>
        </w:tc>
      </w:tr>
      <w:tr w:rsidR="00ED4F2B" w:rsidRPr="00ED4F2B" w14:paraId="5BCE7A9B" w14:textId="77777777" w:rsidTr="002B2E19">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7752792F" w14:textId="6AF181FB"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38</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para ligação de voz;</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31FFEDB2"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424E959D"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que vai iniciar uma chamada de voz.</w:t>
            </w:r>
          </w:p>
        </w:tc>
      </w:tr>
      <w:tr w:rsidR="00ED4F2B" w:rsidRPr="00ED4F2B" w14:paraId="533BDBC8" w14:textId="77777777" w:rsidTr="002B2E19">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1B426C98" w14:textId="42A5A54A"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39</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para chamada de vídeo;</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5E4CC65A"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4262614F"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que vai iniciar uma chamada de vídeo</w:t>
            </w:r>
          </w:p>
        </w:tc>
      </w:tr>
      <w:tr w:rsidR="00ED4F2B" w:rsidRPr="00ED4F2B" w14:paraId="742C5FE8" w14:textId="77777777" w:rsidTr="002B2E19">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3A6B5775" w14:textId="75ACF7C6"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40]</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pesquisa de conversas;</w:t>
            </w:r>
          </w:p>
        </w:tc>
        <w:tc>
          <w:tcPr>
            <w:tcW w:w="1559" w:type="dxa"/>
            <w:tcBorders>
              <w:top w:val="single" w:sz="4" w:space="0" w:color="000000"/>
              <w:left w:val="nil"/>
              <w:bottom w:val="nil"/>
              <w:right w:val="nil"/>
            </w:tcBorders>
            <w:shd w:val="clear" w:color="000000" w:fill="FFFFFF"/>
            <w:vAlign w:val="center"/>
            <w:hideMark/>
          </w:tcPr>
          <w:p w14:paraId="4306E823"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7B046F3D"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que vai filtrar a conversa procurada.</w:t>
            </w:r>
          </w:p>
        </w:tc>
      </w:tr>
      <w:tr w:rsidR="00ED4F2B" w:rsidRPr="00ED4F2B" w14:paraId="08FFE494" w14:textId="77777777" w:rsidTr="002B2E19">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65684515" w14:textId="69029581"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lastRenderedPageBreak/>
              <w:t>[RF0</w:t>
            </w:r>
            <w:r w:rsidR="00981745" w:rsidRPr="004A11CB">
              <w:rPr>
                <w:rFonts w:ascii="Arial" w:eastAsia="Times New Roman" w:hAnsi="Arial" w:cs="Arial"/>
                <w:color w:val="000000"/>
                <w:sz w:val="24"/>
                <w:szCs w:val="24"/>
              </w:rPr>
              <w:t>41</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para modificar contato</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6C2F35EE"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Baixa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6A34DC9A"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que ao ser clicado, será possível a mudança do contato.</w:t>
            </w:r>
          </w:p>
        </w:tc>
      </w:tr>
      <w:tr w:rsidR="00ED4F2B" w:rsidRPr="00ED4F2B" w14:paraId="19EE1FEF" w14:textId="77777777" w:rsidTr="002B2E19">
        <w:trPr>
          <w:trHeight w:val="917"/>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5BF0B311" w14:textId="47B8B8BC"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42</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reação de mensagens;</w:t>
            </w:r>
          </w:p>
        </w:tc>
        <w:tc>
          <w:tcPr>
            <w:tcW w:w="1559" w:type="dxa"/>
            <w:tcBorders>
              <w:top w:val="single" w:sz="4" w:space="0" w:color="000000"/>
              <w:left w:val="nil"/>
              <w:bottom w:val="nil"/>
              <w:right w:val="nil"/>
            </w:tcBorders>
            <w:shd w:val="clear" w:color="000000" w:fill="FFFFFF"/>
            <w:vAlign w:val="center"/>
            <w:hideMark/>
          </w:tcPr>
          <w:p w14:paraId="3C1280F2"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2CE9A1BA"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que ao ser clicado, vai dar a possibilidade de reação de mensagens através de emojis.</w:t>
            </w:r>
          </w:p>
        </w:tc>
      </w:tr>
      <w:tr w:rsidR="00ED4F2B" w:rsidRPr="00ED4F2B" w14:paraId="38D696B9" w14:textId="77777777" w:rsidTr="002B2E19">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5F4BD29D" w14:textId="7B94428F"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43</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criar classes;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7ADBB31D"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597356D2"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que tem a funcionalidade de criar classes</w:t>
            </w:r>
          </w:p>
        </w:tc>
      </w:tr>
      <w:tr w:rsidR="00ED4F2B" w:rsidRPr="00ED4F2B" w14:paraId="4F67491C"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B610848" w14:textId="6681160E" w:rsidR="00ED4F2B"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44</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para entrar em classes;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4877A29" w14:textId="77777777" w:rsidR="00ED4F2B" w:rsidRPr="004A11CB" w:rsidRDefault="00ED4F2B"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C666617" w14:textId="77777777" w:rsidR="00ED4F2B" w:rsidRPr="004A11CB" w:rsidRDefault="00ED4F2B" w:rsidP="002B2E19">
            <w:pPr>
              <w:keepNext/>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que vai adicionar o usuário na classe selecionada</w:t>
            </w:r>
          </w:p>
        </w:tc>
      </w:tr>
      <w:tr w:rsidR="009D5581" w:rsidRPr="00ED4F2B" w14:paraId="006A79B8"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F6B56C4" w14:textId="1292BF59" w:rsidR="009D5581"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45</w:t>
            </w:r>
            <w:r w:rsidRPr="004A11CB">
              <w:rPr>
                <w:rFonts w:ascii="Arial" w:eastAsia="Times New Roman" w:hAnsi="Arial" w:cs="Arial"/>
                <w:color w:val="000000"/>
                <w:sz w:val="24"/>
                <w:szCs w:val="24"/>
              </w:rPr>
              <w:t xml:space="preserve">]  </w:t>
            </w:r>
            <w:r w:rsidR="002E2C7E" w:rsidRPr="004A11CB">
              <w:rPr>
                <w:rFonts w:ascii="Arial" w:eastAsia="Times New Roman" w:hAnsi="Arial" w:cs="Arial"/>
                <w:color w:val="000000"/>
                <w:sz w:val="24"/>
                <w:szCs w:val="24"/>
              </w:rPr>
              <w:t>Prover botão para criar postagem</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3EC5A1F" w14:textId="3A2FF546" w:rsidR="009D5581" w:rsidRPr="004A11CB" w:rsidRDefault="00005B6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D4A2496" w14:textId="0B9C8F9B" w:rsidR="009D5581" w:rsidRPr="004A11CB" w:rsidRDefault="00005B6C"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com a funcionalidade de criar postagem</w:t>
            </w:r>
          </w:p>
        </w:tc>
      </w:tr>
      <w:tr w:rsidR="009D5581" w:rsidRPr="00ED4F2B" w14:paraId="256F4F63"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7CA18D8" w14:textId="51DAF91F" w:rsidR="009D5581"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46</w:t>
            </w:r>
            <w:r w:rsidRPr="004A11CB">
              <w:rPr>
                <w:rFonts w:ascii="Arial" w:eastAsia="Times New Roman" w:hAnsi="Arial" w:cs="Arial"/>
                <w:color w:val="000000"/>
                <w:sz w:val="24"/>
                <w:szCs w:val="24"/>
              </w:rPr>
              <w:t xml:space="preserve">]  </w:t>
            </w:r>
            <w:r w:rsidR="002E2C7E" w:rsidRPr="004A11CB">
              <w:rPr>
                <w:rFonts w:ascii="Arial" w:hAnsi="Arial" w:cs="Arial"/>
                <w:sz w:val="24"/>
                <w:szCs w:val="24"/>
              </w:rPr>
              <w:t xml:space="preserve">Prover área para </w:t>
            </w:r>
            <w:r w:rsidR="00005B6C" w:rsidRPr="004A11CB">
              <w:rPr>
                <w:rFonts w:ascii="Arial" w:hAnsi="Arial" w:cs="Arial"/>
                <w:i/>
                <w:iCs/>
                <w:sz w:val="24"/>
                <w:szCs w:val="24"/>
              </w:rPr>
              <w:t>C</w:t>
            </w:r>
            <w:r w:rsidR="002E2C7E" w:rsidRPr="004A11CB">
              <w:rPr>
                <w:rFonts w:ascii="Arial" w:hAnsi="Arial" w:cs="Arial"/>
                <w:i/>
                <w:iCs/>
                <w:sz w:val="24"/>
                <w:szCs w:val="24"/>
              </w:rPr>
              <w:t>lips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F281852" w14:textId="2BB8201A" w:rsidR="009D5581" w:rsidRPr="004A11CB" w:rsidRDefault="00005B6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039D362" w14:textId="2A2EC0F6" w:rsidR="009D5581" w:rsidRPr="004A11CB" w:rsidRDefault="00005B6C"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Prover área para os clips na timeline.</w:t>
            </w:r>
          </w:p>
        </w:tc>
      </w:tr>
      <w:tr w:rsidR="009D5581" w:rsidRPr="00ED4F2B" w14:paraId="25CEDECA"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CB3C558" w14:textId="21FFDD86" w:rsidR="009D5581"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47</w:t>
            </w:r>
            <w:r w:rsidRPr="004A11CB">
              <w:rPr>
                <w:rFonts w:ascii="Arial" w:eastAsia="Times New Roman" w:hAnsi="Arial" w:cs="Arial"/>
                <w:color w:val="000000"/>
                <w:sz w:val="24"/>
                <w:szCs w:val="24"/>
              </w:rPr>
              <w:t xml:space="preserve">]  </w:t>
            </w:r>
            <w:r w:rsidR="002E2C7E" w:rsidRPr="004A11CB">
              <w:rPr>
                <w:rFonts w:ascii="Arial" w:hAnsi="Arial" w:cs="Arial"/>
                <w:sz w:val="24"/>
                <w:szCs w:val="24"/>
              </w:rPr>
              <w:t xml:space="preserve">Prover botão para olhar o </w:t>
            </w:r>
            <w:r w:rsidR="002E2C7E" w:rsidRPr="004A11CB">
              <w:rPr>
                <w:rFonts w:ascii="Arial" w:hAnsi="Arial" w:cs="Arial"/>
                <w:i/>
                <w:iCs/>
                <w:sz w:val="24"/>
                <w:szCs w:val="24"/>
              </w:rPr>
              <w:t>Clips’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7A6B9FB" w14:textId="1BDD612B" w:rsidR="009D5581" w:rsidRPr="004A11CB" w:rsidRDefault="00005B6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2399325" w14:textId="065324AD" w:rsidR="009D5581" w:rsidRPr="004A11CB" w:rsidRDefault="00005B6C"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com a funcionalidade de ao clicar abrir os Clips.</w:t>
            </w:r>
          </w:p>
        </w:tc>
      </w:tr>
      <w:tr w:rsidR="009D5581" w:rsidRPr="00ED4F2B" w14:paraId="5E7E3A88"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0A3E3CD" w14:textId="2EF50275" w:rsidR="009D5581"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48] Prover</w:t>
            </w:r>
            <w:r w:rsidR="002E2C7E" w:rsidRPr="004A11CB">
              <w:rPr>
                <w:rFonts w:ascii="Arial" w:hAnsi="Arial" w:cs="Arial"/>
                <w:sz w:val="24"/>
                <w:szCs w:val="24"/>
              </w:rPr>
              <w:t xml:space="preserve"> Tela de </w:t>
            </w:r>
            <w:r w:rsidR="002E2C7E" w:rsidRPr="004A11CB">
              <w:rPr>
                <w:rFonts w:ascii="Arial" w:hAnsi="Arial" w:cs="Arial"/>
                <w:i/>
                <w:iCs/>
                <w:sz w:val="24"/>
                <w:szCs w:val="24"/>
              </w:rPr>
              <w:t>Landing Page’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A672D0D" w14:textId="4B2E3828" w:rsidR="009D5581" w:rsidRPr="004A11CB" w:rsidRDefault="00005B6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338360C" w14:textId="60EC8054" w:rsidR="009D5581" w:rsidRPr="004A11CB" w:rsidRDefault="00005B6C"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Tela de apresentação da rede social</w:t>
            </w:r>
          </w:p>
        </w:tc>
      </w:tr>
      <w:tr w:rsidR="009D5581" w:rsidRPr="00ED4F2B" w14:paraId="7B060DF3"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74EE0E5" w14:textId="0B715AB2" w:rsidR="009D5581" w:rsidRPr="004A11CB" w:rsidRDefault="00981745"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 xml:space="preserve">[RF049] </w:t>
            </w:r>
            <w:r w:rsidR="002E2C7E" w:rsidRPr="004A11CB">
              <w:rPr>
                <w:rFonts w:ascii="Arial" w:hAnsi="Arial" w:cs="Arial"/>
                <w:sz w:val="24"/>
                <w:szCs w:val="24"/>
              </w:rPr>
              <w:t>Prover área para a postagens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8166FC2" w14:textId="6454D4F1" w:rsidR="009D5581" w:rsidRPr="004A11CB" w:rsidRDefault="00005B6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FCA32A7" w14:textId="0A4ABAAA" w:rsidR="009D5581" w:rsidRPr="004A11CB" w:rsidRDefault="00005B6C"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Desenvolver área para postagem de imagens e informações pelo usuário</w:t>
            </w:r>
          </w:p>
        </w:tc>
      </w:tr>
      <w:tr w:rsidR="009D5581" w:rsidRPr="00ED4F2B" w14:paraId="108F973A" w14:textId="77777777" w:rsidTr="002B2E19">
        <w:trPr>
          <w:trHeight w:val="900"/>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604FC54" w14:textId="6FA71924" w:rsidR="009D5581" w:rsidRPr="004A11CB" w:rsidRDefault="000432F4"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50</w:t>
            </w:r>
            <w:r w:rsidRPr="004A11CB">
              <w:rPr>
                <w:rFonts w:ascii="Arial" w:eastAsia="Times New Roman" w:hAnsi="Arial" w:cs="Arial"/>
                <w:color w:val="000000"/>
                <w:sz w:val="24"/>
                <w:szCs w:val="24"/>
              </w:rPr>
              <w:t xml:space="preserve">]  </w:t>
            </w:r>
            <w:r w:rsidR="002E2C7E" w:rsidRPr="004A11CB">
              <w:rPr>
                <w:rFonts w:ascii="Arial" w:hAnsi="Arial" w:cs="Arial"/>
                <w:sz w:val="24"/>
                <w:szCs w:val="24"/>
              </w:rPr>
              <w:t>Prover botão de opções na postagem</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850EEB8" w14:textId="4DD8269F" w:rsidR="009D5581" w:rsidRPr="004A11CB" w:rsidRDefault="00E0631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3E2D844" w14:textId="7E461C65" w:rsidR="009D5581" w:rsidRPr="004A11CB" w:rsidRDefault="00020018"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Desenvolver botão com três pontos na vertical, na qual contará com as opções das postagens</w:t>
            </w:r>
          </w:p>
        </w:tc>
      </w:tr>
      <w:tr w:rsidR="009D5581" w:rsidRPr="00ED4F2B" w14:paraId="0D25B1CB"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BFD4EB5" w14:textId="56ABD919" w:rsidR="009D5581" w:rsidRPr="004A11CB" w:rsidRDefault="000432F4" w:rsidP="002B2E19">
            <w:pPr>
              <w:widowControl w:val="0"/>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5</w:t>
            </w:r>
            <w:r w:rsidRPr="004A11CB">
              <w:rPr>
                <w:rFonts w:ascii="Arial" w:eastAsia="Times New Roman" w:hAnsi="Arial" w:cs="Arial"/>
                <w:color w:val="000000"/>
                <w:sz w:val="24"/>
                <w:szCs w:val="24"/>
              </w:rPr>
              <w:t xml:space="preserve">1]  </w:t>
            </w:r>
            <w:r w:rsidR="002E2C7E" w:rsidRPr="004A11CB">
              <w:rPr>
                <w:rFonts w:ascii="Arial" w:hAnsi="Arial" w:cs="Arial"/>
                <w:sz w:val="24"/>
                <w:szCs w:val="24"/>
              </w:rPr>
              <w:t xml:space="preserve">Prover área de sugestões </w:t>
            </w:r>
            <w:r w:rsidRPr="004A11CB">
              <w:rPr>
                <w:rFonts w:ascii="Arial" w:hAnsi="Arial" w:cs="Arial"/>
                <w:sz w:val="24"/>
                <w:szCs w:val="24"/>
              </w:rPr>
              <w:t>de amizade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FC146F9" w14:textId="443A6594" w:rsidR="009D5581" w:rsidRPr="004A11CB" w:rsidRDefault="00E0631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4CCBAC4" w14:textId="597BAD1C" w:rsidR="009D5581" w:rsidRPr="004A11CB" w:rsidRDefault="00E0631C"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Prover área na qual constará com sugestões de possíveis amizades</w:t>
            </w:r>
          </w:p>
        </w:tc>
      </w:tr>
      <w:tr w:rsidR="009D5581" w:rsidRPr="00ED4F2B" w14:paraId="5183167B"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5F3ACA5" w14:textId="4BD7E67B" w:rsidR="009D5581" w:rsidRPr="004A11CB" w:rsidRDefault="000E2701"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52</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Prover área de Perfil</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0332CDA" w14:textId="41649EA0" w:rsidR="009D5581" w:rsidRPr="004A11CB" w:rsidRDefault="00E0631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64C8B26" w14:textId="2EC7C976" w:rsidR="009D5581" w:rsidRPr="004A11CB" w:rsidRDefault="00E0631C"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Prover área no qual constará com as informações do usuário</w:t>
            </w:r>
          </w:p>
        </w:tc>
      </w:tr>
      <w:tr w:rsidR="009D5581" w:rsidRPr="00ED4F2B" w14:paraId="6C254549"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0E29EA3" w14:textId="054095C5" w:rsidR="009D5581" w:rsidRPr="004A11CB" w:rsidRDefault="000E2701"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53</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 xml:space="preserve">Prover botão de “Início” na </w:t>
            </w:r>
            <w:r w:rsidR="000432F4" w:rsidRPr="004A11CB">
              <w:rPr>
                <w:rFonts w:ascii="Arial" w:hAnsi="Arial" w:cs="Arial"/>
                <w:i/>
                <w:iCs/>
                <w:sz w:val="24"/>
                <w:szCs w:val="24"/>
              </w:rPr>
              <w:t>Landing Page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0EC8FFB" w14:textId="4C0FCB5E" w:rsidR="009D5581" w:rsidRPr="004A11CB" w:rsidRDefault="00E0631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E5C75EF" w14:textId="4E831EF6" w:rsidR="009D5581" w:rsidRPr="004A11CB" w:rsidRDefault="00E0631C"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 xml:space="preserve">Botão que levará para a parte de “Inicio” na </w:t>
            </w:r>
            <w:r w:rsidRPr="004A11CB">
              <w:rPr>
                <w:rFonts w:ascii="Arial" w:hAnsi="Arial" w:cs="Arial"/>
                <w:i/>
                <w:iCs/>
                <w:sz w:val="24"/>
                <w:szCs w:val="24"/>
              </w:rPr>
              <w:t>Landing Page</w:t>
            </w:r>
          </w:p>
        </w:tc>
      </w:tr>
      <w:tr w:rsidR="009D5581" w:rsidRPr="00ED4F2B" w14:paraId="68716C3E"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BA52EB8" w14:textId="3F09DD1D" w:rsidR="009D5581" w:rsidRPr="004A11CB" w:rsidRDefault="000E2701"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54</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 xml:space="preserve">Prover botão de “Descubra” na </w:t>
            </w:r>
            <w:r w:rsidR="000432F4" w:rsidRPr="004A11CB">
              <w:rPr>
                <w:rFonts w:ascii="Arial" w:hAnsi="Arial" w:cs="Arial"/>
                <w:i/>
                <w:iCs/>
                <w:sz w:val="24"/>
                <w:szCs w:val="24"/>
              </w:rPr>
              <w:t>Landing Page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AFE053C" w14:textId="7048C22E" w:rsidR="009D5581" w:rsidRPr="004A11CB" w:rsidRDefault="00E0631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E1BB812" w14:textId="1AD7B2AD" w:rsidR="009D5581" w:rsidRPr="004A11CB" w:rsidRDefault="00E0631C"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levará para a parte de “Descubra” na Landing Page</w:t>
            </w:r>
          </w:p>
        </w:tc>
      </w:tr>
      <w:tr w:rsidR="009D5581" w:rsidRPr="00ED4F2B" w14:paraId="1E021CF9"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58468563" w14:textId="0B110649" w:rsidR="009D5581" w:rsidRPr="004A11CB" w:rsidRDefault="000E2701"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55</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 xml:space="preserve">Prover botão de “Comunidade” na </w:t>
            </w:r>
            <w:r w:rsidR="000432F4" w:rsidRPr="004A11CB">
              <w:rPr>
                <w:rFonts w:ascii="Arial" w:hAnsi="Arial" w:cs="Arial"/>
                <w:i/>
                <w:iCs/>
                <w:sz w:val="24"/>
                <w:szCs w:val="24"/>
              </w:rPr>
              <w:t>Landing Page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478193C" w14:textId="63F9C88B" w:rsidR="009D5581" w:rsidRPr="004A11CB" w:rsidRDefault="00E0631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E6CC659" w14:textId="5DD4263B" w:rsidR="009D5581" w:rsidRPr="004A11CB" w:rsidRDefault="00E0631C"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levará para a parte de “Comunidade” na Landing Page</w:t>
            </w:r>
          </w:p>
        </w:tc>
      </w:tr>
      <w:tr w:rsidR="009D5581" w:rsidRPr="00ED4F2B" w14:paraId="413CF738"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264F274" w14:textId="2958B597" w:rsidR="009D5581" w:rsidRPr="004A11CB" w:rsidRDefault="000E2701"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56</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 xml:space="preserve">Prover botão de </w:t>
            </w:r>
            <w:r w:rsidR="006232AA" w:rsidRPr="004A11CB">
              <w:rPr>
                <w:rFonts w:ascii="Arial" w:hAnsi="Arial" w:cs="Arial"/>
                <w:sz w:val="24"/>
                <w:szCs w:val="24"/>
              </w:rPr>
              <w:t>“</w:t>
            </w:r>
            <w:r w:rsidR="000432F4" w:rsidRPr="004A11CB">
              <w:rPr>
                <w:rFonts w:ascii="Arial" w:hAnsi="Arial" w:cs="Arial"/>
                <w:sz w:val="24"/>
                <w:szCs w:val="24"/>
              </w:rPr>
              <w:t xml:space="preserve">Sobre” na </w:t>
            </w:r>
            <w:r w:rsidR="000432F4" w:rsidRPr="004A11CB">
              <w:rPr>
                <w:rFonts w:ascii="Arial" w:hAnsi="Arial" w:cs="Arial"/>
                <w:i/>
                <w:iCs/>
                <w:sz w:val="24"/>
                <w:szCs w:val="24"/>
              </w:rPr>
              <w:t>Landing Page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5B63171" w14:textId="156613C4" w:rsidR="009D5581" w:rsidRPr="004A11CB" w:rsidRDefault="00E0631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993AC11" w14:textId="7A2A04A2" w:rsidR="009D5581" w:rsidRPr="004A11CB" w:rsidRDefault="006232AA"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levará para a parte de “Sobre” na Landing Page</w:t>
            </w:r>
          </w:p>
        </w:tc>
      </w:tr>
      <w:tr w:rsidR="009D5581" w:rsidRPr="00ED4F2B" w14:paraId="38D21C5B"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16A0C1F" w14:textId="0E401EB4" w:rsidR="009D5581" w:rsidRPr="004A11CB" w:rsidRDefault="000E2701"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lastRenderedPageBreak/>
              <w:t>[RF0</w:t>
            </w:r>
            <w:r w:rsidR="00981745" w:rsidRPr="004A11CB">
              <w:rPr>
                <w:rFonts w:ascii="Arial" w:eastAsia="Times New Roman" w:hAnsi="Arial" w:cs="Arial"/>
                <w:color w:val="000000"/>
                <w:sz w:val="24"/>
                <w:szCs w:val="24"/>
              </w:rPr>
              <w:t>57</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 xml:space="preserve">Prover botão de redirecionamento para a home na </w:t>
            </w:r>
            <w:r w:rsidR="000432F4" w:rsidRPr="004A11CB">
              <w:rPr>
                <w:rFonts w:ascii="Arial" w:hAnsi="Arial" w:cs="Arial"/>
                <w:i/>
                <w:iCs/>
                <w:sz w:val="24"/>
                <w:szCs w:val="24"/>
              </w:rPr>
              <w:t>Landing Page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C5FB2F0" w14:textId="40E54913" w:rsidR="009D5581" w:rsidRPr="004A11CB" w:rsidRDefault="00E0631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E608B6F" w14:textId="3C8C6E8E" w:rsidR="009D5581" w:rsidRPr="004A11CB" w:rsidRDefault="006232AA"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levará o usuário para a tela home</w:t>
            </w:r>
          </w:p>
        </w:tc>
      </w:tr>
      <w:tr w:rsidR="009D5581" w:rsidRPr="00ED4F2B" w14:paraId="562AA782"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47AE9E1" w14:textId="3D8D0ECE" w:rsidR="009D5581" w:rsidRPr="004A11CB" w:rsidRDefault="000E2701"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58</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Prover Tela de Login</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A6B4D94" w14:textId="3975973B" w:rsidR="009D5581" w:rsidRPr="004A11CB" w:rsidRDefault="00E0631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18C15BC" w14:textId="32C43982" w:rsidR="009D5581" w:rsidRPr="002B2E19" w:rsidRDefault="006232AA" w:rsidP="002B2E19">
            <w:pPr>
              <w:keepNext/>
              <w:spacing w:after="0" w:line="240" w:lineRule="auto"/>
            </w:pPr>
            <w:r w:rsidRPr="004A11CB">
              <w:rPr>
                <w:rFonts w:ascii="Arial" w:hAnsi="Arial" w:cs="Arial"/>
                <w:sz w:val="24"/>
                <w:szCs w:val="24"/>
              </w:rPr>
              <w:t>Tela com formulários a serem preenchidos para que o usuário possa logar</w:t>
            </w:r>
          </w:p>
        </w:tc>
      </w:tr>
      <w:tr w:rsidR="009D5581" w:rsidRPr="00ED4F2B" w14:paraId="490071D3"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A88DC6B" w14:textId="56A4F1C5" w:rsidR="009D5581" w:rsidRPr="004A11CB" w:rsidRDefault="000E2701"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59</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Prover botão para tela de Login</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F7CF66D" w14:textId="4B707147" w:rsidR="009D5581" w:rsidRPr="004A11CB" w:rsidRDefault="006232AA"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8066940" w14:textId="3202CA66" w:rsidR="009D5581" w:rsidRPr="004A11CB" w:rsidRDefault="006232AA"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redirecionará para a tela de Login</w:t>
            </w:r>
          </w:p>
        </w:tc>
      </w:tr>
      <w:tr w:rsidR="009D5581" w:rsidRPr="00ED4F2B" w14:paraId="40F87A1A"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82C71A5" w14:textId="17A8470E" w:rsidR="009D5581" w:rsidRPr="004A11CB" w:rsidRDefault="000E2701"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60</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Prover botão para tela de Cadastro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C109192" w14:textId="65649CEE" w:rsidR="009D5581" w:rsidRPr="004A11CB" w:rsidRDefault="006232AA"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2AD6495" w14:textId="2305B777" w:rsidR="009D5581" w:rsidRPr="004A11CB" w:rsidRDefault="006232AA"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redirecionará para a tela de Cadastro</w:t>
            </w:r>
          </w:p>
        </w:tc>
      </w:tr>
      <w:tr w:rsidR="009D5581" w:rsidRPr="00ED4F2B" w14:paraId="1ABA9414"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DCD01F3" w14:textId="23A5F8B7" w:rsidR="009D5581" w:rsidRPr="004A11CB" w:rsidRDefault="000E2701"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61</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Prover tela de Cadastro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CD0A9BA" w14:textId="6E01EE1A" w:rsidR="009D5581" w:rsidRPr="004A11CB" w:rsidRDefault="006232AA"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C0C30D8" w14:textId="1D3CCE7E" w:rsidR="009D5581" w:rsidRPr="004A11CB" w:rsidRDefault="006232AA"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Tela com formulários a serem preenchidos para que o usuário possa se cadastrar</w:t>
            </w:r>
            <w:r w:rsidR="00D826B9">
              <w:rPr>
                <w:rFonts w:ascii="Arial" w:hAnsi="Arial" w:cs="Arial"/>
                <w:sz w:val="24"/>
                <w:szCs w:val="24"/>
              </w:rPr>
              <w:t xml:space="preserve">. </w:t>
            </w:r>
          </w:p>
        </w:tc>
      </w:tr>
      <w:tr w:rsidR="009D5581" w:rsidRPr="00ED4F2B" w14:paraId="670E03A3"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D16DFFF" w14:textId="298EC220" w:rsidR="009D5581" w:rsidRPr="004A11CB" w:rsidRDefault="000E2701"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62</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Prover Formulário de Login</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19C2AB5" w14:textId="07CDE625" w:rsidR="009D5581" w:rsidRPr="004A11CB" w:rsidRDefault="006232AA"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F1F18F9" w14:textId="025510F5" w:rsidR="009D5581" w:rsidRPr="004A11CB" w:rsidRDefault="006232AA"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Formulário a serem preenchidos pelo usuário para Logar</w:t>
            </w:r>
            <w:r w:rsidR="00D826B9">
              <w:rPr>
                <w:rFonts w:ascii="Arial" w:hAnsi="Arial" w:cs="Arial"/>
                <w:sz w:val="24"/>
                <w:szCs w:val="24"/>
              </w:rPr>
              <w:t xml:space="preserve">. </w:t>
            </w:r>
            <w:r w:rsidR="00D826B9" w:rsidRPr="004A11CB">
              <w:rPr>
                <w:rFonts w:ascii="Arial" w:eastAsia="Times New Roman" w:hAnsi="Arial" w:cs="Arial"/>
                <w:color w:val="000000"/>
                <w:sz w:val="24"/>
                <w:szCs w:val="24"/>
              </w:rPr>
              <w:t xml:space="preserve">Os campos para o formulário são:  </w:t>
            </w:r>
            <w:r w:rsidR="00D826B9">
              <w:rPr>
                <w:rFonts w:ascii="Arial" w:eastAsia="Times New Roman" w:hAnsi="Arial" w:cs="Arial"/>
                <w:color w:val="000000"/>
                <w:sz w:val="24"/>
                <w:szCs w:val="24"/>
              </w:rPr>
              <w:t>Nome/Email e senha</w:t>
            </w:r>
          </w:p>
        </w:tc>
      </w:tr>
      <w:tr w:rsidR="009D5581" w:rsidRPr="00ED4F2B" w14:paraId="7DEB1DF2"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8C13272" w14:textId="2322B1F5" w:rsidR="009D5581" w:rsidRPr="004A11CB" w:rsidRDefault="000E2701"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63</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Prover Formulário de Cadastro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6B90CE4" w14:textId="550B40A0" w:rsidR="009D5581" w:rsidRPr="004A11CB" w:rsidRDefault="006232AA"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430599F" w14:textId="7C2E8F55" w:rsidR="009D5581" w:rsidRPr="004A11CB" w:rsidRDefault="006232AA"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Formulário a serem preenchidos pelo usuário para se cadastrar</w:t>
            </w:r>
            <w:r w:rsidR="00D826B9">
              <w:rPr>
                <w:rFonts w:ascii="Arial" w:eastAsia="Times New Roman" w:hAnsi="Arial" w:cs="Arial"/>
                <w:color w:val="000000"/>
                <w:sz w:val="24"/>
                <w:szCs w:val="24"/>
              </w:rPr>
              <w:t xml:space="preserve">. </w:t>
            </w:r>
            <w:r w:rsidR="00D826B9" w:rsidRPr="004A11CB">
              <w:rPr>
                <w:rFonts w:ascii="Arial" w:eastAsia="Times New Roman" w:hAnsi="Arial" w:cs="Arial"/>
                <w:color w:val="000000"/>
                <w:sz w:val="24"/>
                <w:szCs w:val="24"/>
              </w:rPr>
              <w:t xml:space="preserve">Os campos para o formulário são:  </w:t>
            </w:r>
            <w:r w:rsidR="00D826B9">
              <w:rPr>
                <w:rFonts w:ascii="Arial" w:eastAsia="Times New Roman" w:hAnsi="Arial" w:cs="Arial"/>
                <w:color w:val="000000"/>
                <w:sz w:val="24"/>
                <w:szCs w:val="24"/>
              </w:rPr>
              <w:t>primeiro nome, segundo nome, nome de usuário, RM, Email e Senha</w:t>
            </w:r>
          </w:p>
        </w:tc>
      </w:tr>
      <w:tr w:rsidR="009D5581" w:rsidRPr="00ED4F2B" w14:paraId="720436CB"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3F557B8" w14:textId="6233D6C1" w:rsidR="009D5581" w:rsidRPr="004A11CB" w:rsidRDefault="00981745"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[RF06</w:t>
            </w:r>
            <w:r w:rsidR="006232AA" w:rsidRPr="004A11CB">
              <w:rPr>
                <w:rFonts w:ascii="Arial" w:eastAsia="Times New Roman" w:hAnsi="Arial" w:cs="Arial"/>
                <w:color w:val="000000"/>
                <w:sz w:val="24"/>
                <w:szCs w:val="24"/>
              </w:rPr>
              <w:t>4</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Capturar Informações do formulário de Cadastro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6330F8D" w14:textId="08735279" w:rsidR="009D5581" w:rsidRPr="004A11CB" w:rsidRDefault="006232AA"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FE868AA" w14:textId="716F7B91" w:rsidR="009D5581" w:rsidRPr="004A11CB" w:rsidRDefault="006232AA"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pegará os dados fornecidos pelo Usuário</w:t>
            </w:r>
          </w:p>
        </w:tc>
      </w:tr>
      <w:tr w:rsidR="009D5581" w:rsidRPr="00ED4F2B" w14:paraId="4F4F2FF1"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AE400E8" w14:textId="21E62507" w:rsidR="009D5581" w:rsidRPr="004A11CB" w:rsidRDefault="00D826B9" w:rsidP="002B2E19">
            <w:pPr>
              <w:spacing w:after="0" w:line="240" w:lineRule="auto"/>
              <w:rPr>
                <w:rFonts w:ascii="Arial" w:eastAsia="Times New Roman" w:hAnsi="Arial" w:cs="Arial"/>
                <w:color w:val="000000"/>
                <w:sz w:val="24"/>
                <w:szCs w:val="24"/>
              </w:rPr>
            </w:pPr>
            <w:r w:rsidRPr="00D826B9">
              <w:rPr>
                <w:rFonts w:ascii="Arial" w:eastAsia="Times New Roman" w:hAnsi="Arial" w:cs="Arial"/>
                <w:color w:val="000000"/>
                <w:sz w:val="24"/>
                <w:szCs w:val="24"/>
              </w:rPr>
              <w:t>[RF065] prover botão de tema escuro no menu do usuário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803768E" w14:textId="417FF08D" w:rsidR="009D5581" w:rsidRPr="004A11CB" w:rsidRDefault="006232AA"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7E82137" w14:textId="09BC68A8" w:rsidR="009D5581" w:rsidRPr="004A11CB" w:rsidRDefault="00D826B9" w:rsidP="002B2E19">
            <w:pPr>
              <w:keepNext/>
              <w:spacing w:after="0" w:line="240" w:lineRule="auto"/>
              <w:rPr>
                <w:rFonts w:ascii="Arial" w:eastAsia="Times New Roman" w:hAnsi="Arial" w:cs="Arial"/>
                <w:color w:val="000000"/>
                <w:sz w:val="24"/>
                <w:szCs w:val="24"/>
              </w:rPr>
            </w:pPr>
            <w:r>
              <w:rPr>
                <w:rFonts w:ascii="Arial" w:hAnsi="Arial" w:cs="Arial"/>
                <w:sz w:val="24"/>
                <w:szCs w:val="24"/>
              </w:rPr>
              <w:t>Botão que alternará o tema do site</w:t>
            </w:r>
          </w:p>
        </w:tc>
      </w:tr>
      <w:tr w:rsidR="009D5581" w:rsidRPr="00ED4F2B" w14:paraId="48552840"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CFED419" w14:textId="2AABCE85" w:rsidR="009D5581" w:rsidRPr="004A11CB" w:rsidRDefault="00981745"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[RF06</w:t>
            </w:r>
            <w:r w:rsidR="006232AA" w:rsidRPr="004A11CB">
              <w:rPr>
                <w:rFonts w:ascii="Arial" w:eastAsia="Times New Roman" w:hAnsi="Arial" w:cs="Arial"/>
                <w:color w:val="000000"/>
                <w:sz w:val="24"/>
                <w:szCs w:val="24"/>
              </w:rPr>
              <w:t>6</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Capturar Informações do formulário de Login</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71B90A1" w14:textId="7D173F2E" w:rsidR="009D5581" w:rsidRPr="004A11CB" w:rsidRDefault="006232AA"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788709D" w14:textId="7A291C96" w:rsidR="009D5581" w:rsidRPr="004A11CB" w:rsidRDefault="006232AA" w:rsidP="002B2E19">
            <w:pPr>
              <w:widowControl w:val="0"/>
              <w:rPr>
                <w:rFonts w:ascii="Arial" w:hAnsi="Arial" w:cs="Arial"/>
                <w:sz w:val="24"/>
                <w:szCs w:val="24"/>
              </w:rPr>
            </w:pPr>
            <w:r w:rsidRPr="004A11CB">
              <w:rPr>
                <w:rFonts w:ascii="Arial" w:hAnsi="Arial" w:cs="Arial"/>
                <w:sz w:val="24"/>
                <w:szCs w:val="24"/>
              </w:rPr>
              <w:t>Funcionalidade que pegará os dados fornecidos pelo Usuário e verificará se a conta existe.</w:t>
            </w:r>
          </w:p>
        </w:tc>
      </w:tr>
      <w:tr w:rsidR="009D5581" w:rsidRPr="00ED4F2B" w14:paraId="2D95715B"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D9DB770" w14:textId="58F4AC43" w:rsidR="009D5581" w:rsidRPr="004A11CB" w:rsidRDefault="00981745"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[RF06</w:t>
            </w:r>
            <w:r w:rsidR="006232AA" w:rsidRPr="004A11CB">
              <w:rPr>
                <w:rFonts w:ascii="Arial" w:eastAsia="Times New Roman" w:hAnsi="Arial" w:cs="Arial"/>
                <w:color w:val="000000"/>
                <w:sz w:val="24"/>
                <w:szCs w:val="24"/>
              </w:rPr>
              <w:t>7</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Prover botão de logar;</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6931A75" w14:textId="44CF86BC" w:rsidR="009D5581" w:rsidRPr="004A11CB" w:rsidRDefault="006232AA"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46ABB05" w14:textId="67308076" w:rsidR="009D5581" w:rsidRPr="004A11CB" w:rsidRDefault="006232AA" w:rsidP="002B2E19">
            <w:pPr>
              <w:widowControl w:val="0"/>
              <w:rPr>
                <w:rFonts w:ascii="Arial" w:hAnsi="Arial" w:cs="Arial"/>
                <w:sz w:val="24"/>
                <w:szCs w:val="24"/>
              </w:rPr>
            </w:pPr>
            <w:r w:rsidRPr="004A11CB">
              <w:rPr>
                <w:rFonts w:ascii="Arial" w:hAnsi="Arial" w:cs="Arial"/>
                <w:sz w:val="24"/>
                <w:szCs w:val="24"/>
              </w:rPr>
              <w:t>Botão que acionará a funcionalidade de logar o usuário</w:t>
            </w:r>
          </w:p>
        </w:tc>
      </w:tr>
      <w:tr w:rsidR="009D5581" w:rsidRPr="00ED4F2B" w14:paraId="409FC92F"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5011923" w14:textId="26B29DA0" w:rsidR="009D5581" w:rsidRPr="004A11CB" w:rsidRDefault="00981745"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[RF06</w:t>
            </w:r>
            <w:r w:rsidR="006232AA" w:rsidRPr="004A11CB">
              <w:rPr>
                <w:rFonts w:ascii="Arial" w:eastAsia="Times New Roman" w:hAnsi="Arial" w:cs="Arial"/>
                <w:color w:val="000000"/>
                <w:sz w:val="24"/>
                <w:szCs w:val="24"/>
              </w:rPr>
              <w:t>8</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Prover botão de Termos de Serviços e política de Privacidade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62E17C1" w14:textId="38934105" w:rsidR="009D5581" w:rsidRPr="004A11CB" w:rsidRDefault="006232AA"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151F7E5" w14:textId="39B88029" w:rsidR="009D5581" w:rsidRPr="004A11CB" w:rsidRDefault="006232AA"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garante que o usuário aceita nossos termos e política</w:t>
            </w:r>
          </w:p>
        </w:tc>
      </w:tr>
      <w:tr w:rsidR="009D5581" w:rsidRPr="00ED4F2B" w14:paraId="02F15F83"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3ADFABC" w14:textId="52108125" w:rsidR="009D5581" w:rsidRPr="004A11CB" w:rsidRDefault="00981745"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[RF06</w:t>
            </w:r>
            <w:r w:rsidR="006232AA" w:rsidRPr="004A11CB">
              <w:rPr>
                <w:rFonts w:ascii="Arial" w:eastAsia="Times New Roman" w:hAnsi="Arial" w:cs="Arial"/>
                <w:color w:val="000000"/>
                <w:sz w:val="24"/>
                <w:szCs w:val="24"/>
              </w:rPr>
              <w:t>9</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Prover botão de Cadastrar usando dados de outras aplicações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478D549" w14:textId="749372FD" w:rsidR="009D5581" w:rsidRPr="004A11CB" w:rsidRDefault="006232AA"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A9B4D4E" w14:textId="60A9A555" w:rsidR="009D5581" w:rsidRPr="004A11CB" w:rsidRDefault="006A5AE8"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Botões que cadastram o usuário usando dados de outra plataforma</w:t>
            </w:r>
          </w:p>
        </w:tc>
      </w:tr>
      <w:tr w:rsidR="009D5581" w:rsidRPr="00ED4F2B" w14:paraId="292D1E5C"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7C94C96" w14:textId="5C8C6B17" w:rsidR="009D5581" w:rsidRPr="004A11CB" w:rsidRDefault="00981745"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6232AA" w:rsidRPr="004A11CB">
              <w:rPr>
                <w:rFonts w:ascii="Arial" w:eastAsia="Times New Roman" w:hAnsi="Arial" w:cs="Arial"/>
                <w:color w:val="000000"/>
                <w:sz w:val="24"/>
                <w:szCs w:val="24"/>
              </w:rPr>
              <w:t>70</w:t>
            </w:r>
            <w:r w:rsidRPr="004A11CB">
              <w:rPr>
                <w:rFonts w:ascii="Arial" w:eastAsia="Times New Roman" w:hAnsi="Arial" w:cs="Arial"/>
                <w:color w:val="000000"/>
                <w:sz w:val="24"/>
                <w:szCs w:val="24"/>
              </w:rPr>
              <w:t xml:space="preserve">]  </w:t>
            </w:r>
            <w:r w:rsidR="000E2701" w:rsidRPr="004A11CB">
              <w:rPr>
                <w:rFonts w:ascii="Arial" w:hAnsi="Arial" w:cs="Arial"/>
                <w:sz w:val="24"/>
                <w:szCs w:val="24"/>
              </w:rPr>
              <w:t>Prover botão de Mudar Tema do site (Tema escuro ou claro)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08BD9E4" w14:textId="5D2A1BE8" w:rsidR="009D5581" w:rsidRPr="004A11CB" w:rsidRDefault="006A5AE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032D549" w14:textId="4AA31521" w:rsidR="009D5581" w:rsidRPr="004A11CB" w:rsidRDefault="006A5AE8"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alteram o tema do site entre tema claro e escuro</w:t>
            </w:r>
          </w:p>
        </w:tc>
      </w:tr>
      <w:tr w:rsidR="009D5581" w:rsidRPr="00ED4F2B" w14:paraId="60DC6C00"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623525A" w14:textId="60B126D2" w:rsidR="009D5581" w:rsidRPr="004A11CB" w:rsidRDefault="00981745"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lastRenderedPageBreak/>
              <w:t>[RF0</w:t>
            </w:r>
            <w:r w:rsidR="006232AA" w:rsidRPr="004A11CB">
              <w:rPr>
                <w:rFonts w:ascii="Arial" w:eastAsia="Times New Roman" w:hAnsi="Arial" w:cs="Arial"/>
                <w:color w:val="000000"/>
                <w:sz w:val="24"/>
                <w:szCs w:val="24"/>
              </w:rPr>
              <w:t>71</w:t>
            </w:r>
            <w:r w:rsidRPr="004A11CB">
              <w:rPr>
                <w:rFonts w:ascii="Arial" w:eastAsia="Times New Roman" w:hAnsi="Arial" w:cs="Arial"/>
                <w:color w:val="000000"/>
                <w:sz w:val="24"/>
                <w:szCs w:val="24"/>
              </w:rPr>
              <w:t xml:space="preserve">]  </w:t>
            </w:r>
            <w:r w:rsidR="000E2701" w:rsidRPr="004A11CB">
              <w:rPr>
                <w:rFonts w:ascii="Arial" w:hAnsi="Arial" w:cs="Arial"/>
                <w:sz w:val="24"/>
                <w:szCs w:val="24"/>
              </w:rPr>
              <w:t>Prover botão de tradução na Landing Page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41B1C0A" w14:textId="675E37EB" w:rsidR="009D5581" w:rsidRPr="004A11CB" w:rsidRDefault="006A5AE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F0F8134" w14:textId="4B181927" w:rsidR="009D5581" w:rsidRPr="004A11CB" w:rsidRDefault="006A5AE8"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permite o usuário mudar a linguagem da página de Landing Page</w:t>
            </w:r>
          </w:p>
        </w:tc>
      </w:tr>
      <w:tr w:rsidR="009D5581" w:rsidRPr="00ED4F2B" w14:paraId="1551D14C"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738935D" w14:textId="475BF547" w:rsidR="009D5581" w:rsidRPr="004A11CB" w:rsidRDefault="00981745"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6232AA" w:rsidRPr="004A11CB">
              <w:rPr>
                <w:rFonts w:ascii="Arial" w:eastAsia="Times New Roman" w:hAnsi="Arial" w:cs="Arial"/>
                <w:color w:val="000000"/>
                <w:sz w:val="24"/>
                <w:szCs w:val="24"/>
              </w:rPr>
              <w:t>72</w:t>
            </w:r>
            <w:r w:rsidRPr="004A11CB">
              <w:rPr>
                <w:rFonts w:ascii="Arial" w:eastAsia="Times New Roman" w:hAnsi="Arial" w:cs="Arial"/>
                <w:color w:val="000000"/>
                <w:sz w:val="24"/>
                <w:szCs w:val="24"/>
              </w:rPr>
              <w:t xml:space="preserve">]  </w:t>
            </w:r>
            <w:r w:rsidR="000E2701" w:rsidRPr="004A11CB">
              <w:rPr>
                <w:rFonts w:ascii="Arial" w:hAnsi="Arial" w:cs="Arial"/>
                <w:sz w:val="24"/>
                <w:szCs w:val="24"/>
              </w:rPr>
              <w:t>Prover botão de cadastrar</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07A108F" w14:textId="2B933966" w:rsidR="009D5581" w:rsidRPr="004A11CB" w:rsidRDefault="006A5AE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5D9F327" w14:textId="3238B2F4" w:rsidR="009D5581" w:rsidRPr="004A11CB" w:rsidRDefault="006A5AE8" w:rsidP="002B2E19">
            <w:pPr>
              <w:widowControl w:val="0"/>
              <w:rPr>
                <w:rFonts w:ascii="Arial" w:hAnsi="Arial" w:cs="Arial"/>
                <w:sz w:val="24"/>
                <w:szCs w:val="24"/>
              </w:rPr>
            </w:pPr>
            <w:r w:rsidRPr="004A11CB">
              <w:rPr>
                <w:rFonts w:ascii="Arial" w:hAnsi="Arial" w:cs="Arial"/>
                <w:sz w:val="24"/>
                <w:szCs w:val="24"/>
              </w:rPr>
              <w:t>Botão que acionará a funcionalidade de Cadastrar o usuário</w:t>
            </w:r>
          </w:p>
        </w:tc>
      </w:tr>
      <w:tr w:rsidR="009D5581" w:rsidRPr="00ED4F2B" w14:paraId="58AE0EB1"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BB565A3" w14:textId="24DCE3B3" w:rsidR="009D5581" w:rsidRPr="004A11CB" w:rsidRDefault="00981745"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6232AA" w:rsidRPr="004A11CB">
              <w:rPr>
                <w:rFonts w:ascii="Arial" w:eastAsia="Times New Roman" w:hAnsi="Arial" w:cs="Arial"/>
                <w:color w:val="000000"/>
                <w:sz w:val="24"/>
                <w:szCs w:val="24"/>
              </w:rPr>
              <w:t>7</w:t>
            </w:r>
            <w:r w:rsidRPr="004A11CB">
              <w:rPr>
                <w:rFonts w:ascii="Arial" w:eastAsia="Times New Roman" w:hAnsi="Arial" w:cs="Arial"/>
                <w:color w:val="000000"/>
                <w:sz w:val="24"/>
                <w:szCs w:val="24"/>
              </w:rPr>
              <w:t xml:space="preserve">3]  </w:t>
            </w:r>
            <w:r w:rsidR="000E2701" w:rsidRPr="004A11CB">
              <w:rPr>
                <w:rFonts w:ascii="Arial" w:hAnsi="Arial" w:cs="Arial"/>
                <w:sz w:val="24"/>
                <w:szCs w:val="24"/>
              </w:rPr>
              <w:t>Prover botão de Anexo de arquivo na home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908D956" w14:textId="3B2B499D" w:rsidR="009D5581" w:rsidRPr="004A11CB" w:rsidRDefault="006A5AE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38677C9" w14:textId="614C9067" w:rsidR="009D5581" w:rsidRPr="004A11CB" w:rsidRDefault="006A5AE8"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abrirá o Explorer para o usuário selecionar o arquivo que deseja fazer um post</w:t>
            </w:r>
          </w:p>
        </w:tc>
      </w:tr>
      <w:tr w:rsidR="009D5581" w:rsidRPr="00ED4F2B" w14:paraId="1DDC4899"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F48E249" w14:textId="3477033F" w:rsidR="009D5581" w:rsidRPr="004A11CB" w:rsidRDefault="00981745"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6232AA" w:rsidRPr="004A11CB">
              <w:rPr>
                <w:rFonts w:ascii="Arial" w:eastAsia="Times New Roman" w:hAnsi="Arial" w:cs="Arial"/>
                <w:color w:val="000000"/>
                <w:sz w:val="24"/>
                <w:szCs w:val="24"/>
              </w:rPr>
              <w:t>74</w:t>
            </w:r>
            <w:r w:rsidRPr="004A11CB">
              <w:rPr>
                <w:rFonts w:ascii="Arial" w:eastAsia="Times New Roman" w:hAnsi="Arial" w:cs="Arial"/>
                <w:color w:val="000000"/>
                <w:sz w:val="24"/>
                <w:szCs w:val="24"/>
              </w:rPr>
              <w:t xml:space="preserve">]  </w:t>
            </w:r>
            <w:r w:rsidR="001B6630" w:rsidRPr="001B6630">
              <w:rPr>
                <w:rFonts w:ascii="Arial" w:hAnsi="Arial" w:cs="Arial"/>
                <w:sz w:val="24"/>
                <w:szCs w:val="24"/>
              </w:rPr>
              <w:t>Prover botão de minimizar na Header</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A1DE615" w14:textId="76977991" w:rsidR="009D5581" w:rsidRPr="004A11CB" w:rsidRDefault="001B6630" w:rsidP="002B2E19">
            <w:pPr>
              <w:spacing w:after="0" w:line="240" w:lineRule="auto"/>
              <w:rPr>
                <w:rFonts w:ascii="Arial" w:eastAsia="Times New Roman" w:hAnsi="Arial" w:cs="Arial"/>
                <w:color w:val="000000"/>
                <w:sz w:val="24"/>
                <w:szCs w:val="24"/>
              </w:rPr>
            </w:pPr>
            <w:r>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8108C1F" w14:textId="1025B166" w:rsidR="009D5581" w:rsidRPr="004A11CB" w:rsidRDefault="001B6630" w:rsidP="002B2E19">
            <w:pPr>
              <w:keepNext/>
              <w:spacing w:after="0" w:line="240" w:lineRule="auto"/>
              <w:rPr>
                <w:rFonts w:ascii="Arial" w:eastAsia="Times New Roman" w:hAnsi="Arial" w:cs="Arial"/>
                <w:color w:val="000000"/>
                <w:sz w:val="24"/>
                <w:szCs w:val="24"/>
              </w:rPr>
            </w:pPr>
            <w:r w:rsidRPr="001B6630">
              <w:rPr>
                <w:rFonts w:ascii="Arial" w:hAnsi="Arial" w:cs="Arial"/>
                <w:sz w:val="24"/>
                <w:szCs w:val="24"/>
              </w:rPr>
              <w:t>Botão que deixa o layout da aplicação minimizado.</w:t>
            </w:r>
          </w:p>
        </w:tc>
      </w:tr>
      <w:tr w:rsidR="009D5581" w:rsidRPr="00ED4F2B" w14:paraId="1800D489"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4F258C9" w14:textId="7F2C073D" w:rsidR="009D5581" w:rsidRPr="004A11CB" w:rsidRDefault="00915028"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6232AA" w:rsidRPr="004A11CB">
              <w:rPr>
                <w:rFonts w:ascii="Arial" w:eastAsia="Times New Roman" w:hAnsi="Arial" w:cs="Arial"/>
                <w:color w:val="000000"/>
                <w:sz w:val="24"/>
                <w:szCs w:val="24"/>
              </w:rPr>
              <w:t>75</w:t>
            </w:r>
            <w:r w:rsidRPr="004A11CB">
              <w:rPr>
                <w:rFonts w:ascii="Arial" w:eastAsia="Times New Roman" w:hAnsi="Arial" w:cs="Arial"/>
                <w:color w:val="000000"/>
                <w:sz w:val="24"/>
                <w:szCs w:val="24"/>
              </w:rPr>
              <w:t xml:space="preserve">]  </w:t>
            </w:r>
            <w:r w:rsidR="000E2701" w:rsidRPr="004A11CB">
              <w:rPr>
                <w:rFonts w:ascii="Arial" w:hAnsi="Arial" w:cs="Arial"/>
                <w:sz w:val="24"/>
                <w:szCs w:val="24"/>
              </w:rPr>
              <w:t>Prover Formulário para criação de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044D630" w14:textId="1799F5FC" w:rsidR="009D5581" w:rsidRPr="004A11CB" w:rsidRDefault="006A5AE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BD9A7A2" w14:textId="7160BEA5" w:rsidR="009D5581" w:rsidRPr="004A11CB" w:rsidRDefault="00020018"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Formulário a ser preenchido para a criação do post</w:t>
            </w:r>
            <w:r w:rsidR="00D826B9">
              <w:rPr>
                <w:rFonts w:ascii="Arial" w:hAnsi="Arial" w:cs="Arial"/>
                <w:sz w:val="24"/>
                <w:szCs w:val="24"/>
              </w:rPr>
              <w:t xml:space="preserve">. </w:t>
            </w:r>
            <w:r w:rsidR="00D826B9">
              <w:rPr>
                <w:rFonts w:ascii="Arial" w:eastAsia="Times New Roman" w:hAnsi="Arial" w:cs="Arial"/>
                <w:color w:val="000000"/>
                <w:sz w:val="24"/>
                <w:szCs w:val="24"/>
              </w:rPr>
              <w:t>O campo para o formulário são:  Conteúdo</w:t>
            </w:r>
          </w:p>
        </w:tc>
      </w:tr>
      <w:tr w:rsidR="009D5581" w:rsidRPr="00ED4F2B" w14:paraId="263DF49C"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C3A8DE0" w14:textId="3F2CCAB9" w:rsidR="009D5581" w:rsidRPr="004A11CB" w:rsidRDefault="00915028"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6232AA" w:rsidRPr="004A11CB">
              <w:rPr>
                <w:rFonts w:ascii="Arial" w:eastAsia="Times New Roman" w:hAnsi="Arial" w:cs="Arial"/>
                <w:color w:val="000000"/>
                <w:sz w:val="24"/>
                <w:szCs w:val="24"/>
              </w:rPr>
              <w:t>76</w:t>
            </w:r>
            <w:r w:rsidR="004B344F" w:rsidRPr="004A11CB">
              <w:rPr>
                <w:rFonts w:ascii="Arial" w:eastAsia="Times New Roman" w:hAnsi="Arial" w:cs="Arial"/>
                <w:color w:val="000000"/>
                <w:sz w:val="24"/>
                <w:szCs w:val="24"/>
              </w:rPr>
              <w:t>] Funcionalidade</w:t>
            </w:r>
            <w:r w:rsidR="000E2701" w:rsidRPr="004A11CB">
              <w:rPr>
                <w:rFonts w:ascii="Arial" w:hAnsi="Arial" w:cs="Arial"/>
                <w:sz w:val="24"/>
                <w:szCs w:val="24"/>
              </w:rPr>
              <w:t xml:space="preserve"> de criação de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D61B90B" w14:textId="6168E8CA" w:rsidR="009D5581" w:rsidRPr="004A11CB" w:rsidRDefault="00A96525"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904BFC6" w14:textId="6A01D357" w:rsidR="009D5581" w:rsidRPr="004A11CB" w:rsidRDefault="00A96525" w:rsidP="002B2E19">
            <w:pPr>
              <w:keepNext/>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Funcionalidade que criará o post com os dados fornecidos pelo usuário.</w:t>
            </w:r>
          </w:p>
        </w:tc>
      </w:tr>
      <w:tr w:rsidR="009D5581" w:rsidRPr="00ED4F2B" w14:paraId="5B05CA6A"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BEB86D5" w14:textId="57C3AFF4" w:rsidR="009D5581" w:rsidRPr="004A11CB" w:rsidRDefault="00915028"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6232AA" w:rsidRPr="004A11CB">
              <w:rPr>
                <w:rFonts w:ascii="Arial" w:eastAsia="Times New Roman" w:hAnsi="Arial" w:cs="Arial"/>
                <w:color w:val="000000"/>
                <w:sz w:val="24"/>
                <w:szCs w:val="24"/>
              </w:rPr>
              <w:t>77</w:t>
            </w:r>
            <w:r w:rsidRPr="004A11CB">
              <w:rPr>
                <w:rFonts w:ascii="Arial" w:eastAsia="Times New Roman" w:hAnsi="Arial" w:cs="Arial"/>
                <w:color w:val="000000"/>
                <w:sz w:val="24"/>
                <w:szCs w:val="24"/>
              </w:rPr>
              <w:t xml:space="preserve">]  </w:t>
            </w:r>
            <w:r w:rsidR="000E2701" w:rsidRPr="004A11CB">
              <w:rPr>
                <w:rFonts w:ascii="Arial" w:hAnsi="Arial" w:cs="Arial"/>
                <w:sz w:val="24"/>
                <w:szCs w:val="24"/>
              </w:rPr>
              <w:t xml:space="preserve"> Funcionalidade de salvar post no menu de opções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5A06A9A" w14:textId="7D641AB5" w:rsidR="009D5581" w:rsidRPr="004A11CB" w:rsidRDefault="00A9652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6266BE4" w14:textId="5922FF80" w:rsidR="009D5581" w:rsidRPr="004A11CB" w:rsidRDefault="00A96525"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serve para “salvar” o post selecionado</w:t>
            </w:r>
          </w:p>
        </w:tc>
      </w:tr>
      <w:tr w:rsidR="009D5581" w:rsidRPr="00ED4F2B" w14:paraId="0B8AFC5A"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7E176F3" w14:textId="56D445E2" w:rsidR="009D5581" w:rsidRPr="004A11CB" w:rsidRDefault="00915028"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A96525" w:rsidRPr="004A11CB">
              <w:rPr>
                <w:rFonts w:ascii="Arial" w:eastAsia="Times New Roman" w:hAnsi="Arial" w:cs="Arial"/>
                <w:color w:val="000000"/>
                <w:sz w:val="24"/>
                <w:szCs w:val="24"/>
              </w:rPr>
              <w:t>78</w:t>
            </w:r>
            <w:r w:rsidR="004B344F" w:rsidRPr="004A11CB">
              <w:rPr>
                <w:rFonts w:ascii="Arial" w:eastAsia="Times New Roman" w:hAnsi="Arial" w:cs="Arial"/>
                <w:color w:val="000000"/>
                <w:sz w:val="24"/>
                <w:szCs w:val="24"/>
              </w:rPr>
              <w:t>] Funcionalidade</w:t>
            </w:r>
            <w:r w:rsidR="000E2701" w:rsidRPr="004A11CB">
              <w:rPr>
                <w:rFonts w:ascii="Arial" w:hAnsi="Arial" w:cs="Arial"/>
                <w:sz w:val="24"/>
                <w:szCs w:val="24"/>
              </w:rPr>
              <w:t xml:space="preserve"> de “favoritar” post no menu de opções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F9D3AD8" w14:textId="413C2047" w:rsidR="009D5581" w:rsidRPr="004A11CB" w:rsidRDefault="00A9652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DE73FE4" w14:textId="718B2DCE" w:rsidR="009D5581" w:rsidRPr="004A11CB" w:rsidRDefault="00A96525"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serve para “favoritar” o post selecionado</w:t>
            </w:r>
          </w:p>
        </w:tc>
      </w:tr>
      <w:tr w:rsidR="009D5581" w:rsidRPr="00ED4F2B" w14:paraId="55DA39BA"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83C5004" w14:textId="14017838" w:rsidR="009D5581" w:rsidRPr="004A11CB" w:rsidRDefault="00915028"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A96525" w:rsidRPr="004A11CB">
              <w:rPr>
                <w:rFonts w:ascii="Arial" w:eastAsia="Times New Roman" w:hAnsi="Arial" w:cs="Arial"/>
                <w:color w:val="000000"/>
                <w:sz w:val="24"/>
                <w:szCs w:val="24"/>
              </w:rPr>
              <w:t>79</w:t>
            </w:r>
            <w:r w:rsidRPr="004A11CB">
              <w:rPr>
                <w:rFonts w:ascii="Arial" w:eastAsia="Times New Roman" w:hAnsi="Arial" w:cs="Arial"/>
                <w:color w:val="000000"/>
                <w:sz w:val="24"/>
                <w:szCs w:val="24"/>
              </w:rPr>
              <w:t xml:space="preserve">]  </w:t>
            </w:r>
            <w:r w:rsidR="000E2701" w:rsidRPr="004A11CB">
              <w:rPr>
                <w:rFonts w:ascii="Arial" w:hAnsi="Arial" w:cs="Arial"/>
                <w:sz w:val="24"/>
                <w:szCs w:val="24"/>
              </w:rPr>
              <w:t>Funcionalidade de “seguir/deixar de seguir” usuário, no menu de opções de um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CD68E61" w14:textId="470032E7" w:rsidR="009D5581" w:rsidRPr="004A11CB" w:rsidRDefault="00A9652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E2112C6" w14:textId="65F53416" w:rsidR="009D5581" w:rsidRPr="004A11CB" w:rsidRDefault="00A96525"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faz com que o usuário siga ou deixe de seguir um usuário</w:t>
            </w:r>
          </w:p>
        </w:tc>
      </w:tr>
      <w:tr w:rsidR="009D5581" w:rsidRPr="00ED4F2B" w14:paraId="4C9048A8"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9F6E05F" w14:textId="63AB64D7" w:rsidR="009D5581" w:rsidRPr="004A11CB" w:rsidRDefault="00915028"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A96525" w:rsidRPr="004A11CB">
              <w:rPr>
                <w:rFonts w:ascii="Arial" w:eastAsia="Times New Roman" w:hAnsi="Arial" w:cs="Arial"/>
                <w:color w:val="000000"/>
                <w:sz w:val="24"/>
                <w:szCs w:val="24"/>
              </w:rPr>
              <w:t>80</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Funcionalidade de denúncia de post no menu de opções de um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F0A6D5D" w14:textId="27F164AD" w:rsidR="009D5581" w:rsidRPr="004A11CB" w:rsidRDefault="00A9652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E123BE2" w14:textId="2445EE1F" w:rsidR="009D5581" w:rsidRPr="004A11CB" w:rsidRDefault="00A96525"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serve para denunciar um post</w:t>
            </w:r>
          </w:p>
        </w:tc>
      </w:tr>
      <w:tr w:rsidR="009D5581" w:rsidRPr="00ED4F2B" w14:paraId="1F36C5EE"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3A55F4C7" w14:textId="112058B5" w:rsidR="009D5581" w:rsidRPr="004A11CB" w:rsidRDefault="00915028"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A96525" w:rsidRPr="004A11CB">
              <w:rPr>
                <w:rFonts w:ascii="Arial" w:eastAsia="Times New Roman" w:hAnsi="Arial" w:cs="Arial"/>
                <w:color w:val="000000"/>
                <w:sz w:val="24"/>
                <w:szCs w:val="24"/>
              </w:rPr>
              <w:t>81</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Prover botão de “Salvar” no menu de opções no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E9C5142" w14:textId="3F057FBE" w:rsidR="009D5581" w:rsidRPr="004A11CB" w:rsidRDefault="00A9652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DE61816" w14:textId="23200A46" w:rsidR="009D5581" w:rsidRPr="004A11CB" w:rsidRDefault="00A96525"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acionará a função de “salvar” um post</w:t>
            </w:r>
          </w:p>
        </w:tc>
      </w:tr>
      <w:tr w:rsidR="009D5581" w:rsidRPr="00ED4F2B" w14:paraId="56DCA068"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A13BDE3" w14:textId="7FCA7EC1" w:rsidR="009D5581" w:rsidRPr="004A11CB" w:rsidRDefault="00915028"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A96525" w:rsidRPr="004A11CB">
              <w:rPr>
                <w:rFonts w:ascii="Arial" w:eastAsia="Times New Roman" w:hAnsi="Arial" w:cs="Arial"/>
                <w:color w:val="000000"/>
                <w:sz w:val="24"/>
                <w:szCs w:val="24"/>
              </w:rPr>
              <w:t>82</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Prover botão de “Favoritar” no menu de opções no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268600B" w14:textId="7DCB5AF4" w:rsidR="009D5581" w:rsidRPr="004A11CB" w:rsidRDefault="00A9652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93950C6" w14:textId="3AFC2FED" w:rsidR="009D5581" w:rsidRPr="004A11CB" w:rsidRDefault="00F83F0C"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acionará a função de “favoritar” um post</w:t>
            </w:r>
          </w:p>
        </w:tc>
      </w:tr>
      <w:tr w:rsidR="009D5581" w:rsidRPr="00ED4F2B" w14:paraId="1E722CA6"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B044DEE" w14:textId="28B9763E" w:rsidR="009D5581" w:rsidRPr="004A11CB" w:rsidRDefault="00915028"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A96525" w:rsidRPr="004A11CB">
              <w:rPr>
                <w:rFonts w:ascii="Arial" w:eastAsia="Times New Roman" w:hAnsi="Arial" w:cs="Arial"/>
                <w:color w:val="000000"/>
                <w:sz w:val="24"/>
                <w:szCs w:val="24"/>
              </w:rPr>
              <w:t>83</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Prover botão de “Seguir/deixar de seguir” no menu de opções no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F2E6519" w14:textId="07992D8D" w:rsidR="009D5581" w:rsidRPr="004A11CB" w:rsidRDefault="00A9652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1E94E6A" w14:textId="0B4DE712" w:rsidR="009D5581" w:rsidRPr="004A11CB" w:rsidRDefault="00F83F0C"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acionará a função de “Seguir/Deixar de seguir” um usuário</w:t>
            </w:r>
          </w:p>
        </w:tc>
      </w:tr>
      <w:tr w:rsidR="009D5581" w:rsidRPr="00ED4F2B" w14:paraId="5B1CBE06"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D970348" w14:textId="7AEB1D2C" w:rsidR="009D5581" w:rsidRPr="004A11CB" w:rsidRDefault="00915028"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lastRenderedPageBreak/>
              <w:t>[RF0</w:t>
            </w:r>
            <w:r w:rsidR="00F83F0C" w:rsidRPr="004A11CB">
              <w:rPr>
                <w:rFonts w:ascii="Arial" w:eastAsia="Times New Roman" w:hAnsi="Arial" w:cs="Arial"/>
                <w:color w:val="000000"/>
                <w:sz w:val="24"/>
                <w:szCs w:val="24"/>
              </w:rPr>
              <w:t>84</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Prover botão de “Sobre esta conta” no menu de opções no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565B84C" w14:textId="1ABA4D90" w:rsidR="009D5581" w:rsidRPr="004A11CB" w:rsidRDefault="00A9652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A5C1EF8" w14:textId="0D178950" w:rsidR="009D5581" w:rsidRPr="004A11CB" w:rsidRDefault="00F83F0C"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abrirá o perfil da conta que fez a postagem do post selecionado</w:t>
            </w:r>
          </w:p>
        </w:tc>
      </w:tr>
      <w:tr w:rsidR="009D5581" w:rsidRPr="00ED4F2B" w14:paraId="360B71A5"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6445589" w14:textId="0728A629" w:rsidR="009D5581" w:rsidRPr="004A11CB" w:rsidRDefault="00915028"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F83F0C" w:rsidRPr="004A11CB">
              <w:rPr>
                <w:rFonts w:ascii="Arial" w:eastAsia="Times New Roman" w:hAnsi="Arial" w:cs="Arial"/>
                <w:color w:val="000000"/>
                <w:sz w:val="24"/>
                <w:szCs w:val="24"/>
              </w:rPr>
              <w:t>85</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Funcionalidade de “Ocultar”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6922DDA" w14:textId="0F268614" w:rsidR="009D5581" w:rsidRPr="004A11CB" w:rsidRDefault="00F83F0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0F5F02B" w14:textId="550F8700" w:rsidR="009D5581" w:rsidRPr="004A11CB" w:rsidRDefault="00F83F0C"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servirá para ocultar um determinado post</w:t>
            </w:r>
          </w:p>
        </w:tc>
      </w:tr>
      <w:tr w:rsidR="009D5581" w:rsidRPr="00ED4F2B" w14:paraId="75C3BDAD"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33D81E70" w14:textId="0554E680" w:rsidR="009D5581" w:rsidRPr="004A11CB" w:rsidRDefault="00915028"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F83F0C" w:rsidRPr="004A11CB">
              <w:rPr>
                <w:rFonts w:ascii="Arial" w:eastAsia="Times New Roman" w:hAnsi="Arial" w:cs="Arial"/>
                <w:color w:val="000000"/>
                <w:sz w:val="24"/>
                <w:szCs w:val="24"/>
              </w:rPr>
              <w:t>86</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Prover botão de “Ocultar” Post no menu de opções de um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5148070" w14:textId="65953504" w:rsidR="009D5581" w:rsidRPr="004A11CB" w:rsidRDefault="00F83F0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E9002AE" w14:textId="4932F18F" w:rsidR="009D5581" w:rsidRPr="004A11CB" w:rsidRDefault="00F83F0C"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ocultará o post determinado</w:t>
            </w:r>
          </w:p>
        </w:tc>
      </w:tr>
      <w:tr w:rsidR="009D5581" w:rsidRPr="00ED4F2B" w14:paraId="55A3BDAE"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0B996B6" w14:textId="35991640" w:rsidR="009D5581" w:rsidRPr="004A11CB" w:rsidRDefault="00915028"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F83F0C" w:rsidRPr="004A11CB">
              <w:rPr>
                <w:rFonts w:ascii="Arial" w:eastAsia="Times New Roman" w:hAnsi="Arial" w:cs="Arial"/>
                <w:color w:val="000000"/>
                <w:sz w:val="24"/>
                <w:szCs w:val="24"/>
              </w:rPr>
              <w:t>87</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Prover botão de “Denúncia” no menu de opções no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AD7A73F" w14:textId="3D07F00A" w:rsidR="009D5581" w:rsidRPr="004A11CB" w:rsidRDefault="00F83F0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43C884F" w14:textId="61461025" w:rsidR="009D5581" w:rsidRPr="004A11CB" w:rsidRDefault="00F83F0C"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abrirá o Formulário para denúncia do post</w:t>
            </w:r>
          </w:p>
          <w:p w14:paraId="4E3801A4" w14:textId="77777777" w:rsidR="00F83F0C" w:rsidRPr="004A11CB" w:rsidRDefault="00F83F0C" w:rsidP="002B2E19">
            <w:pPr>
              <w:rPr>
                <w:rFonts w:ascii="Arial" w:eastAsia="Times New Roman" w:hAnsi="Arial" w:cs="Arial"/>
                <w:sz w:val="24"/>
                <w:szCs w:val="24"/>
              </w:rPr>
            </w:pPr>
          </w:p>
        </w:tc>
      </w:tr>
      <w:tr w:rsidR="009D5581" w:rsidRPr="00ED4F2B" w14:paraId="6BEDF841"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58E9854" w14:textId="0993E081" w:rsidR="009D5581" w:rsidRPr="004A11CB" w:rsidRDefault="00915028"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w:t>
            </w:r>
            <w:r w:rsidR="00F83F0C" w:rsidRPr="004A11CB">
              <w:rPr>
                <w:rFonts w:ascii="Arial" w:eastAsia="Times New Roman" w:hAnsi="Arial" w:cs="Arial"/>
                <w:color w:val="000000"/>
                <w:sz w:val="24"/>
                <w:szCs w:val="24"/>
              </w:rPr>
              <w:t>088</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Prover Formulário de Denúncia de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A767FF9" w14:textId="1B554E80" w:rsidR="009D5581" w:rsidRPr="004A11CB" w:rsidRDefault="00F83F0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F182270" w14:textId="22553483" w:rsidR="009D5581" w:rsidRPr="004A11CB" w:rsidRDefault="00F83F0C"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Formulário a ser preenchido para a especificação da denúncia do post.</w:t>
            </w:r>
            <w:r w:rsidR="00D826B9">
              <w:rPr>
                <w:rFonts w:ascii="Arial" w:hAnsi="Arial" w:cs="Arial"/>
                <w:sz w:val="24"/>
                <w:szCs w:val="24"/>
              </w:rPr>
              <w:t xml:space="preserve"> </w:t>
            </w:r>
            <w:r w:rsidR="00D826B9">
              <w:rPr>
                <w:rFonts w:ascii="Arial" w:eastAsia="Times New Roman" w:hAnsi="Arial" w:cs="Arial"/>
                <w:color w:val="000000"/>
                <w:sz w:val="24"/>
                <w:szCs w:val="24"/>
              </w:rPr>
              <w:t>Os campos para o formulário são:  Nota e motivo.</w:t>
            </w:r>
          </w:p>
        </w:tc>
      </w:tr>
      <w:tr w:rsidR="009D5581" w:rsidRPr="00ED4F2B" w14:paraId="19D20F83"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F103FC5" w14:textId="26342502" w:rsidR="009D5581" w:rsidRPr="004A11CB" w:rsidRDefault="00915028"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F83F0C" w:rsidRPr="004A11CB">
              <w:rPr>
                <w:rFonts w:ascii="Arial" w:eastAsia="Times New Roman" w:hAnsi="Arial" w:cs="Arial"/>
                <w:color w:val="000000"/>
                <w:sz w:val="24"/>
                <w:szCs w:val="24"/>
              </w:rPr>
              <w:t>89</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Prover Função de compartilhar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D6B4C85" w14:textId="0C4C1972" w:rsidR="009D5581" w:rsidRPr="004A11CB" w:rsidRDefault="00F83F0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8637024" w14:textId="229C0B34" w:rsidR="009D5581" w:rsidRPr="004A11CB" w:rsidRDefault="00F83F0C"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Função de compartilhamento de post</w:t>
            </w:r>
          </w:p>
        </w:tc>
      </w:tr>
      <w:tr w:rsidR="009D5581" w:rsidRPr="00ED4F2B" w14:paraId="5B2FA18A"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509F7F79" w14:textId="0EE9A381" w:rsidR="009D5581" w:rsidRPr="004A11CB" w:rsidRDefault="00915028"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w:t>
            </w:r>
            <w:r w:rsidR="00F83F0C" w:rsidRPr="004A11CB">
              <w:rPr>
                <w:rFonts w:ascii="Arial" w:eastAsia="Times New Roman" w:hAnsi="Arial" w:cs="Arial"/>
                <w:color w:val="000000"/>
                <w:sz w:val="24"/>
                <w:szCs w:val="24"/>
              </w:rPr>
              <w:t>090</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Prover Botão para navegar para o topo do feed</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1EA179B" w14:textId="297F8312" w:rsidR="009D5581" w:rsidRPr="004A11CB" w:rsidRDefault="00837C46"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C985632" w14:textId="2F270595" w:rsidR="009D5581" w:rsidRPr="004A11CB" w:rsidRDefault="00837C4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navegará para o topo da tela de feed.</w:t>
            </w:r>
          </w:p>
        </w:tc>
      </w:tr>
      <w:tr w:rsidR="009D5581" w:rsidRPr="00ED4F2B" w14:paraId="43563A89"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CE9BB58" w14:textId="4A05577E" w:rsidR="009D5581" w:rsidRPr="004A11CB" w:rsidRDefault="00915028"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F83F0C" w:rsidRPr="004A11CB">
              <w:rPr>
                <w:rFonts w:ascii="Arial" w:eastAsia="Times New Roman" w:hAnsi="Arial" w:cs="Arial"/>
                <w:color w:val="000000"/>
                <w:sz w:val="24"/>
                <w:szCs w:val="24"/>
              </w:rPr>
              <w:t>91</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Pegar informações da denúncia de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DC4CF98" w14:textId="08E9C4CF" w:rsidR="009D5581" w:rsidRPr="004A11CB" w:rsidRDefault="00837C46"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25CF601" w14:textId="0415A260" w:rsidR="009D5581" w:rsidRPr="004A11CB" w:rsidRDefault="00837C4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pega e atribui os dados de denúncia do post</w:t>
            </w:r>
          </w:p>
        </w:tc>
      </w:tr>
      <w:tr w:rsidR="009D5581" w:rsidRPr="00ED4F2B" w14:paraId="533A7FA0"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B227A08" w14:textId="278864E9" w:rsidR="009D5581" w:rsidRPr="004A11CB" w:rsidRDefault="00915028" w:rsidP="002B2E19">
            <w:pPr>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F83F0C" w:rsidRPr="004A11CB">
              <w:rPr>
                <w:rFonts w:ascii="Arial" w:eastAsia="Times New Roman" w:hAnsi="Arial" w:cs="Arial"/>
                <w:color w:val="000000"/>
                <w:sz w:val="24"/>
                <w:szCs w:val="24"/>
              </w:rPr>
              <w:t>92</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Carregar contatos do usuário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4B0304A" w14:textId="0EE01CBD" w:rsidR="009D5581" w:rsidRPr="004A11CB" w:rsidRDefault="00837C46"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639673E" w14:textId="464DFBB4" w:rsidR="009D5581" w:rsidRPr="004A11CB" w:rsidRDefault="00837C4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carrega os contatos da conta logada</w:t>
            </w:r>
          </w:p>
        </w:tc>
      </w:tr>
      <w:tr w:rsidR="00C955A9" w:rsidRPr="00ED4F2B" w14:paraId="2C77C03A"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358A660" w14:textId="64F5DE58"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[RF0</w:t>
            </w:r>
            <w:r w:rsidR="00F83F0C" w:rsidRPr="004A11CB">
              <w:rPr>
                <w:rFonts w:ascii="Arial" w:eastAsia="Times New Roman" w:hAnsi="Arial" w:cs="Arial"/>
                <w:color w:val="000000"/>
                <w:sz w:val="24"/>
                <w:szCs w:val="24"/>
              </w:rPr>
              <w:t>9</w:t>
            </w:r>
            <w:r w:rsidRPr="004A11CB">
              <w:rPr>
                <w:rFonts w:ascii="Arial" w:eastAsia="Times New Roman" w:hAnsi="Arial" w:cs="Arial"/>
                <w:color w:val="000000"/>
                <w:sz w:val="24"/>
                <w:szCs w:val="24"/>
              </w:rPr>
              <w:t xml:space="preserve">3]  </w:t>
            </w:r>
            <w:r w:rsidR="00057475" w:rsidRPr="004A11CB">
              <w:rPr>
                <w:rFonts w:ascii="Arial" w:hAnsi="Arial" w:cs="Arial"/>
                <w:sz w:val="24"/>
                <w:szCs w:val="24"/>
              </w:rPr>
              <w:t>Prover área de contatos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AF36540" w14:textId="634290C3" w:rsidR="00C955A9" w:rsidRPr="004A11CB" w:rsidRDefault="00837C46"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68020D0" w14:textId="14C1BB40" w:rsidR="00C955A9" w:rsidRPr="004A11CB" w:rsidRDefault="00837C4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Área que ficará os contatos do usuário</w:t>
            </w:r>
          </w:p>
        </w:tc>
      </w:tr>
      <w:tr w:rsidR="00C955A9" w:rsidRPr="00ED4F2B" w14:paraId="114C1A7C"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2284717" w14:textId="4E64EEAE" w:rsidR="00C955A9" w:rsidRPr="004A11CB" w:rsidRDefault="0002001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[Rf0</w:t>
            </w:r>
            <w:r w:rsidR="00F83F0C" w:rsidRPr="004A11CB">
              <w:rPr>
                <w:rFonts w:ascii="Arial" w:eastAsia="Times New Roman" w:hAnsi="Arial" w:cs="Arial"/>
                <w:color w:val="000000"/>
                <w:sz w:val="24"/>
                <w:szCs w:val="24"/>
              </w:rPr>
              <w:t>94</w:t>
            </w:r>
            <w:r w:rsidR="00915028" w:rsidRPr="004A11CB">
              <w:rPr>
                <w:rFonts w:ascii="Arial" w:eastAsia="Times New Roman" w:hAnsi="Arial" w:cs="Arial"/>
                <w:color w:val="000000"/>
                <w:sz w:val="24"/>
                <w:szCs w:val="24"/>
              </w:rPr>
              <w:t xml:space="preserve">]  </w:t>
            </w:r>
            <w:r w:rsidRPr="004A11CB">
              <w:rPr>
                <w:rFonts w:ascii="Arial" w:hAnsi="Arial" w:cs="Arial"/>
                <w:sz w:val="24"/>
                <w:szCs w:val="24"/>
              </w:rPr>
              <w:t>prover botão “contato”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E3C213C" w14:textId="613C9104" w:rsidR="00C955A9" w:rsidRPr="004A11CB" w:rsidRDefault="00837C46"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3D3D982" w14:textId="5CAB86A9" w:rsidR="00C955A9" w:rsidRPr="004A11CB" w:rsidRDefault="00837C4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ao clicar, carregará o chat com o contato selecionado</w:t>
            </w:r>
          </w:p>
        </w:tc>
      </w:tr>
      <w:tr w:rsidR="00C955A9" w:rsidRPr="00ED4F2B" w14:paraId="7934C9AF"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46080D3" w14:textId="5F89DD27" w:rsidR="00C955A9" w:rsidRPr="004A11CB" w:rsidRDefault="00915028" w:rsidP="002B2E19">
            <w:pPr>
              <w:widowControl w:val="0"/>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09</w:t>
            </w:r>
            <w:r w:rsidR="00F83F0C" w:rsidRPr="004A11CB">
              <w:rPr>
                <w:rFonts w:ascii="Arial" w:eastAsia="Times New Roman" w:hAnsi="Arial" w:cs="Arial"/>
                <w:color w:val="000000"/>
                <w:sz w:val="24"/>
                <w:szCs w:val="24"/>
              </w:rPr>
              <w:t>5</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Funcionalidade de carregar chat;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53B0647" w14:textId="65B98446" w:rsidR="00C955A9" w:rsidRPr="004A11CB" w:rsidRDefault="00837C46"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46CB3A7" w14:textId="06710208" w:rsidR="00C955A9" w:rsidRPr="004A11CB" w:rsidRDefault="00B134D8" w:rsidP="002B2E19">
            <w:pPr>
              <w:widowControl w:val="0"/>
              <w:rPr>
                <w:rFonts w:ascii="Arial" w:hAnsi="Arial" w:cs="Arial"/>
                <w:sz w:val="24"/>
                <w:szCs w:val="24"/>
              </w:rPr>
            </w:pPr>
            <w:r w:rsidRPr="004A11CB">
              <w:rPr>
                <w:rFonts w:ascii="Arial" w:hAnsi="Arial" w:cs="Arial"/>
                <w:sz w:val="24"/>
                <w:szCs w:val="24"/>
              </w:rPr>
              <w:t>Funcionalidade adicionada ao clicar no botão de contato. Ela abrirá o chat com o contato selecionado.</w:t>
            </w:r>
          </w:p>
        </w:tc>
      </w:tr>
      <w:tr w:rsidR="00C955A9" w:rsidRPr="00ED4F2B" w14:paraId="05FD28EB"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0DEA8D7" w14:textId="245D0EFE"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0</w:t>
            </w:r>
            <w:r w:rsidR="00F83F0C" w:rsidRPr="004A11CB">
              <w:rPr>
                <w:rFonts w:ascii="Arial" w:eastAsia="Times New Roman" w:hAnsi="Arial" w:cs="Arial"/>
                <w:color w:val="000000"/>
                <w:sz w:val="24"/>
                <w:szCs w:val="24"/>
              </w:rPr>
              <w:t>96</w:t>
            </w:r>
            <w:r w:rsidR="009C1E7C" w:rsidRPr="004A11CB">
              <w:rPr>
                <w:rFonts w:ascii="Arial" w:eastAsia="Times New Roman" w:hAnsi="Arial" w:cs="Arial"/>
                <w:color w:val="000000"/>
                <w:sz w:val="24"/>
                <w:szCs w:val="24"/>
              </w:rPr>
              <w:t>]</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Barra de pesquisa de contato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900257C" w14:textId="4C80E9D2" w:rsidR="00C955A9" w:rsidRPr="004A11CB" w:rsidRDefault="00837C46"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5AAD6C0" w14:textId="0583EA45" w:rsidR="00C955A9" w:rsidRPr="004A11CB" w:rsidRDefault="00B134D8"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Barra que acionará a funcionalidade de procurar e contatos, com as informações dadas</w:t>
            </w:r>
          </w:p>
        </w:tc>
      </w:tr>
      <w:tr w:rsidR="00C955A9" w:rsidRPr="00ED4F2B" w14:paraId="620E96D9"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7860B92" w14:textId="522ED650"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F83F0C" w:rsidRPr="004A11CB">
              <w:rPr>
                <w:rFonts w:ascii="Arial" w:eastAsia="Times New Roman" w:hAnsi="Arial" w:cs="Arial"/>
                <w:color w:val="000000"/>
                <w:sz w:val="24"/>
                <w:szCs w:val="24"/>
              </w:rPr>
              <w:t>097</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Funcionalidade de Pesquisar contato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C76C292" w14:textId="540CE6ED" w:rsidR="00C955A9" w:rsidRPr="004A11CB" w:rsidRDefault="00837C46"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3132F69" w14:textId="76BCCDA1" w:rsidR="00C955A9" w:rsidRPr="004A11CB" w:rsidRDefault="00B134D8"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filtra os contatos de acordo com o dado fornecido</w:t>
            </w:r>
          </w:p>
        </w:tc>
      </w:tr>
      <w:tr w:rsidR="00C955A9" w:rsidRPr="00ED4F2B" w14:paraId="507856B0"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DBE1123" w14:textId="04D43BBC"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lastRenderedPageBreak/>
              <w:t>[RF</w:t>
            </w:r>
            <w:r w:rsidR="00F83F0C" w:rsidRPr="004A11CB">
              <w:rPr>
                <w:rFonts w:ascii="Arial" w:eastAsia="Times New Roman" w:hAnsi="Arial" w:cs="Arial"/>
                <w:color w:val="000000"/>
                <w:sz w:val="24"/>
                <w:szCs w:val="24"/>
              </w:rPr>
              <w:t>098</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botão de Adicionar contato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FA436F1" w14:textId="047D9A64" w:rsidR="00C955A9" w:rsidRPr="004A11CB" w:rsidRDefault="00837C46"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9DCA379" w14:textId="05CE7E71" w:rsidR="00C955A9" w:rsidRPr="004A11CB" w:rsidRDefault="00B134D8" w:rsidP="002B2E19">
            <w:pPr>
              <w:widowControl w:val="0"/>
              <w:rPr>
                <w:rFonts w:ascii="Arial" w:hAnsi="Arial" w:cs="Arial"/>
                <w:sz w:val="24"/>
                <w:szCs w:val="24"/>
              </w:rPr>
            </w:pPr>
            <w:r w:rsidRPr="004A11CB">
              <w:rPr>
                <w:rFonts w:ascii="Arial" w:hAnsi="Arial" w:cs="Arial"/>
                <w:sz w:val="24"/>
                <w:szCs w:val="24"/>
              </w:rPr>
              <w:t>Botão que abrirá um formulário a ser preenchido com o nome do contato a ser adicionado.</w:t>
            </w:r>
          </w:p>
        </w:tc>
      </w:tr>
      <w:tr w:rsidR="00C955A9" w:rsidRPr="00ED4F2B" w14:paraId="131FEA54"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558D511" w14:textId="39CC57A3"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B134D8" w:rsidRPr="004A11CB">
              <w:rPr>
                <w:rFonts w:ascii="Arial" w:eastAsia="Times New Roman" w:hAnsi="Arial" w:cs="Arial"/>
                <w:color w:val="000000"/>
                <w:sz w:val="24"/>
                <w:szCs w:val="24"/>
              </w:rPr>
              <w:t>098</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 xml:space="preserve"> Prover formulário de acionamento de contato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BF2DBEB" w14:textId="5823EDEF" w:rsidR="00C955A9" w:rsidRPr="004A11CB" w:rsidRDefault="00837C46"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EEBB231" w14:textId="2F6AB588" w:rsidR="00C955A9" w:rsidRPr="004A11CB" w:rsidRDefault="00B134D8"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Formulário que deve ser preenchido com o nome do contato a ser adicionado.</w:t>
            </w:r>
            <w:r w:rsidR="00D826B9">
              <w:rPr>
                <w:rFonts w:ascii="Arial" w:eastAsia="Times New Roman" w:hAnsi="Arial" w:cs="Arial"/>
                <w:color w:val="000000"/>
                <w:sz w:val="24"/>
                <w:szCs w:val="24"/>
              </w:rPr>
              <w:t xml:space="preserve"> O campo para o formulário é: Nome do usuário</w:t>
            </w:r>
          </w:p>
        </w:tc>
      </w:tr>
      <w:tr w:rsidR="00C955A9" w:rsidRPr="00ED4F2B" w14:paraId="4E5532C9"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85A7FE9" w14:textId="1E905BB7"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B134D8" w:rsidRPr="004A11CB">
              <w:rPr>
                <w:rFonts w:ascii="Arial" w:eastAsia="Times New Roman" w:hAnsi="Arial" w:cs="Arial"/>
                <w:color w:val="000000"/>
                <w:sz w:val="24"/>
                <w:szCs w:val="24"/>
              </w:rPr>
              <w:t>099</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Funcionalidade de adicionar contato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2E9F57F" w14:textId="54960AA5" w:rsidR="00C955A9" w:rsidRPr="004A11CB" w:rsidRDefault="00837C46"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47BD988" w14:textId="7C5E6187" w:rsidR="00C955A9" w:rsidRPr="004A11CB" w:rsidRDefault="00B134D8"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adiciona um contato de acordo com os dados fornecidos no formulário</w:t>
            </w:r>
            <w:r w:rsidR="00D826B9">
              <w:rPr>
                <w:rFonts w:ascii="Arial" w:hAnsi="Arial" w:cs="Arial"/>
                <w:sz w:val="24"/>
                <w:szCs w:val="24"/>
              </w:rPr>
              <w:t xml:space="preserve">. </w:t>
            </w:r>
          </w:p>
        </w:tc>
      </w:tr>
      <w:tr w:rsidR="00C955A9" w:rsidRPr="00ED4F2B" w14:paraId="75CFE476"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2CAC4E1" w14:textId="69B38752"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10</w:t>
            </w:r>
            <w:r w:rsidR="00B134D8" w:rsidRPr="004A11CB">
              <w:rPr>
                <w:rFonts w:ascii="Arial" w:eastAsia="Times New Roman" w:hAnsi="Arial" w:cs="Arial"/>
                <w:color w:val="000000"/>
                <w:sz w:val="24"/>
                <w:szCs w:val="24"/>
              </w:rPr>
              <w:t>0</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Botão “Adicionar”, que aciona a funcionalidade de adicionar contato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7EFE4BF" w14:textId="7F2B0A08" w:rsidR="00C955A9" w:rsidRPr="004A11CB" w:rsidRDefault="00837C46"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9275AB6" w14:textId="18A52178" w:rsidR="00C955A9" w:rsidRPr="004A11CB" w:rsidRDefault="00B134D8" w:rsidP="002B2E19">
            <w:pPr>
              <w:widowControl w:val="0"/>
              <w:rPr>
                <w:rFonts w:ascii="Arial" w:hAnsi="Arial" w:cs="Arial"/>
                <w:sz w:val="24"/>
                <w:szCs w:val="24"/>
              </w:rPr>
            </w:pPr>
            <w:r w:rsidRPr="004A11CB">
              <w:rPr>
                <w:rFonts w:ascii="Arial" w:hAnsi="Arial" w:cs="Arial"/>
                <w:sz w:val="24"/>
                <w:szCs w:val="24"/>
              </w:rPr>
              <w:t>Botão no formulário de adicionar contato, que acionará a funcionalidade do formulário.</w:t>
            </w:r>
          </w:p>
        </w:tc>
      </w:tr>
      <w:tr w:rsidR="00C955A9" w:rsidRPr="00ED4F2B" w14:paraId="0E4B919D"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493948C" w14:textId="75E9A52B"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10</w:t>
            </w:r>
            <w:r w:rsidR="00B134D8" w:rsidRPr="004A11CB">
              <w:rPr>
                <w:rFonts w:ascii="Arial" w:eastAsia="Times New Roman" w:hAnsi="Arial" w:cs="Arial"/>
                <w:color w:val="000000"/>
                <w:sz w:val="24"/>
                <w:szCs w:val="24"/>
              </w:rPr>
              <w:t>1</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Botão “Configuração” de contatos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CB663CD" w14:textId="0D57BCE2" w:rsidR="00C955A9" w:rsidRPr="004A11CB" w:rsidRDefault="00837C46"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C1F7800" w14:textId="5E9F573F" w:rsidR="00C955A9" w:rsidRPr="004A11CB" w:rsidRDefault="00B134D8" w:rsidP="002B2E19">
            <w:pPr>
              <w:widowControl w:val="0"/>
              <w:rPr>
                <w:rFonts w:ascii="Arial" w:hAnsi="Arial" w:cs="Arial"/>
                <w:sz w:val="24"/>
                <w:szCs w:val="24"/>
              </w:rPr>
            </w:pPr>
            <w:r w:rsidRPr="004A11CB">
              <w:rPr>
                <w:rFonts w:ascii="Arial" w:hAnsi="Arial" w:cs="Arial"/>
                <w:sz w:val="24"/>
                <w:szCs w:val="24"/>
              </w:rPr>
              <w:t>Botão com as opções de configurações dos contatos.</w:t>
            </w:r>
          </w:p>
        </w:tc>
      </w:tr>
      <w:tr w:rsidR="00C955A9" w:rsidRPr="00ED4F2B" w14:paraId="23CA84E0"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D15E915" w14:textId="42A427A2"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10</w:t>
            </w:r>
            <w:r w:rsidR="00B134D8" w:rsidRPr="004A11CB">
              <w:rPr>
                <w:rFonts w:ascii="Arial" w:eastAsia="Times New Roman" w:hAnsi="Arial" w:cs="Arial"/>
                <w:color w:val="000000"/>
                <w:sz w:val="24"/>
                <w:szCs w:val="24"/>
              </w:rPr>
              <w:t>2</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funcionalidade de ligação de voz;</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C9B83BA" w14:textId="24CFCBBD" w:rsidR="00C955A9" w:rsidRPr="004A11CB" w:rsidRDefault="00837C46"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51939C8" w14:textId="7987D43F" w:rsidR="00C955A9" w:rsidRPr="004A11CB" w:rsidRDefault="00020018"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inicia uma ligação de voz</w:t>
            </w:r>
          </w:p>
        </w:tc>
      </w:tr>
      <w:tr w:rsidR="00C955A9" w:rsidRPr="00ED4F2B" w14:paraId="5CE949BF"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0006A85" w14:textId="7314DE71"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10</w:t>
            </w:r>
            <w:r w:rsidR="00B134D8" w:rsidRPr="004A11CB">
              <w:rPr>
                <w:rFonts w:ascii="Arial" w:eastAsia="Times New Roman" w:hAnsi="Arial" w:cs="Arial"/>
                <w:color w:val="000000"/>
                <w:sz w:val="24"/>
                <w:szCs w:val="24"/>
              </w:rPr>
              <w:t>3</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Botão de Adicionar pasta na página de favoritos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B0352D8" w14:textId="29861833" w:rsidR="00C955A9" w:rsidRPr="004A11CB" w:rsidRDefault="00837C46"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98E2333" w14:textId="774B89EB" w:rsidR="00C955A9" w:rsidRPr="004A11CB" w:rsidRDefault="00B134D8"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abrirá um formulário a ser preenchido para a criação das pastas</w:t>
            </w:r>
          </w:p>
        </w:tc>
      </w:tr>
      <w:tr w:rsidR="00C955A9" w:rsidRPr="00ED4F2B" w14:paraId="3D4D386D"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F4851AE" w14:textId="31B05D93"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10</w:t>
            </w:r>
            <w:r w:rsidR="00B134D8" w:rsidRPr="004A11CB">
              <w:rPr>
                <w:rFonts w:ascii="Arial" w:eastAsia="Times New Roman" w:hAnsi="Arial" w:cs="Arial"/>
                <w:color w:val="000000"/>
                <w:sz w:val="24"/>
                <w:szCs w:val="24"/>
              </w:rPr>
              <w:t>4</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formulário a ser preenchido com dados para a criação da pasta</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4723E68" w14:textId="7FCB02DF" w:rsidR="00C955A9" w:rsidRPr="004A11CB" w:rsidRDefault="006F0CFF"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DD0C61E" w14:textId="53F7A2F5" w:rsidR="00C955A9" w:rsidRPr="004A11CB" w:rsidRDefault="006F0CFF"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pega os dados fornecidos no formulário de criação de pastas</w:t>
            </w:r>
            <w:r w:rsidR="00C93AB9">
              <w:rPr>
                <w:rFonts w:ascii="Arial" w:hAnsi="Arial" w:cs="Arial"/>
                <w:sz w:val="24"/>
                <w:szCs w:val="24"/>
              </w:rPr>
              <w:t xml:space="preserve"> . </w:t>
            </w:r>
            <w:r w:rsidR="00C93AB9">
              <w:rPr>
                <w:rFonts w:ascii="Arial" w:eastAsia="Times New Roman" w:hAnsi="Arial" w:cs="Arial"/>
                <w:color w:val="000000"/>
                <w:sz w:val="24"/>
                <w:szCs w:val="24"/>
              </w:rPr>
              <w:t>Os campos para o formulário são: Título, tópico e visibilidade</w:t>
            </w:r>
          </w:p>
        </w:tc>
      </w:tr>
      <w:tr w:rsidR="00C955A9" w:rsidRPr="00ED4F2B" w14:paraId="760FDAED"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1C398DD" w14:textId="3363CD77"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w:t>
            </w:r>
            <w:r w:rsidR="00B134D8" w:rsidRPr="004A11CB">
              <w:rPr>
                <w:rFonts w:ascii="Arial" w:eastAsia="Times New Roman" w:hAnsi="Arial" w:cs="Arial"/>
                <w:color w:val="000000"/>
                <w:sz w:val="24"/>
                <w:szCs w:val="24"/>
              </w:rPr>
              <w:t>05</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Pegar os dados do formulário de criação de pastas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7CC51EB" w14:textId="347BF022" w:rsidR="00C955A9" w:rsidRPr="004A11CB" w:rsidRDefault="006F0CFF"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46F8A0C" w14:textId="41D43602" w:rsidR="00C955A9" w:rsidRPr="004A11CB" w:rsidRDefault="006F0CFF" w:rsidP="002B2E19">
            <w:pPr>
              <w:widowControl w:val="0"/>
              <w:rPr>
                <w:rFonts w:ascii="Arial" w:hAnsi="Arial" w:cs="Arial"/>
                <w:sz w:val="24"/>
                <w:szCs w:val="24"/>
              </w:rPr>
            </w:pPr>
            <w:r w:rsidRPr="004A11CB">
              <w:rPr>
                <w:rFonts w:ascii="Arial" w:hAnsi="Arial" w:cs="Arial"/>
                <w:sz w:val="24"/>
                <w:szCs w:val="24"/>
              </w:rPr>
              <w:t>Funcionalidade que pega os dados fornecidos no formulário de criação de pastas.</w:t>
            </w:r>
          </w:p>
        </w:tc>
      </w:tr>
      <w:tr w:rsidR="00C955A9" w:rsidRPr="00ED4F2B" w14:paraId="07F69CBB"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7A72127" w14:textId="50119DCD"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w:t>
            </w:r>
            <w:r w:rsidR="00B134D8" w:rsidRPr="004A11CB">
              <w:rPr>
                <w:rFonts w:ascii="Arial" w:eastAsia="Times New Roman" w:hAnsi="Arial" w:cs="Arial"/>
                <w:color w:val="000000"/>
                <w:sz w:val="24"/>
                <w:szCs w:val="24"/>
              </w:rPr>
              <w:t>08</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Botão de Criar pasta</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1AFCDA7" w14:textId="0D2ED91E" w:rsidR="00C955A9" w:rsidRPr="004A11CB" w:rsidRDefault="006F0CFF"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0715C81" w14:textId="1C7F4415" w:rsidR="00C955A9" w:rsidRPr="004A11CB" w:rsidRDefault="006F0CFF"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aciona a funcionalidade de criar pastas de acordo com os dados fornecidos no formulário de criar pasta.</w:t>
            </w:r>
          </w:p>
        </w:tc>
      </w:tr>
      <w:tr w:rsidR="00C955A9" w:rsidRPr="00ED4F2B" w14:paraId="101C7AE1"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C5DBE9E" w14:textId="7800EC30"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w:t>
            </w:r>
            <w:r w:rsidR="000E42B5" w:rsidRPr="004A11CB">
              <w:rPr>
                <w:rFonts w:ascii="Arial" w:eastAsia="Times New Roman" w:hAnsi="Arial" w:cs="Arial"/>
                <w:color w:val="000000"/>
                <w:sz w:val="24"/>
                <w:szCs w:val="24"/>
              </w:rPr>
              <w:t>09</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Botão de Pasta</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3666C45" w14:textId="36309C7F" w:rsidR="00C955A9" w:rsidRPr="004A11CB" w:rsidRDefault="006F0CFF"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B5467BD" w14:textId="1B821C7D" w:rsidR="00C955A9" w:rsidRPr="004A11CB" w:rsidRDefault="006F0CFF"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ao clicar, abrirá a pasta determinada</w:t>
            </w:r>
          </w:p>
        </w:tc>
      </w:tr>
      <w:tr w:rsidR="00C955A9" w:rsidRPr="00ED4F2B" w14:paraId="2BEB7C2C"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49F1F3F" w14:textId="5E848867"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w:t>
            </w:r>
            <w:r w:rsidR="000E42B5" w:rsidRPr="004A11CB">
              <w:rPr>
                <w:rFonts w:ascii="Arial" w:eastAsia="Times New Roman" w:hAnsi="Arial" w:cs="Arial"/>
                <w:color w:val="000000"/>
                <w:sz w:val="24"/>
                <w:szCs w:val="24"/>
              </w:rPr>
              <w:t>10</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Tela de Fóruns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77E6052" w14:textId="10978E7E" w:rsidR="00C955A9" w:rsidRPr="004A11CB" w:rsidRDefault="006F0CFF"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641F89E" w14:textId="6F629FC2" w:rsidR="00C955A9" w:rsidRPr="004A11CB" w:rsidRDefault="006F0CFF"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Tela que contará com vários fóruns</w:t>
            </w:r>
          </w:p>
        </w:tc>
      </w:tr>
      <w:tr w:rsidR="00C955A9" w:rsidRPr="00ED4F2B" w14:paraId="553FF079"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8D921CE" w14:textId="40FB86C6"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11</w:t>
            </w:r>
            <w:r w:rsidR="000E42B5" w:rsidRPr="004A11CB">
              <w:rPr>
                <w:rFonts w:ascii="Arial" w:eastAsia="Times New Roman" w:hAnsi="Arial" w:cs="Arial"/>
                <w:color w:val="000000"/>
                <w:sz w:val="24"/>
                <w:szCs w:val="24"/>
              </w:rPr>
              <w:t>1</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área de fórum</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CF2DC43" w14:textId="36489A7E" w:rsidR="00C955A9" w:rsidRPr="004A11CB" w:rsidRDefault="006F0CFF"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BF8DCEB" w14:textId="2623E54F" w:rsidR="00C955A9" w:rsidRPr="004A11CB" w:rsidRDefault="00020018"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Área de cada fórum</w:t>
            </w:r>
          </w:p>
        </w:tc>
      </w:tr>
      <w:tr w:rsidR="00C955A9" w:rsidRPr="00ED4F2B" w14:paraId="7FEAC7E8"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363BD0D" w14:textId="7BCA7277"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11</w:t>
            </w:r>
            <w:r w:rsidR="000E42B5" w:rsidRPr="004A11CB">
              <w:rPr>
                <w:rFonts w:ascii="Arial" w:eastAsia="Times New Roman" w:hAnsi="Arial" w:cs="Arial"/>
                <w:color w:val="000000"/>
                <w:sz w:val="24"/>
                <w:szCs w:val="24"/>
              </w:rPr>
              <w:t>2</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Barra de pesquisa de fórum</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45899E8" w14:textId="2489BD21" w:rsidR="00C955A9" w:rsidRPr="004A11CB" w:rsidRDefault="006F0CFF"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6150843" w14:textId="675FE07F" w:rsidR="00C955A9" w:rsidRPr="004A11CB" w:rsidRDefault="00020018"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Barra que filtrará os forum de acordo com os dados recebidos</w:t>
            </w:r>
          </w:p>
        </w:tc>
      </w:tr>
      <w:tr w:rsidR="00C955A9" w:rsidRPr="00ED4F2B" w14:paraId="5ABEB8FD"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864D7FB" w14:textId="0E5C857E"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lastRenderedPageBreak/>
              <w:t>[RF</w:t>
            </w:r>
            <w:r w:rsidR="009C1E7C" w:rsidRPr="004A11CB">
              <w:rPr>
                <w:rFonts w:ascii="Arial" w:eastAsia="Times New Roman" w:hAnsi="Arial" w:cs="Arial"/>
                <w:color w:val="000000"/>
                <w:sz w:val="24"/>
                <w:szCs w:val="24"/>
              </w:rPr>
              <w:t>11</w:t>
            </w:r>
            <w:r w:rsidR="000E42B5" w:rsidRPr="004A11CB">
              <w:rPr>
                <w:rFonts w:ascii="Arial" w:eastAsia="Times New Roman" w:hAnsi="Arial" w:cs="Arial"/>
                <w:color w:val="000000"/>
                <w:sz w:val="24"/>
                <w:szCs w:val="24"/>
              </w:rPr>
              <w:t>3</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 xml:space="preserve">Funcionalidade de Filtrar </w:t>
            </w:r>
            <w:r w:rsidR="00F61219" w:rsidRPr="004A11CB">
              <w:rPr>
                <w:rFonts w:ascii="Arial" w:hAnsi="Arial" w:cs="Arial"/>
                <w:sz w:val="24"/>
                <w:szCs w:val="24"/>
              </w:rPr>
              <w:t>fórum</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FBE9803" w14:textId="2B1E0EAA" w:rsidR="00C955A9" w:rsidRPr="004A11CB" w:rsidRDefault="006F0CFF"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DDAB781" w14:textId="15C65B91" w:rsidR="00C955A9" w:rsidRPr="004A11CB" w:rsidRDefault="006F0CFF"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vai filtrar os fóruns de acordo com os dados fornecidos</w:t>
            </w:r>
          </w:p>
        </w:tc>
      </w:tr>
      <w:tr w:rsidR="00C955A9" w:rsidRPr="00ED4F2B" w14:paraId="2229ADA3"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4EFE5EE" w14:textId="5961B457"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11</w:t>
            </w:r>
            <w:r w:rsidR="000E42B5" w:rsidRPr="004A11CB">
              <w:rPr>
                <w:rFonts w:ascii="Arial" w:eastAsia="Times New Roman" w:hAnsi="Arial" w:cs="Arial"/>
                <w:color w:val="000000"/>
                <w:sz w:val="24"/>
                <w:szCs w:val="24"/>
              </w:rPr>
              <w:t>4</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botão de filtrar fóruns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2549190" w14:textId="545B9460" w:rsidR="00C955A9" w:rsidRPr="004A11CB" w:rsidRDefault="006F0CFF"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16105D6" w14:textId="477CFB55" w:rsidR="00C955A9" w:rsidRPr="004A11CB" w:rsidRDefault="00020018" w:rsidP="002B2E19">
            <w:pPr>
              <w:widowControl w:val="0"/>
              <w:rPr>
                <w:rFonts w:ascii="Arial" w:hAnsi="Arial" w:cs="Arial"/>
                <w:sz w:val="24"/>
                <w:szCs w:val="24"/>
              </w:rPr>
            </w:pPr>
            <w:r w:rsidRPr="004A11CB">
              <w:rPr>
                <w:rFonts w:ascii="Arial" w:hAnsi="Arial" w:cs="Arial"/>
                <w:sz w:val="24"/>
                <w:szCs w:val="24"/>
              </w:rPr>
              <w:t>Botão que ao ser clicado, acionará a funcionalidade de filtrar fóruns com os dados fornecidos.</w:t>
            </w:r>
          </w:p>
        </w:tc>
      </w:tr>
      <w:tr w:rsidR="00C955A9" w:rsidRPr="00ED4F2B" w14:paraId="715BAE46"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A0F6139" w14:textId="724D1979"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11</w:t>
            </w:r>
            <w:r w:rsidR="000E42B5" w:rsidRPr="004A11CB">
              <w:rPr>
                <w:rFonts w:ascii="Arial" w:eastAsia="Times New Roman" w:hAnsi="Arial" w:cs="Arial"/>
                <w:color w:val="000000"/>
                <w:sz w:val="24"/>
                <w:szCs w:val="24"/>
              </w:rPr>
              <w:t>5</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botão de filtrar fóruns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B11D31D" w14:textId="38E747F3" w:rsidR="00C955A9" w:rsidRPr="004A11CB" w:rsidRDefault="006F0CFF"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5DCC418" w14:textId="6AF9F795" w:rsidR="00C955A9" w:rsidRPr="004A11CB" w:rsidRDefault="00020018" w:rsidP="002B2E19">
            <w:pPr>
              <w:widowControl w:val="0"/>
              <w:rPr>
                <w:rFonts w:ascii="Arial" w:hAnsi="Arial" w:cs="Arial"/>
                <w:sz w:val="24"/>
                <w:szCs w:val="24"/>
              </w:rPr>
            </w:pPr>
            <w:r w:rsidRPr="004A11CB">
              <w:rPr>
                <w:rFonts w:ascii="Arial" w:hAnsi="Arial" w:cs="Arial"/>
                <w:sz w:val="24"/>
                <w:szCs w:val="24"/>
              </w:rPr>
              <w:t>Botão que ao ser clicado, acionará a funcionalidade de filtrar fóruns com os dados fornecidos.</w:t>
            </w:r>
          </w:p>
        </w:tc>
      </w:tr>
      <w:tr w:rsidR="00C955A9" w:rsidRPr="00ED4F2B" w14:paraId="07563804"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687E358" w14:textId="64B6D9B6"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11</w:t>
            </w:r>
            <w:r w:rsidR="000E42B5" w:rsidRPr="004A11CB">
              <w:rPr>
                <w:rFonts w:ascii="Arial" w:eastAsia="Times New Roman" w:hAnsi="Arial" w:cs="Arial"/>
                <w:color w:val="000000"/>
                <w:sz w:val="24"/>
                <w:szCs w:val="24"/>
              </w:rPr>
              <w:t>6</w:t>
            </w:r>
            <w:r w:rsidRPr="004A11CB">
              <w:rPr>
                <w:rFonts w:ascii="Arial" w:eastAsia="Times New Roman" w:hAnsi="Arial" w:cs="Arial"/>
                <w:color w:val="000000"/>
                <w:sz w:val="24"/>
                <w:szCs w:val="24"/>
              </w:rPr>
              <w:t xml:space="preserve">]  </w:t>
            </w:r>
            <w:r w:rsidR="000561DA" w:rsidRPr="004A11CB">
              <w:rPr>
                <w:rFonts w:ascii="Arial" w:hAnsi="Arial" w:cs="Arial"/>
                <w:sz w:val="24"/>
                <w:szCs w:val="24"/>
              </w:rPr>
              <w:t>Prover Funcionalidade de carregar as Classes do usuário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6296708" w14:textId="310B2202" w:rsidR="00C955A9" w:rsidRPr="004A11CB" w:rsidRDefault="006F0CFF"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D62835C" w14:textId="5AFB7EFA" w:rsidR="00C955A9" w:rsidRPr="004A11CB" w:rsidRDefault="006F0CFF"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carrega as classes do usuário</w:t>
            </w:r>
          </w:p>
        </w:tc>
      </w:tr>
      <w:tr w:rsidR="00C955A9" w:rsidRPr="00ED4F2B" w14:paraId="20A75E36"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3A319754" w14:textId="6A7C9AA0"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11</w:t>
            </w:r>
            <w:r w:rsidR="000E42B5" w:rsidRPr="004A11CB">
              <w:rPr>
                <w:rFonts w:ascii="Arial" w:eastAsia="Times New Roman" w:hAnsi="Arial" w:cs="Arial"/>
                <w:color w:val="000000"/>
                <w:sz w:val="24"/>
                <w:szCs w:val="24"/>
              </w:rPr>
              <w:t>7</w:t>
            </w:r>
            <w:r w:rsidRPr="004A11CB">
              <w:rPr>
                <w:rFonts w:ascii="Arial" w:eastAsia="Times New Roman" w:hAnsi="Arial" w:cs="Arial"/>
                <w:color w:val="000000"/>
                <w:sz w:val="24"/>
                <w:szCs w:val="24"/>
              </w:rPr>
              <w:t xml:space="preserve">]  </w:t>
            </w:r>
            <w:r w:rsidR="000561DA" w:rsidRPr="004A11CB">
              <w:rPr>
                <w:rFonts w:ascii="Arial" w:hAnsi="Arial" w:cs="Arial"/>
                <w:sz w:val="24"/>
                <w:szCs w:val="24"/>
              </w:rPr>
              <w:t>Prover funcionalidade de carregar os fóruns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B8741D7" w14:textId="2C18AB88" w:rsidR="00C955A9" w:rsidRPr="004A11CB" w:rsidRDefault="006F0CFF"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EF5A428" w14:textId="3E4156ED" w:rsidR="00C955A9" w:rsidRPr="004A11CB" w:rsidRDefault="000E42B5"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carrega os fóruns</w:t>
            </w:r>
          </w:p>
        </w:tc>
      </w:tr>
      <w:tr w:rsidR="00C955A9" w:rsidRPr="00ED4F2B" w14:paraId="2E0AB7BC"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43F0084" w14:textId="62D9FCD6"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w:t>
            </w:r>
            <w:r w:rsidR="000E42B5" w:rsidRPr="004A11CB">
              <w:rPr>
                <w:rFonts w:ascii="Arial" w:eastAsia="Times New Roman" w:hAnsi="Arial" w:cs="Arial"/>
                <w:color w:val="000000"/>
                <w:sz w:val="24"/>
                <w:szCs w:val="24"/>
              </w:rPr>
              <w:t>18</w:t>
            </w:r>
            <w:r w:rsidRPr="004A11CB">
              <w:rPr>
                <w:rFonts w:ascii="Arial" w:eastAsia="Times New Roman" w:hAnsi="Arial" w:cs="Arial"/>
                <w:color w:val="000000"/>
                <w:sz w:val="24"/>
                <w:szCs w:val="24"/>
              </w:rPr>
              <w:t xml:space="preserve">]  </w:t>
            </w:r>
            <w:r w:rsidR="001C1DFE" w:rsidRPr="004A11CB">
              <w:rPr>
                <w:rFonts w:ascii="Arial" w:hAnsi="Arial" w:cs="Arial"/>
                <w:sz w:val="24"/>
                <w:szCs w:val="24"/>
              </w:rPr>
              <w:t>Prover Funcionalidade de carregar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003A7A3" w14:textId="30A5CE35" w:rsidR="00C955A9" w:rsidRPr="004A11CB" w:rsidRDefault="006F0CFF"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742F056" w14:textId="204E3752" w:rsidR="00C955A9" w:rsidRPr="004A11CB" w:rsidRDefault="000E42B5"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vai carregar os post</w:t>
            </w:r>
          </w:p>
        </w:tc>
      </w:tr>
      <w:tr w:rsidR="00C955A9" w:rsidRPr="00ED4F2B" w14:paraId="2A870140"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526F30FD" w14:textId="773C641F"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w:t>
            </w:r>
            <w:r w:rsidR="00020018" w:rsidRPr="004A11CB">
              <w:rPr>
                <w:rFonts w:ascii="Arial" w:eastAsia="Times New Roman" w:hAnsi="Arial" w:cs="Arial"/>
                <w:color w:val="000000"/>
                <w:sz w:val="24"/>
                <w:szCs w:val="24"/>
              </w:rPr>
              <w:t>19</w:t>
            </w:r>
            <w:r w:rsidRPr="004A11CB">
              <w:rPr>
                <w:rFonts w:ascii="Arial" w:eastAsia="Times New Roman" w:hAnsi="Arial" w:cs="Arial"/>
                <w:color w:val="000000"/>
                <w:sz w:val="24"/>
                <w:szCs w:val="24"/>
              </w:rPr>
              <w:t xml:space="preserve">] </w:t>
            </w:r>
            <w:r w:rsidR="00C93AB9">
              <w:rPr>
                <w:rFonts w:ascii="Arial" w:eastAsia="Times New Roman" w:hAnsi="Arial" w:cs="Arial"/>
                <w:color w:val="000000"/>
                <w:sz w:val="24"/>
                <w:szCs w:val="24"/>
              </w:rPr>
              <w:t xml:space="preserve"> </w:t>
            </w:r>
            <w:r w:rsidR="001C1DFE" w:rsidRPr="004A11CB">
              <w:rPr>
                <w:rFonts w:ascii="Arial" w:hAnsi="Arial" w:cs="Arial"/>
                <w:sz w:val="24"/>
                <w:szCs w:val="24"/>
              </w:rPr>
              <w:t>Prover Formulário de criar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EB731F4" w14:textId="768D8EC2" w:rsidR="00C955A9" w:rsidRPr="004A11CB" w:rsidRDefault="006F0CFF"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5042187" w14:textId="533EF83B" w:rsidR="00C955A9" w:rsidRPr="004A11CB" w:rsidRDefault="000E42B5"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Formulário a ser preenchido para a criação de Classes</w:t>
            </w:r>
            <w:r w:rsidR="00C93AB9">
              <w:rPr>
                <w:rFonts w:ascii="Arial" w:hAnsi="Arial" w:cs="Arial"/>
                <w:sz w:val="24"/>
                <w:szCs w:val="24"/>
              </w:rPr>
              <w:t>.</w:t>
            </w:r>
            <w:r w:rsidR="00C93AB9">
              <w:rPr>
                <w:rFonts w:ascii="Arial" w:eastAsia="Times New Roman" w:hAnsi="Arial" w:cs="Arial"/>
                <w:color w:val="000000"/>
                <w:sz w:val="24"/>
                <w:szCs w:val="24"/>
              </w:rPr>
              <w:t xml:space="preserve"> Os campos para o formulário são: Título e visibilidade</w:t>
            </w:r>
          </w:p>
        </w:tc>
      </w:tr>
      <w:tr w:rsidR="00C955A9" w:rsidRPr="00ED4F2B" w14:paraId="10F16E05"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E91124A" w14:textId="3F560B72"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w:t>
            </w:r>
            <w:r w:rsidR="00020018" w:rsidRPr="004A11CB">
              <w:rPr>
                <w:rFonts w:ascii="Arial" w:eastAsia="Times New Roman" w:hAnsi="Arial" w:cs="Arial"/>
                <w:color w:val="000000"/>
                <w:sz w:val="24"/>
                <w:szCs w:val="24"/>
              </w:rPr>
              <w:t>20</w:t>
            </w:r>
            <w:r w:rsidR="009C1E7C" w:rsidRPr="004A11CB">
              <w:rPr>
                <w:rFonts w:ascii="Arial" w:eastAsia="Times New Roman" w:hAnsi="Arial" w:cs="Arial"/>
                <w:color w:val="000000"/>
                <w:sz w:val="24"/>
                <w:szCs w:val="24"/>
              </w:rPr>
              <w:t>]</w:t>
            </w:r>
            <w:r w:rsidRPr="004A11CB">
              <w:rPr>
                <w:rFonts w:ascii="Arial" w:eastAsia="Times New Roman" w:hAnsi="Arial" w:cs="Arial"/>
                <w:color w:val="000000"/>
                <w:sz w:val="24"/>
                <w:szCs w:val="24"/>
              </w:rPr>
              <w:t xml:space="preserve"> </w:t>
            </w:r>
            <w:r w:rsidR="001C1DFE" w:rsidRPr="004A11CB">
              <w:rPr>
                <w:rFonts w:ascii="Arial" w:hAnsi="Arial" w:cs="Arial"/>
                <w:sz w:val="24"/>
                <w:szCs w:val="24"/>
              </w:rPr>
              <w:t>Pegar os dados fornecidos no formulário de criar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E777601" w14:textId="0E383693" w:rsidR="00C955A9" w:rsidRPr="004A11CB" w:rsidRDefault="006F0CFF"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7F6C507" w14:textId="23EBF95E" w:rsidR="00C955A9" w:rsidRPr="004A11CB" w:rsidRDefault="000E42B5"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w:t>
            </w:r>
            <w:r w:rsidR="00C93AB9">
              <w:rPr>
                <w:rFonts w:ascii="Arial" w:hAnsi="Arial" w:cs="Arial"/>
                <w:sz w:val="24"/>
                <w:szCs w:val="24"/>
              </w:rPr>
              <w:t>uncionalidade que pega os dados fornecidos no formulário</w:t>
            </w:r>
          </w:p>
        </w:tc>
      </w:tr>
      <w:tr w:rsidR="00C955A9" w:rsidRPr="00ED4F2B" w14:paraId="7DEEC70E"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D360A95" w14:textId="59BF8092"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12</w:t>
            </w:r>
            <w:r w:rsidR="00020018" w:rsidRPr="004A11CB">
              <w:rPr>
                <w:rFonts w:ascii="Arial" w:eastAsia="Times New Roman" w:hAnsi="Arial" w:cs="Arial"/>
                <w:color w:val="000000"/>
                <w:sz w:val="24"/>
                <w:szCs w:val="24"/>
              </w:rPr>
              <w:t>1</w:t>
            </w:r>
            <w:r w:rsidRPr="004A11CB">
              <w:rPr>
                <w:rFonts w:ascii="Arial" w:eastAsia="Times New Roman" w:hAnsi="Arial" w:cs="Arial"/>
                <w:color w:val="000000"/>
                <w:sz w:val="24"/>
                <w:szCs w:val="24"/>
              </w:rPr>
              <w:t xml:space="preserve">]  </w:t>
            </w:r>
            <w:r w:rsidR="001C1DFE" w:rsidRPr="004A11CB">
              <w:rPr>
                <w:rFonts w:ascii="Arial" w:hAnsi="Arial" w:cs="Arial"/>
                <w:sz w:val="24"/>
                <w:szCs w:val="24"/>
              </w:rPr>
              <w:t>Prover botão de filtragem das classes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D40C76E" w14:textId="6BDB5A46" w:rsidR="00C955A9"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A757DB9" w14:textId="77777777" w:rsidR="00A849C1" w:rsidRPr="004A11CB" w:rsidRDefault="00A849C1" w:rsidP="002B2E19">
            <w:pPr>
              <w:widowControl w:val="0"/>
              <w:rPr>
                <w:rFonts w:ascii="Arial" w:hAnsi="Arial" w:cs="Arial"/>
                <w:sz w:val="24"/>
                <w:szCs w:val="24"/>
              </w:rPr>
            </w:pPr>
            <w:r w:rsidRPr="004A11CB">
              <w:rPr>
                <w:rFonts w:ascii="Arial" w:hAnsi="Arial" w:cs="Arial"/>
                <w:sz w:val="24"/>
                <w:szCs w:val="24"/>
              </w:rPr>
              <w:t>Botão com as opções de filtragem das classes.</w:t>
            </w:r>
          </w:p>
          <w:p w14:paraId="092F7D83" w14:textId="77777777" w:rsidR="00C955A9" w:rsidRPr="004A11CB" w:rsidRDefault="00C955A9" w:rsidP="002B2E19">
            <w:pPr>
              <w:keepNext/>
              <w:spacing w:after="0" w:line="240" w:lineRule="auto"/>
              <w:rPr>
                <w:rFonts w:ascii="Arial" w:eastAsia="Times New Roman" w:hAnsi="Arial" w:cs="Arial"/>
                <w:color w:val="000000"/>
                <w:sz w:val="24"/>
                <w:szCs w:val="24"/>
              </w:rPr>
            </w:pPr>
          </w:p>
        </w:tc>
      </w:tr>
      <w:tr w:rsidR="00C955A9" w:rsidRPr="00ED4F2B" w14:paraId="5CD29862"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594819A3" w14:textId="7B069015"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12</w:t>
            </w:r>
            <w:r w:rsidR="00020018" w:rsidRPr="004A11CB">
              <w:rPr>
                <w:rFonts w:ascii="Arial" w:eastAsia="Times New Roman" w:hAnsi="Arial" w:cs="Arial"/>
                <w:color w:val="000000"/>
                <w:sz w:val="24"/>
                <w:szCs w:val="24"/>
              </w:rPr>
              <w:t>2</w:t>
            </w:r>
            <w:r w:rsidRPr="004A11CB">
              <w:rPr>
                <w:rFonts w:ascii="Arial" w:eastAsia="Times New Roman" w:hAnsi="Arial" w:cs="Arial"/>
                <w:color w:val="000000"/>
                <w:sz w:val="24"/>
                <w:szCs w:val="24"/>
              </w:rPr>
              <w:t xml:space="preserve">]  </w:t>
            </w:r>
            <w:r w:rsidR="001C1DFE" w:rsidRPr="004A11CB">
              <w:rPr>
                <w:rFonts w:ascii="Arial" w:hAnsi="Arial" w:cs="Arial"/>
                <w:sz w:val="24"/>
                <w:szCs w:val="24"/>
              </w:rPr>
              <w:t>Prover botão de redirecionamento para a página de Fóruns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E0C63EC" w14:textId="6CAE33F2" w:rsidR="00C955A9"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C62292D" w14:textId="25A47F10" w:rsidR="00C955A9" w:rsidRPr="004A11CB" w:rsidRDefault="00A849C1"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 Botão que direciona o usuário para a página de fóruns</w:t>
            </w:r>
          </w:p>
        </w:tc>
      </w:tr>
      <w:tr w:rsidR="00C955A9" w:rsidRPr="00ED4F2B" w14:paraId="1939F5BE"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334D63D" w14:textId="4E46C553"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12</w:t>
            </w:r>
            <w:r w:rsidR="004B344F">
              <w:rPr>
                <w:rFonts w:ascii="Arial" w:eastAsia="Times New Roman" w:hAnsi="Arial" w:cs="Arial"/>
                <w:color w:val="000000"/>
                <w:sz w:val="24"/>
                <w:szCs w:val="24"/>
              </w:rPr>
              <w:t>3</w:t>
            </w:r>
            <w:r w:rsidRPr="004A11CB">
              <w:rPr>
                <w:rFonts w:ascii="Arial" w:eastAsia="Times New Roman" w:hAnsi="Arial" w:cs="Arial"/>
                <w:color w:val="000000"/>
                <w:sz w:val="24"/>
                <w:szCs w:val="24"/>
              </w:rPr>
              <w:t xml:space="preserve">]  </w:t>
            </w:r>
            <w:r w:rsidR="001C1DFE" w:rsidRPr="004A11CB">
              <w:rPr>
                <w:rFonts w:ascii="Arial" w:hAnsi="Arial" w:cs="Arial"/>
                <w:sz w:val="24"/>
                <w:szCs w:val="24"/>
              </w:rPr>
              <w:t>Prover botão de Filtragem de A-Z nas Classes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D0BA837" w14:textId="39A4D13D" w:rsidR="00C955A9"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3413FD1" w14:textId="6A922E12" w:rsidR="00C955A9" w:rsidRPr="004A11CB" w:rsidRDefault="00A849C1"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Aciona a funcionalidade de filtração das classes de A-Z</w:t>
            </w:r>
          </w:p>
        </w:tc>
      </w:tr>
      <w:tr w:rsidR="00C955A9" w:rsidRPr="00ED4F2B" w14:paraId="3466E393"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9523B9F" w14:textId="67143318" w:rsidR="00C955A9" w:rsidRPr="004A11CB" w:rsidRDefault="00915028" w:rsidP="002B2E19">
            <w:pPr>
              <w:spacing w:after="0" w:line="240" w:lineRule="auto"/>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12</w:t>
            </w:r>
            <w:r w:rsidR="004B344F">
              <w:rPr>
                <w:rFonts w:ascii="Arial" w:eastAsia="Times New Roman" w:hAnsi="Arial" w:cs="Arial"/>
                <w:color w:val="000000"/>
                <w:sz w:val="24"/>
                <w:szCs w:val="24"/>
              </w:rPr>
              <w:t>4</w:t>
            </w:r>
            <w:r w:rsidRPr="004A11CB">
              <w:rPr>
                <w:rFonts w:ascii="Arial" w:eastAsia="Times New Roman" w:hAnsi="Arial" w:cs="Arial"/>
                <w:color w:val="000000"/>
                <w:sz w:val="24"/>
                <w:szCs w:val="24"/>
              </w:rPr>
              <w:t xml:space="preserve">]  </w:t>
            </w:r>
            <w:r w:rsidR="001C1DFE" w:rsidRPr="004A11CB">
              <w:rPr>
                <w:rFonts w:ascii="Arial" w:hAnsi="Arial" w:cs="Arial"/>
                <w:sz w:val="24"/>
                <w:szCs w:val="24"/>
              </w:rPr>
              <w:t>Prover botão de Filtragem de Z-A nas Classes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2C60573" w14:textId="31BF9D06" w:rsidR="00C955A9"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1CBD993" w14:textId="116693B5" w:rsidR="00C955A9" w:rsidRPr="004A11CB" w:rsidRDefault="00A849C1"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Aciona a funcionalidade de filtração das classes de Z-A.</w:t>
            </w:r>
          </w:p>
        </w:tc>
      </w:tr>
      <w:tr w:rsidR="00C955A9" w:rsidRPr="00ED4F2B" w14:paraId="4D186544"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C5F038F" w14:textId="222F9C64" w:rsidR="00C955A9" w:rsidRPr="004A11CB" w:rsidRDefault="001C1DFE" w:rsidP="002B2E19">
            <w:pPr>
              <w:spacing w:after="0" w:line="240" w:lineRule="auto"/>
              <w:rPr>
                <w:rFonts w:ascii="Arial" w:hAnsi="Arial" w:cs="Arial"/>
                <w:sz w:val="24"/>
                <w:szCs w:val="24"/>
              </w:rPr>
            </w:pPr>
            <w:r w:rsidRPr="004A11CB">
              <w:rPr>
                <w:rFonts w:ascii="Arial" w:hAnsi="Arial" w:cs="Arial"/>
                <w:sz w:val="24"/>
                <w:szCs w:val="24"/>
              </w:rPr>
              <w:t>[RF12</w:t>
            </w:r>
            <w:r w:rsidR="004B344F">
              <w:rPr>
                <w:rFonts w:ascii="Arial" w:hAnsi="Arial" w:cs="Arial"/>
                <w:sz w:val="24"/>
                <w:szCs w:val="24"/>
              </w:rPr>
              <w:t>5</w:t>
            </w:r>
            <w:r w:rsidRPr="004A11CB">
              <w:rPr>
                <w:rFonts w:ascii="Arial" w:hAnsi="Arial" w:cs="Arial"/>
                <w:sz w:val="24"/>
                <w:szCs w:val="24"/>
              </w:rPr>
              <w:t>] Prover botão de Filtragem de recentes para antigas nas classes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41852CE" w14:textId="0A337D7A" w:rsidR="00C955A9"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42D68C0" w14:textId="34A9EFDD" w:rsidR="00C955A9" w:rsidRPr="004A11CB" w:rsidRDefault="00A849C1"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Aciona a funcionalidade de filtração das classes das mais recentes para as mais antigas</w:t>
            </w:r>
          </w:p>
        </w:tc>
      </w:tr>
      <w:tr w:rsidR="00C955A9" w:rsidRPr="00ED4F2B" w14:paraId="1885350D" w14:textId="77777777" w:rsidTr="002B2E19">
        <w:trPr>
          <w:trHeight w:val="1523"/>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BD48D88" w14:textId="6EA2EC7B" w:rsidR="00C955A9" w:rsidRPr="004A11CB" w:rsidRDefault="001C1DFE" w:rsidP="002B2E19">
            <w:pPr>
              <w:spacing w:after="0" w:line="240" w:lineRule="auto"/>
              <w:rPr>
                <w:rFonts w:ascii="Arial" w:hAnsi="Arial" w:cs="Arial"/>
                <w:sz w:val="24"/>
                <w:szCs w:val="24"/>
              </w:rPr>
            </w:pPr>
            <w:r w:rsidRPr="004A11CB">
              <w:rPr>
                <w:rFonts w:ascii="Arial" w:hAnsi="Arial" w:cs="Arial"/>
                <w:sz w:val="24"/>
                <w:szCs w:val="24"/>
              </w:rPr>
              <w:lastRenderedPageBreak/>
              <w:t>[RF12</w:t>
            </w:r>
            <w:r w:rsidR="004B344F">
              <w:rPr>
                <w:rFonts w:ascii="Arial" w:hAnsi="Arial" w:cs="Arial"/>
                <w:sz w:val="24"/>
                <w:szCs w:val="24"/>
              </w:rPr>
              <w:t>6</w:t>
            </w:r>
            <w:r w:rsidRPr="004A11CB">
              <w:rPr>
                <w:rFonts w:ascii="Arial" w:hAnsi="Arial" w:cs="Arial"/>
                <w:sz w:val="24"/>
                <w:szCs w:val="24"/>
              </w:rPr>
              <w:t>]</w:t>
            </w:r>
            <w:r w:rsidR="004B344F">
              <w:rPr>
                <w:rFonts w:ascii="Arial" w:hAnsi="Arial" w:cs="Arial"/>
                <w:sz w:val="24"/>
                <w:szCs w:val="24"/>
              </w:rPr>
              <w:t xml:space="preserve"> </w:t>
            </w:r>
            <w:r w:rsidRPr="004A11CB">
              <w:rPr>
                <w:rFonts w:ascii="Arial" w:hAnsi="Arial" w:cs="Arial"/>
                <w:sz w:val="24"/>
                <w:szCs w:val="24"/>
              </w:rPr>
              <w:t>Prover botão de Filtragem de antigas para as recentes nas classes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446A5B3" w14:textId="0A5E22ED" w:rsidR="00C955A9"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54F9147" w14:textId="69E177FB" w:rsidR="00C955A9" w:rsidRPr="004A11CB" w:rsidRDefault="00A849C1"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Aciona a funcionalidade de filtração das classes das mais antigas para as mais recentes</w:t>
            </w:r>
          </w:p>
        </w:tc>
      </w:tr>
      <w:tr w:rsidR="00C955A9" w:rsidRPr="00ED4F2B" w14:paraId="79878F01"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7C83B3F" w14:textId="393F8B48" w:rsidR="00C955A9" w:rsidRPr="004A11CB" w:rsidRDefault="001C1DFE" w:rsidP="002B2E19">
            <w:pPr>
              <w:spacing w:after="0" w:line="240" w:lineRule="auto"/>
              <w:rPr>
                <w:rFonts w:ascii="Arial" w:hAnsi="Arial" w:cs="Arial"/>
                <w:sz w:val="24"/>
                <w:szCs w:val="24"/>
              </w:rPr>
            </w:pPr>
            <w:r w:rsidRPr="004A11CB">
              <w:rPr>
                <w:rFonts w:ascii="Arial" w:hAnsi="Arial" w:cs="Arial"/>
                <w:sz w:val="24"/>
                <w:szCs w:val="24"/>
              </w:rPr>
              <w:t>[RF12</w:t>
            </w:r>
            <w:r w:rsidR="004B344F">
              <w:rPr>
                <w:rFonts w:ascii="Arial" w:hAnsi="Arial" w:cs="Arial"/>
                <w:sz w:val="24"/>
                <w:szCs w:val="24"/>
              </w:rPr>
              <w:t>7</w:t>
            </w:r>
            <w:r w:rsidRPr="004A11CB">
              <w:rPr>
                <w:rFonts w:ascii="Arial" w:hAnsi="Arial" w:cs="Arial"/>
                <w:sz w:val="24"/>
                <w:szCs w:val="24"/>
              </w:rPr>
              <w:t>] Prover funcionalidade de filtração de A-Z nas classes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795B8FA" w14:textId="3766BCFB" w:rsidR="00C955A9"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5E62789" w14:textId="75766549" w:rsidR="00C955A9" w:rsidRPr="004A11CB" w:rsidRDefault="00A849C1"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filtra as Classes de A-Z.</w:t>
            </w:r>
          </w:p>
        </w:tc>
      </w:tr>
      <w:tr w:rsidR="00C955A9" w:rsidRPr="00ED4F2B" w14:paraId="6334FD8E"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3B89DA6" w14:textId="3AF58C91" w:rsidR="00C955A9" w:rsidRPr="004A11CB" w:rsidRDefault="001C1DFE" w:rsidP="002B2E19">
            <w:pPr>
              <w:spacing w:after="0" w:line="240" w:lineRule="auto"/>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28</w:t>
            </w:r>
            <w:r w:rsidRPr="004A11CB">
              <w:rPr>
                <w:rFonts w:ascii="Arial" w:hAnsi="Arial" w:cs="Arial"/>
                <w:sz w:val="24"/>
                <w:szCs w:val="24"/>
              </w:rPr>
              <w:t>] Prover funcionalidade de filtração de Z-A nas classes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C84AED7" w14:textId="47A6DF42" w:rsidR="00C955A9"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9343728" w14:textId="6472A958" w:rsidR="00C955A9" w:rsidRPr="004A11CB" w:rsidRDefault="00A849C1"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filtra as Classes de Z-A</w:t>
            </w:r>
          </w:p>
        </w:tc>
      </w:tr>
      <w:tr w:rsidR="00C955A9" w:rsidRPr="00ED4F2B" w14:paraId="2F2C8F35"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D327468" w14:textId="3702BB02" w:rsidR="00C955A9" w:rsidRPr="004A11CB" w:rsidRDefault="001C1DFE" w:rsidP="002B2E19">
            <w:pPr>
              <w:spacing w:after="0" w:line="240" w:lineRule="auto"/>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29</w:t>
            </w:r>
            <w:r w:rsidRPr="004A11CB">
              <w:rPr>
                <w:rFonts w:ascii="Arial" w:hAnsi="Arial" w:cs="Arial"/>
                <w:sz w:val="24"/>
                <w:szCs w:val="24"/>
              </w:rPr>
              <w:t>] - Prover funcionalidade de filtração pela mais recentes nas Classes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3A8B351" w14:textId="7FA0EDFD" w:rsidR="00020018"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9F3F5E1" w14:textId="39897F80" w:rsidR="00C955A9" w:rsidRPr="004A11CB" w:rsidRDefault="00A849C1"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 Funcionalidade que filtra as Classes pela mais recentes</w:t>
            </w:r>
          </w:p>
        </w:tc>
      </w:tr>
      <w:tr w:rsidR="00C955A9" w:rsidRPr="00ED4F2B" w14:paraId="46127A02"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4EBA9EB" w14:textId="780D34B1" w:rsidR="00C955A9" w:rsidRPr="004A11CB" w:rsidRDefault="001C1DFE" w:rsidP="002B2E19">
            <w:pPr>
              <w:spacing w:after="0" w:line="240" w:lineRule="auto"/>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30</w:t>
            </w:r>
            <w:r w:rsidRPr="004A11CB">
              <w:rPr>
                <w:rFonts w:ascii="Arial" w:hAnsi="Arial" w:cs="Arial"/>
                <w:sz w:val="24"/>
                <w:szCs w:val="24"/>
              </w:rPr>
              <w:t>] - Prover funcionalidade de filtração pela mais Antigas nas Classes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FE2953B" w14:textId="68A1EE73" w:rsidR="00C955A9"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283D1BF" w14:textId="5AC1DC96" w:rsidR="00C955A9" w:rsidRPr="004A11CB" w:rsidRDefault="00A849C1"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filtra as Classes pela mais antigas</w:t>
            </w:r>
          </w:p>
        </w:tc>
      </w:tr>
      <w:tr w:rsidR="00C955A9" w:rsidRPr="00ED4F2B" w14:paraId="113D8A05"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9E583AA" w14:textId="2394CF06" w:rsidR="00C955A9" w:rsidRPr="004A11CB" w:rsidRDefault="001C1DFE" w:rsidP="002B2E19">
            <w:pPr>
              <w:spacing w:after="0" w:line="240" w:lineRule="auto"/>
              <w:rPr>
                <w:rFonts w:ascii="Arial" w:hAnsi="Arial" w:cs="Arial"/>
                <w:sz w:val="24"/>
                <w:szCs w:val="24"/>
              </w:rPr>
            </w:pPr>
            <w:r w:rsidRPr="004A11CB">
              <w:rPr>
                <w:rFonts w:ascii="Arial" w:hAnsi="Arial" w:cs="Arial"/>
                <w:sz w:val="24"/>
                <w:szCs w:val="24"/>
              </w:rPr>
              <w:t>[RF13</w:t>
            </w:r>
            <w:r w:rsidR="004B344F">
              <w:rPr>
                <w:rFonts w:ascii="Arial" w:hAnsi="Arial" w:cs="Arial"/>
                <w:sz w:val="24"/>
                <w:szCs w:val="24"/>
              </w:rPr>
              <w:t>1</w:t>
            </w:r>
            <w:r w:rsidRPr="004A11CB">
              <w:rPr>
                <w:rFonts w:ascii="Arial" w:hAnsi="Arial" w:cs="Arial"/>
                <w:sz w:val="24"/>
                <w:szCs w:val="24"/>
              </w:rPr>
              <w:t>] - Prover botão de opções no componente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4F9075F" w14:textId="65CCB778" w:rsidR="00C955A9"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09C8F99" w14:textId="3D76E37D" w:rsidR="00C955A9" w:rsidRPr="004A11CB" w:rsidRDefault="00A849C1"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ao clicar abre o menu com as opções relacionadas a classes</w:t>
            </w:r>
          </w:p>
        </w:tc>
      </w:tr>
      <w:tr w:rsidR="00C955A9" w:rsidRPr="00ED4F2B" w14:paraId="0C8CA535"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2940638" w14:textId="34FF91F7" w:rsidR="00C955A9" w:rsidRPr="004A11CB" w:rsidRDefault="001C1DFE" w:rsidP="002B2E19">
            <w:pPr>
              <w:spacing w:after="0" w:line="240" w:lineRule="auto"/>
              <w:rPr>
                <w:rFonts w:ascii="Arial" w:hAnsi="Arial" w:cs="Arial"/>
                <w:sz w:val="24"/>
                <w:szCs w:val="24"/>
              </w:rPr>
            </w:pPr>
            <w:r w:rsidRPr="004A11CB">
              <w:rPr>
                <w:rFonts w:ascii="Arial" w:hAnsi="Arial" w:cs="Arial"/>
                <w:sz w:val="24"/>
                <w:szCs w:val="24"/>
              </w:rPr>
              <w:t>[RF13</w:t>
            </w:r>
            <w:r w:rsidR="004B344F">
              <w:rPr>
                <w:rFonts w:ascii="Arial" w:hAnsi="Arial" w:cs="Arial"/>
                <w:sz w:val="24"/>
                <w:szCs w:val="24"/>
              </w:rPr>
              <w:t>2</w:t>
            </w:r>
            <w:r w:rsidRPr="004A11CB">
              <w:rPr>
                <w:rFonts w:ascii="Arial" w:hAnsi="Arial" w:cs="Arial"/>
                <w:sz w:val="24"/>
                <w:szCs w:val="24"/>
              </w:rPr>
              <w:t>] - Prover Botão de “Exibir membros” no menu de opções da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3BF58B3" w14:textId="1D431ACA" w:rsidR="00C955A9"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EBABA5E" w14:textId="6048D242" w:rsidR="00C955A9" w:rsidRPr="004A11CB" w:rsidRDefault="00A849C1"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ao clicar roda a funcionalidade de “Exibir membros”</w:t>
            </w:r>
          </w:p>
        </w:tc>
      </w:tr>
      <w:tr w:rsidR="00C955A9" w:rsidRPr="00ED4F2B" w14:paraId="0AF0242D"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C0EF0E2" w14:textId="5DA12AC0" w:rsidR="00C955A9" w:rsidRPr="004A11CB" w:rsidRDefault="001C1DFE" w:rsidP="002B2E19">
            <w:pPr>
              <w:spacing w:after="0" w:line="240" w:lineRule="auto"/>
              <w:rPr>
                <w:rFonts w:ascii="Arial" w:hAnsi="Arial" w:cs="Arial"/>
                <w:sz w:val="24"/>
                <w:szCs w:val="24"/>
              </w:rPr>
            </w:pPr>
            <w:r w:rsidRPr="004A11CB">
              <w:rPr>
                <w:rFonts w:ascii="Arial" w:hAnsi="Arial" w:cs="Arial"/>
                <w:sz w:val="24"/>
                <w:szCs w:val="24"/>
              </w:rPr>
              <w:t>[RF13</w:t>
            </w:r>
            <w:r w:rsidR="004B344F">
              <w:rPr>
                <w:rFonts w:ascii="Arial" w:hAnsi="Arial" w:cs="Arial"/>
                <w:sz w:val="24"/>
                <w:szCs w:val="24"/>
              </w:rPr>
              <w:t>3</w:t>
            </w:r>
            <w:r w:rsidRPr="004A11CB">
              <w:rPr>
                <w:rFonts w:ascii="Arial" w:hAnsi="Arial" w:cs="Arial"/>
                <w:sz w:val="24"/>
                <w:szCs w:val="24"/>
              </w:rPr>
              <w:t>] - Prover função de “Exibir membros” de uma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43BC5A0" w14:textId="36439FE8" w:rsidR="00C955A9"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4195573" w14:textId="572BCF87" w:rsidR="00C955A9" w:rsidRPr="004A11CB" w:rsidRDefault="00A849C1"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 Funcionalidade que vai mostrar os membros da classe determinada</w:t>
            </w:r>
          </w:p>
        </w:tc>
      </w:tr>
      <w:tr w:rsidR="00C955A9" w:rsidRPr="00ED4F2B" w14:paraId="2A099BEB"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E82083E" w14:textId="00872012" w:rsidR="00C955A9" w:rsidRPr="004A11CB" w:rsidRDefault="001C1DFE" w:rsidP="002B2E19">
            <w:pPr>
              <w:spacing w:after="0" w:line="240" w:lineRule="auto"/>
              <w:rPr>
                <w:rFonts w:ascii="Arial" w:hAnsi="Arial" w:cs="Arial"/>
                <w:sz w:val="24"/>
                <w:szCs w:val="24"/>
              </w:rPr>
            </w:pPr>
            <w:r w:rsidRPr="004A11CB">
              <w:rPr>
                <w:rFonts w:ascii="Arial" w:hAnsi="Arial" w:cs="Arial"/>
                <w:sz w:val="24"/>
                <w:szCs w:val="24"/>
              </w:rPr>
              <w:t>[RF13</w:t>
            </w:r>
            <w:r w:rsidR="004B344F">
              <w:rPr>
                <w:rFonts w:ascii="Arial" w:hAnsi="Arial" w:cs="Arial"/>
                <w:sz w:val="24"/>
                <w:szCs w:val="24"/>
              </w:rPr>
              <w:t>4</w:t>
            </w:r>
            <w:r w:rsidRPr="004A11CB">
              <w:rPr>
                <w:rFonts w:ascii="Arial" w:hAnsi="Arial" w:cs="Arial"/>
                <w:sz w:val="24"/>
                <w:szCs w:val="24"/>
              </w:rPr>
              <w:t>] - Prover Botão de “Gerenciar Equipe” no menu de opções da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D830BC3" w14:textId="12A9BC1D" w:rsidR="00C955A9"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7671E7E" w14:textId="7FCEB05D" w:rsidR="00C955A9" w:rsidRPr="004A11CB" w:rsidRDefault="00A849C1"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ao clicar abre o menu com as opções de gerenciamento da Classe</w:t>
            </w:r>
          </w:p>
        </w:tc>
      </w:tr>
      <w:tr w:rsidR="00C955A9" w:rsidRPr="00ED4F2B" w14:paraId="70728C20"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4977AD5" w14:textId="430095F7" w:rsidR="00C955A9" w:rsidRPr="004A11CB" w:rsidRDefault="001C1DFE" w:rsidP="002B2E19">
            <w:pPr>
              <w:spacing w:after="0" w:line="240" w:lineRule="auto"/>
              <w:rPr>
                <w:rFonts w:ascii="Arial" w:hAnsi="Arial" w:cs="Arial"/>
                <w:sz w:val="24"/>
                <w:szCs w:val="24"/>
              </w:rPr>
            </w:pPr>
            <w:r w:rsidRPr="004A11CB">
              <w:rPr>
                <w:rFonts w:ascii="Arial" w:hAnsi="Arial" w:cs="Arial"/>
                <w:sz w:val="24"/>
                <w:szCs w:val="24"/>
              </w:rPr>
              <w:t>[RF13</w:t>
            </w:r>
            <w:r w:rsidR="004B344F">
              <w:rPr>
                <w:rFonts w:ascii="Arial" w:hAnsi="Arial" w:cs="Arial"/>
                <w:sz w:val="24"/>
                <w:szCs w:val="24"/>
              </w:rPr>
              <w:t>5</w:t>
            </w:r>
            <w:r w:rsidRPr="004A11CB">
              <w:rPr>
                <w:rFonts w:ascii="Arial" w:hAnsi="Arial" w:cs="Arial"/>
                <w:sz w:val="24"/>
                <w:szCs w:val="24"/>
              </w:rPr>
              <w:t>] - Prover menu de “Gerenciar Equipe” de uma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2500277" w14:textId="1EC91B67" w:rsidR="00C955A9"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27B54D7" w14:textId="4FA19A0F" w:rsidR="00C955A9" w:rsidRPr="004A11CB" w:rsidRDefault="00A52497"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Menu com as possíveis opções de gerenciamento de uma classe</w:t>
            </w:r>
          </w:p>
        </w:tc>
      </w:tr>
      <w:tr w:rsidR="00C955A9" w:rsidRPr="00ED4F2B" w14:paraId="10A0A57B"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9702BB0" w14:textId="18E868AD" w:rsidR="00C955A9" w:rsidRPr="004A11CB" w:rsidRDefault="001C1DFE" w:rsidP="002B2E19">
            <w:pPr>
              <w:spacing w:after="0" w:line="240" w:lineRule="auto"/>
              <w:rPr>
                <w:rFonts w:ascii="Arial" w:hAnsi="Arial" w:cs="Arial"/>
                <w:sz w:val="24"/>
                <w:szCs w:val="24"/>
              </w:rPr>
            </w:pPr>
            <w:r w:rsidRPr="004A11CB">
              <w:rPr>
                <w:rFonts w:ascii="Arial" w:hAnsi="Arial" w:cs="Arial"/>
                <w:sz w:val="24"/>
                <w:szCs w:val="24"/>
              </w:rPr>
              <w:t>[RF13</w:t>
            </w:r>
            <w:r w:rsidR="004B344F">
              <w:rPr>
                <w:rFonts w:ascii="Arial" w:hAnsi="Arial" w:cs="Arial"/>
                <w:sz w:val="24"/>
                <w:szCs w:val="24"/>
              </w:rPr>
              <w:t>6</w:t>
            </w:r>
            <w:r w:rsidRPr="004A11CB">
              <w:rPr>
                <w:rFonts w:ascii="Arial" w:hAnsi="Arial" w:cs="Arial"/>
                <w:sz w:val="24"/>
                <w:szCs w:val="24"/>
              </w:rPr>
              <w:t>] - Prover Botão de “Adicionar Membro” no menu de opções da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F48FB64" w14:textId="148C1899" w:rsidR="00C955A9"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DE1204B" w14:textId="436D5021" w:rsidR="00C955A9" w:rsidRPr="004A11CB" w:rsidRDefault="00A52497"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com a função de rodar a funcionalidade de Adicionar Membro</w:t>
            </w:r>
          </w:p>
        </w:tc>
      </w:tr>
      <w:tr w:rsidR="00C955A9" w:rsidRPr="00ED4F2B" w14:paraId="067CEE06"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553ADB0" w14:textId="357C5B35" w:rsidR="00C955A9" w:rsidRPr="004A11CB" w:rsidRDefault="001C1DFE" w:rsidP="002B2E19">
            <w:pPr>
              <w:spacing w:after="0" w:line="240" w:lineRule="auto"/>
              <w:rPr>
                <w:rFonts w:ascii="Arial" w:hAnsi="Arial" w:cs="Arial"/>
                <w:sz w:val="24"/>
                <w:szCs w:val="24"/>
              </w:rPr>
            </w:pPr>
            <w:r w:rsidRPr="004A11CB">
              <w:rPr>
                <w:rFonts w:ascii="Arial" w:hAnsi="Arial" w:cs="Arial"/>
                <w:sz w:val="24"/>
                <w:szCs w:val="24"/>
              </w:rPr>
              <w:t>[RF13</w:t>
            </w:r>
            <w:r w:rsidR="004B344F">
              <w:rPr>
                <w:rFonts w:ascii="Arial" w:hAnsi="Arial" w:cs="Arial"/>
                <w:sz w:val="24"/>
                <w:szCs w:val="24"/>
              </w:rPr>
              <w:t>7</w:t>
            </w:r>
            <w:r w:rsidRPr="004A11CB">
              <w:rPr>
                <w:rFonts w:ascii="Arial" w:hAnsi="Arial" w:cs="Arial"/>
                <w:sz w:val="24"/>
                <w:szCs w:val="24"/>
              </w:rPr>
              <w:t>] - Prover Funcionalidade de “Adicionar membro</w:t>
            </w:r>
            <w:r w:rsidR="00C93AB9">
              <w:rPr>
                <w:rFonts w:ascii="Arial" w:hAnsi="Arial" w:cs="Arial"/>
                <w:sz w:val="24"/>
                <w:szCs w:val="24"/>
              </w:rPr>
              <w: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63B0524" w14:textId="3A9A9C93" w:rsidR="00C955A9"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1410581" w14:textId="103E68C9" w:rsidR="00C955A9" w:rsidRPr="004A11CB" w:rsidRDefault="00A52497"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vai adicionar um membro de acordo com os dados fornecidos no formulário.</w:t>
            </w:r>
          </w:p>
        </w:tc>
      </w:tr>
      <w:tr w:rsidR="00C955A9" w:rsidRPr="00ED4F2B" w14:paraId="68A8591F" w14:textId="77777777" w:rsidTr="002B2E19">
        <w:trPr>
          <w:trHeight w:val="1337"/>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C53C03D" w14:textId="5B5B581F" w:rsidR="00C955A9" w:rsidRPr="004A11CB" w:rsidRDefault="001C1DFE" w:rsidP="002B2E19">
            <w:pPr>
              <w:spacing w:after="0" w:line="240" w:lineRule="auto"/>
              <w:rPr>
                <w:rFonts w:ascii="Arial" w:hAnsi="Arial" w:cs="Arial"/>
                <w:sz w:val="24"/>
                <w:szCs w:val="24"/>
              </w:rPr>
            </w:pPr>
            <w:r w:rsidRPr="004A11CB">
              <w:rPr>
                <w:rFonts w:ascii="Arial" w:hAnsi="Arial" w:cs="Arial"/>
                <w:sz w:val="24"/>
                <w:szCs w:val="24"/>
              </w:rPr>
              <w:lastRenderedPageBreak/>
              <w:t>[RF1</w:t>
            </w:r>
            <w:r w:rsidR="004B344F">
              <w:rPr>
                <w:rFonts w:ascii="Arial" w:hAnsi="Arial" w:cs="Arial"/>
                <w:sz w:val="24"/>
                <w:szCs w:val="24"/>
              </w:rPr>
              <w:t>38</w:t>
            </w:r>
            <w:r w:rsidRPr="004A11CB">
              <w:rPr>
                <w:rFonts w:ascii="Arial" w:hAnsi="Arial" w:cs="Arial"/>
                <w:sz w:val="24"/>
                <w:szCs w:val="24"/>
              </w:rPr>
              <w:t>] - Prover Formulário de “Adicionar membro” em uma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402BF33" w14:textId="5AA2484B" w:rsidR="00C955A9"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86DD59A" w14:textId="360C94B3" w:rsidR="00C955A9" w:rsidRPr="004A11CB" w:rsidRDefault="00A52497"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Formulário com os dados a serem preenchidos para a adição de um membro.</w:t>
            </w:r>
            <w:r w:rsidR="00C93AB9">
              <w:rPr>
                <w:rFonts w:ascii="Arial" w:hAnsi="Arial" w:cs="Arial"/>
                <w:sz w:val="24"/>
                <w:szCs w:val="24"/>
              </w:rPr>
              <w:t xml:space="preserve"> </w:t>
            </w:r>
            <w:r w:rsidR="00C93AB9">
              <w:rPr>
                <w:rFonts w:ascii="Arial" w:eastAsia="Times New Roman" w:hAnsi="Arial" w:cs="Arial"/>
                <w:color w:val="000000"/>
                <w:sz w:val="24"/>
                <w:szCs w:val="24"/>
              </w:rPr>
              <w:t>O campo para o formulário é: Nome</w:t>
            </w:r>
          </w:p>
        </w:tc>
      </w:tr>
      <w:tr w:rsidR="001C1DFE" w:rsidRPr="00ED4F2B" w14:paraId="6CFA1F1E"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54FFC790" w14:textId="6960FECB" w:rsidR="001C1DFE" w:rsidRPr="004A11CB" w:rsidRDefault="001C1DFE" w:rsidP="002B2E19">
            <w:pPr>
              <w:spacing w:after="0" w:line="240" w:lineRule="auto"/>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39</w:t>
            </w:r>
            <w:r w:rsidRPr="004A11CB">
              <w:rPr>
                <w:rFonts w:ascii="Arial" w:hAnsi="Arial" w:cs="Arial"/>
                <w:sz w:val="24"/>
                <w:szCs w:val="24"/>
              </w:rPr>
              <w:t>] - Prover Botão de “Ocultar” no menu de opções da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397BD92" w14:textId="6353CD58" w:rsidR="001C1DFE"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F507736" w14:textId="75973601" w:rsidR="001C1DFE" w:rsidRPr="004A11CB" w:rsidRDefault="00A52497"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ao clicar fará com que a funcionalidade de ocultar a classe funcione</w:t>
            </w:r>
          </w:p>
        </w:tc>
      </w:tr>
      <w:tr w:rsidR="001C1DFE" w:rsidRPr="00ED4F2B" w14:paraId="44C7B1B1"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5BFED89" w14:textId="43FA064E" w:rsidR="001C1DFE" w:rsidRPr="004A11CB" w:rsidRDefault="0077629F" w:rsidP="002B2E19">
            <w:pPr>
              <w:spacing w:after="0" w:line="240" w:lineRule="auto"/>
              <w:rPr>
                <w:rFonts w:ascii="Arial" w:hAnsi="Arial" w:cs="Arial"/>
                <w:sz w:val="24"/>
                <w:szCs w:val="24"/>
              </w:rPr>
            </w:pPr>
            <w:r w:rsidRPr="004A11CB">
              <w:rPr>
                <w:rFonts w:ascii="Arial" w:hAnsi="Arial" w:cs="Arial"/>
                <w:sz w:val="24"/>
                <w:szCs w:val="24"/>
              </w:rPr>
              <w:t>[RF14</w:t>
            </w:r>
            <w:r w:rsidR="004B344F">
              <w:rPr>
                <w:rFonts w:ascii="Arial" w:hAnsi="Arial" w:cs="Arial"/>
                <w:sz w:val="24"/>
                <w:szCs w:val="24"/>
              </w:rPr>
              <w:t>0</w:t>
            </w:r>
            <w:r w:rsidRPr="004A11CB">
              <w:rPr>
                <w:rFonts w:ascii="Arial" w:hAnsi="Arial" w:cs="Arial"/>
                <w:sz w:val="24"/>
                <w:szCs w:val="24"/>
              </w:rPr>
              <w:t>] - Prover funcionalidade de ocultar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F0883FA" w14:textId="4BBBF26A" w:rsidR="001C1DFE"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4BBD42D" w14:textId="0A26292A" w:rsidR="001C1DFE" w:rsidRPr="004A11CB" w:rsidRDefault="00A52497"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de ocultar classe</w:t>
            </w:r>
          </w:p>
        </w:tc>
      </w:tr>
      <w:tr w:rsidR="001C1DFE" w:rsidRPr="00ED4F2B" w14:paraId="0615AA47"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37394CA" w14:textId="095B6F52" w:rsidR="001C1DFE" w:rsidRPr="004A11CB" w:rsidRDefault="0077629F" w:rsidP="002B2E19">
            <w:pPr>
              <w:spacing w:after="0" w:line="240" w:lineRule="auto"/>
              <w:rPr>
                <w:rFonts w:ascii="Arial" w:hAnsi="Arial" w:cs="Arial"/>
                <w:sz w:val="24"/>
                <w:szCs w:val="24"/>
              </w:rPr>
            </w:pPr>
            <w:r w:rsidRPr="004A11CB">
              <w:rPr>
                <w:rFonts w:ascii="Arial" w:hAnsi="Arial" w:cs="Arial"/>
                <w:sz w:val="24"/>
                <w:szCs w:val="24"/>
              </w:rPr>
              <w:t>[RF14</w:t>
            </w:r>
            <w:r w:rsidR="004B344F">
              <w:rPr>
                <w:rFonts w:ascii="Arial" w:hAnsi="Arial" w:cs="Arial"/>
                <w:sz w:val="24"/>
                <w:szCs w:val="24"/>
              </w:rPr>
              <w:t>1</w:t>
            </w:r>
            <w:r w:rsidRPr="004A11CB">
              <w:rPr>
                <w:rFonts w:ascii="Arial" w:hAnsi="Arial" w:cs="Arial"/>
                <w:sz w:val="24"/>
                <w:szCs w:val="24"/>
              </w:rPr>
              <w:t>] - Prover funcionalidade de carregar “material” do usuário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41FCF98" w14:textId="1E37947E" w:rsidR="001C1DFE"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36BB542" w14:textId="758FFBE5" w:rsidR="001C1DFE" w:rsidRPr="004A11CB" w:rsidRDefault="00A52497"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de carregar os materiais do usuário.</w:t>
            </w:r>
          </w:p>
        </w:tc>
      </w:tr>
      <w:tr w:rsidR="001C1DFE" w:rsidRPr="00ED4F2B" w14:paraId="67EE9B1A"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03B308D" w14:textId="562AD335" w:rsidR="001C1DFE" w:rsidRPr="004A11CB" w:rsidRDefault="0077629F" w:rsidP="002B2E19">
            <w:pPr>
              <w:spacing w:after="0" w:line="240" w:lineRule="auto"/>
              <w:rPr>
                <w:rFonts w:ascii="Arial" w:hAnsi="Arial" w:cs="Arial"/>
                <w:sz w:val="24"/>
                <w:szCs w:val="24"/>
              </w:rPr>
            </w:pPr>
            <w:r w:rsidRPr="004A11CB">
              <w:rPr>
                <w:rFonts w:ascii="Arial" w:hAnsi="Arial" w:cs="Arial"/>
                <w:sz w:val="24"/>
                <w:szCs w:val="24"/>
              </w:rPr>
              <w:t>[RF14</w:t>
            </w:r>
            <w:r w:rsidR="004B344F">
              <w:rPr>
                <w:rFonts w:ascii="Arial" w:hAnsi="Arial" w:cs="Arial"/>
                <w:sz w:val="24"/>
                <w:szCs w:val="24"/>
              </w:rPr>
              <w:t>2</w:t>
            </w:r>
            <w:r w:rsidRPr="004A11CB">
              <w:rPr>
                <w:rFonts w:ascii="Arial" w:hAnsi="Arial" w:cs="Arial"/>
                <w:sz w:val="24"/>
                <w:szCs w:val="24"/>
              </w:rPr>
              <w:t>] - Prover funcionalidade de carregar “Arquivos” do usuário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9C2459A" w14:textId="06BC2AAB" w:rsidR="001C1DFE"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CF4D726" w14:textId="609CF898" w:rsidR="001C1DFE" w:rsidRPr="004A11CB" w:rsidRDefault="00A52497"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de carregar “arquivos” do usuário</w:t>
            </w:r>
          </w:p>
        </w:tc>
      </w:tr>
      <w:tr w:rsidR="001C1DFE" w:rsidRPr="00ED4F2B" w14:paraId="1E02BDDC" w14:textId="77777777" w:rsidTr="002B2E19">
        <w:trPr>
          <w:trHeight w:val="1004"/>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1952F95" w14:textId="3AB96DCC" w:rsidR="001C1DFE" w:rsidRPr="004A11CB" w:rsidRDefault="0077629F" w:rsidP="002B2E19">
            <w:pPr>
              <w:spacing w:after="0" w:line="240" w:lineRule="auto"/>
              <w:rPr>
                <w:rFonts w:ascii="Arial" w:hAnsi="Arial" w:cs="Arial"/>
                <w:sz w:val="24"/>
                <w:szCs w:val="24"/>
              </w:rPr>
            </w:pPr>
            <w:r w:rsidRPr="004A11CB">
              <w:rPr>
                <w:rFonts w:ascii="Arial" w:hAnsi="Arial" w:cs="Arial"/>
                <w:sz w:val="24"/>
                <w:szCs w:val="24"/>
              </w:rPr>
              <w:t>[RF14</w:t>
            </w:r>
            <w:r w:rsidR="004B344F">
              <w:rPr>
                <w:rFonts w:ascii="Arial" w:hAnsi="Arial" w:cs="Arial"/>
                <w:sz w:val="24"/>
                <w:szCs w:val="24"/>
              </w:rPr>
              <w:t>3</w:t>
            </w:r>
            <w:r w:rsidRPr="004A11CB">
              <w:rPr>
                <w:rFonts w:ascii="Arial" w:hAnsi="Arial" w:cs="Arial"/>
                <w:sz w:val="24"/>
                <w:szCs w:val="24"/>
              </w:rPr>
              <w:t xml:space="preserve">] - Prover botão menu de opções </w:t>
            </w:r>
            <w:r w:rsidR="00020018" w:rsidRPr="004A11CB">
              <w:rPr>
                <w:rFonts w:ascii="Arial" w:hAnsi="Arial" w:cs="Arial"/>
                <w:sz w:val="24"/>
                <w:szCs w:val="24"/>
              </w:rPr>
              <w:t>dos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34F282A" w14:textId="6EC2641A" w:rsidR="001C1DFE"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EC4C693" w14:textId="7E017E51" w:rsidR="001C1DFE" w:rsidRPr="004A11CB" w:rsidRDefault="00A52497"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 Menu com as opções possíveis para o material</w:t>
            </w:r>
          </w:p>
        </w:tc>
      </w:tr>
      <w:tr w:rsidR="001C1DFE" w:rsidRPr="00ED4F2B" w14:paraId="34EA9955"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6FE44B6" w14:textId="3D173069" w:rsidR="001C1DFE" w:rsidRPr="004A11CB" w:rsidRDefault="00617E1B" w:rsidP="002B2E19">
            <w:pPr>
              <w:widowControl w:val="0"/>
              <w:rPr>
                <w:rFonts w:ascii="Arial" w:hAnsi="Arial" w:cs="Arial"/>
                <w:sz w:val="24"/>
                <w:szCs w:val="24"/>
              </w:rPr>
            </w:pPr>
            <w:r w:rsidRPr="004A11CB">
              <w:rPr>
                <w:rFonts w:ascii="Arial" w:hAnsi="Arial" w:cs="Arial"/>
                <w:sz w:val="24"/>
                <w:szCs w:val="24"/>
              </w:rPr>
              <w:t>[RF14</w:t>
            </w:r>
            <w:r w:rsidR="004B344F">
              <w:rPr>
                <w:rFonts w:ascii="Arial" w:hAnsi="Arial" w:cs="Arial"/>
                <w:sz w:val="24"/>
                <w:szCs w:val="24"/>
              </w:rPr>
              <w:t>4</w:t>
            </w:r>
            <w:r w:rsidRPr="004A11CB">
              <w:rPr>
                <w:rFonts w:ascii="Arial" w:hAnsi="Arial" w:cs="Arial"/>
                <w:sz w:val="24"/>
                <w:szCs w:val="24"/>
              </w:rPr>
              <w:t>] - Prover funcionalidade “Baixar”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39EB71C" w14:textId="644473A4" w:rsidR="001C1DFE"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AE38177" w14:textId="6BD5835A" w:rsidR="001C1DFE" w:rsidRPr="004A11CB" w:rsidRDefault="00A52497"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de baixar todos os arquivos do material</w:t>
            </w:r>
          </w:p>
        </w:tc>
      </w:tr>
      <w:tr w:rsidR="001C1DFE" w:rsidRPr="00ED4F2B" w14:paraId="633DDF59"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2A0CFB6" w14:textId="18126953" w:rsidR="001C1DFE"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[RF14</w:t>
            </w:r>
            <w:r w:rsidR="004B344F">
              <w:rPr>
                <w:rFonts w:ascii="Arial" w:hAnsi="Arial" w:cs="Arial"/>
                <w:sz w:val="24"/>
                <w:szCs w:val="24"/>
              </w:rPr>
              <w:t>5</w:t>
            </w:r>
            <w:r w:rsidRPr="004A11CB">
              <w:rPr>
                <w:rFonts w:ascii="Arial" w:hAnsi="Arial" w:cs="Arial"/>
                <w:sz w:val="24"/>
                <w:szCs w:val="24"/>
              </w:rPr>
              <w:t>] - Prover botão “Baixar” no menu de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E4D1C1B" w14:textId="1457BB66" w:rsidR="001C1DFE"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F3C3159" w14:textId="44B5FC01" w:rsidR="001C1DFE" w:rsidRPr="004A11CB" w:rsidRDefault="00A52497" w:rsidP="002B2E19">
            <w:pPr>
              <w:widowControl w:val="0"/>
              <w:rPr>
                <w:rFonts w:ascii="Arial" w:hAnsi="Arial" w:cs="Arial"/>
                <w:sz w:val="24"/>
                <w:szCs w:val="24"/>
              </w:rPr>
            </w:pPr>
            <w:r w:rsidRPr="004A11CB">
              <w:rPr>
                <w:rFonts w:ascii="Arial" w:hAnsi="Arial" w:cs="Arial"/>
                <w:sz w:val="24"/>
                <w:szCs w:val="24"/>
              </w:rPr>
              <w:t>funcionalidade de baixar todos os arquivos do material.</w:t>
            </w:r>
          </w:p>
        </w:tc>
      </w:tr>
      <w:tr w:rsidR="001C1DFE" w:rsidRPr="00ED4F2B" w14:paraId="0EC7AEB3"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43DDEC3" w14:textId="06B3B4A9" w:rsidR="001C1DFE"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[RF14</w:t>
            </w:r>
            <w:r w:rsidR="004B344F">
              <w:rPr>
                <w:rFonts w:ascii="Arial" w:hAnsi="Arial" w:cs="Arial"/>
                <w:sz w:val="24"/>
                <w:szCs w:val="24"/>
              </w:rPr>
              <w:t>6</w:t>
            </w:r>
            <w:r w:rsidRPr="004A11CB">
              <w:rPr>
                <w:rFonts w:ascii="Arial" w:hAnsi="Arial" w:cs="Arial"/>
                <w:sz w:val="24"/>
                <w:szCs w:val="24"/>
              </w:rPr>
              <w:t>] - Prover funcionalidade “Compartilhar” material</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497A1F9" w14:textId="79D1714F" w:rsidR="001C1DFE"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0209707" w14:textId="77777777" w:rsidR="00A52497" w:rsidRPr="004A11CB" w:rsidRDefault="00A52497" w:rsidP="002B2E19">
            <w:pPr>
              <w:widowControl w:val="0"/>
              <w:rPr>
                <w:rFonts w:ascii="Arial" w:hAnsi="Arial" w:cs="Arial"/>
                <w:sz w:val="24"/>
                <w:szCs w:val="24"/>
              </w:rPr>
            </w:pPr>
            <w:r w:rsidRPr="004A11CB">
              <w:rPr>
                <w:rFonts w:ascii="Arial" w:hAnsi="Arial" w:cs="Arial"/>
                <w:sz w:val="24"/>
                <w:szCs w:val="24"/>
              </w:rPr>
              <w:t>funcionalidade que serve para compartilhar o material determinado com alguma pessoa.</w:t>
            </w:r>
          </w:p>
          <w:p w14:paraId="782DC411" w14:textId="77777777" w:rsidR="001C1DFE" w:rsidRPr="004A11CB" w:rsidRDefault="001C1DFE" w:rsidP="002B2E19">
            <w:pPr>
              <w:keepNext/>
              <w:spacing w:after="0" w:line="240" w:lineRule="auto"/>
              <w:rPr>
                <w:rFonts w:ascii="Arial" w:eastAsia="Times New Roman" w:hAnsi="Arial" w:cs="Arial"/>
                <w:color w:val="000000"/>
                <w:sz w:val="24"/>
                <w:szCs w:val="24"/>
              </w:rPr>
            </w:pPr>
          </w:p>
        </w:tc>
      </w:tr>
      <w:tr w:rsidR="001C1DFE" w:rsidRPr="00ED4F2B" w14:paraId="36D23AAA"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B752A02" w14:textId="56ED498C" w:rsidR="001C1DFE" w:rsidRPr="004A11CB" w:rsidRDefault="00617E1B" w:rsidP="002B2E19">
            <w:pPr>
              <w:widowControl w:val="0"/>
              <w:rPr>
                <w:rFonts w:ascii="Arial" w:hAnsi="Arial" w:cs="Arial"/>
                <w:sz w:val="24"/>
                <w:szCs w:val="24"/>
              </w:rPr>
            </w:pPr>
            <w:r w:rsidRPr="004A11CB">
              <w:rPr>
                <w:rFonts w:ascii="Arial" w:hAnsi="Arial" w:cs="Arial"/>
                <w:sz w:val="24"/>
                <w:szCs w:val="24"/>
              </w:rPr>
              <w:t>[RF14</w:t>
            </w:r>
            <w:r w:rsidR="004B344F">
              <w:rPr>
                <w:rFonts w:ascii="Arial" w:hAnsi="Arial" w:cs="Arial"/>
                <w:sz w:val="24"/>
                <w:szCs w:val="24"/>
              </w:rPr>
              <w:t>7</w:t>
            </w:r>
            <w:r w:rsidRPr="004A11CB">
              <w:rPr>
                <w:rFonts w:ascii="Arial" w:hAnsi="Arial" w:cs="Arial"/>
                <w:sz w:val="24"/>
                <w:szCs w:val="24"/>
              </w:rPr>
              <w:t>] - Prover botão “Compartilhar” no menu de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8D97441" w14:textId="59B6EB29" w:rsidR="001C1DFE" w:rsidRPr="004A11CB" w:rsidRDefault="00020018"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94DC02B" w14:textId="50D8E41A" w:rsidR="001C1DFE" w:rsidRPr="004A11CB" w:rsidRDefault="00FF51B7" w:rsidP="002B2E19">
            <w:pPr>
              <w:keepNext/>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Menu com as possíveis pessoas para compartilhar o material</w:t>
            </w:r>
          </w:p>
        </w:tc>
      </w:tr>
      <w:tr w:rsidR="001C1DFE" w:rsidRPr="00ED4F2B" w14:paraId="7F5FB5AA"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14A76B3" w14:textId="236CB551" w:rsidR="001C1DFE"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48</w:t>
            </w:r>
            <w:r w:rsidRPr="004A11CB">
              <w:rPr>
                <w:rFonts w:ascii="Arial" w:hAnsi="Arial" w:cs="Arial"/>
                <w:sz w:val="24"/>
                <w:szCs w:val="24"/>
              </w:rPr>
              <w:t>] - Prover menu de compartilhamento de material</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0B8B7AC" w14:textId="58635B1F" w:rsidR="001C1DFE" w:rsidRPr="004A11CB" w:rsidRDefault="00FF51B7"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96B2B0F" w14:textId="0589BEB7" w:rsidR="001C1DFE" w:rsidRPr="004A11CB" w:rsidRDefault="00101355"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Menu com as possíveis pessoas para compartilhar o material</w:t>
            </w:r>
          </w:p>
        </w:tc>
      </w:tr>
      <w:tr w:rsidR="001C1DFE" w:rsidRPr="00ED4F2B" w14:paraId="5AEAC013"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5288116" w14:textId="0D0AD3A2" w:rsidR="001C1DFE"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49</w:t>
            </w:r>
            <w:r w:rsidRPr="004A11CB">
              <w:rPr>
                <w:rFonts w:ascii="Arial" w:hAnsi="Arial" w:cs="Arial"/>
                <w:sz w:val="24"/>
                <w:szCs w:val="24"/>
              </w:rPr>
              <w:t>] - Prover funcionalidade “Favoritar”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DED13FE" w14:textId="11C34658" w:rsidR="001C1DFE" w:rsidRPr="004A11CB" w:rsidRDefault="00FF51B7"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B24B96F" w14:textId="0B9F49FE" w:rsidR="001C1DFE" w:rsidRPr="004A11CB" w:rsidRDefault="00101355"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de favoritar o material determinado</w:t>
            </w:r>
          </w:p>
        </w:tc>
      </w:tr>
      <w:tr w:rsidR="001C1DFE" w:rsidRPr="00ED4F2B" w14:paraId="640C178C"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87E426B" w14:textId="1BA333EF" w:rsidR="001C1DFE"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[RF15</w:t>
            </w:r>
            <w:r w:rsidR="004B344F">
              <w:rPr>
                <w:rFonts w:ascii="Arial" w:hAnsi="Arial" w:cs="Arial"/>
                <w:sz w:val="24"/>
                <w:szCs w:val="24"/>
              </w:rPr>
              <w:t>0</w:t>
            </w:r>
            <w:r w:rsidRPr="004A11CB">
              <w:rPr>
                <w:rFonts w:ascii="Arial" w:hAnsi="Arial" w:cs="Arial"/>
                <w:sz w:val="24"/>
                <w:szCs w:val="24"/>
              </w:rPr>
              <w:t>] - Prover botão “Favoritar” no menu de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EC6D345" w14:textId="4CAA7C4D" w:rsidR="001C1DFE" w:rsidRPr="004A11CB" w:rsidRDefault="00FF51B7"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CA3D415" w14:textId="0671C569" w:rsidR="001C1DFE" w:rsidRPr="004A11CB" w:rsidRDefault="00101355"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aciona a função de favoritar</w:t>
            </w:r>
          </w:p>
        </w:tc>
      </w:tr>
      <w:tr w:rsidR="001C1DFE" w:rsidRPr="00ED4F2B" w14:paraId="477C5CE0"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23632C4" w14:textId="6D734B1F" w:rsidR="001C1DFE" w:rsidRPr="004A11CB" w:rsidRDefault="00617E1B" w:rsidP="002B2E19">
            <w:pPr>
              <w:spacing w:after="0" w:line="240" w:lineRule="auto"/>
              <w:rPr>
                <w:rFonts w:ascii="Arial" w:hAnsi="Arial" w:cs="Arial"/>
                <w:sz w:val="24"/>
                <w:szCs w:val="24"/>
              </w:rPr>
            </w:pPr>
            <w:r w:rsidRPr="004A11CB">
              <w:rPr>
                <w:rFonts w:ascii="Arial" w:hAnsi="Arial" w:cs="Arial"/>
                <w:sz w:val="24"/>
                <w:szCs w:val="24"/>
              </w:rPr>
              <w:lastRenderedPageBreak/>
              <w:t>[RF15</w:t>
            </w:r>
            <w:r w:rsidR="004B344F">
              <w:rPr>
                <w:rFonts w:ascii="Arial" w:hAnsi="Arial" w:cs="Arial"/>
                <w:sz w:val="24"/>
                <w:szCs w:val="24"/>
              </w:rPr>
              <w:t>1</w:t>
            </w:r>
            <w:r w:rsidRPr="004A11CB">
              <w:rPr>
                <w:rFonts w:ascii="Arial" w:hAnsi="Arial" w:cs="Arial"/>
                <w:sz w:val="24"/>
                <w:szCs w:val="24"/>
              </w:rPr>
              <w:t>] - Prover funcionalidade “Renomear” material</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4462D64" w14:textId="412E8C2A" w:rsidR="001C1DFE" w:rsidRPr="004A11CB" w:rsidRDefault="00FF51B7"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3484B45" w14:textId="16E5DFB4" w:rsidR="001C1DFE" w:rsidRPr="004A11CB" w:rsidRDefault="00101355"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muda o nome do material desejado</w:t>
            </w:r>
          </w:p>
        </w:tc>
      </w:tr>
      <w:tr w:rsidR="001C1DFE" w:rsidRPr="00ED4F2B" w14:paraId="46B90160"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B5C5388" w14:textId="127A3484" w:rsidR="001C1DFE"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[RF15</w:t>
            </w:r>
            <w:r w:rsidR="004B344F">
              <w:rPr>
                <w:rFonts w:ascii="Arial" w:hAnsi="Arial" w:cs="Arial"/>
                <w:sz w:val="24"/>
                <w:szCs w:val="24"/>
              </w:rPr>
              <w:t>2</w:t>
            </w:r>
            <w:r w:rsidRPr="004A11CB">
              <w:rPr>
                <w:rFonts w:ascii="Arial" w:hAnsi="Arial" w:cs="Arial"/>
                <w:sz w:val="24"/>
                <w:szCs w:val="24"/>
              </w:rPr>
              <w:t>] - Prover botão “Renomear” no menu de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FFD4C4B" w14:textId="1BD2E20F" w:rsidR="001C1DFE" w:rsidRPr="004A11CB" w:rsidRDefault="00FF51B7"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364A274" w14:textId="0FE9D3AC" w:rsidR="001C1DFE" w:rsidRPr="004A11CB" w:rsidRDefault="00101355"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aciona a função de renomear</w:t>
            </w:r>
          </w:p>
        </w:tc>
      </w:tr>
      <w:tr w:rsidR="001C1DFE" w:rsidRPr="00ED4F2B" w14:paraId="53938E03"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B5FE324" w14:textId="36A2B9D5" w:rsidR="001C1DFE"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[RF15</w:t>
            </w:r>
            <w:r w:rsidR="004B344F">
              <w:rPr>
                <w:rFonts w:ascii="Arial" w:hAnsi="Arial" w:cs="Arial"/>
                <w:sz w:val="24"/>
                <w:szCs w:val="24"/>
              </w:rPr>
              <w:t>3</w:t>
            </w:r>
            <w:r w:rsidRPr="004A11CB">
              <w:rPr>
                <w:rFonts w:ascii="Arial" w:hAnsi="Arial" w:cs="Arial"/>
                <w:sz w:val="24"/>
                <w:szCs w:val="24"/>
              </w:rPr>
              <w:t xml:space="preserve">] Prover formulário para </w:t>
            </w:r>
            <w:r w:rsidR="004B344F">
              <w:rPr>
                <w:rFonts w:ascii="Arial" w:hAnsi="Arial" w:cs="Arial"/>
                <w:sz w:val="24"/>
                <w:szCs w:val="24"/>
              </w:rPr>
              <w:t>alteração de nome</w:t>
            </w:r>
            <w:r w:rsidRPr="004A11CB">
              <w:rPr>
                <w:rFonts w:ascii="Arial" w:hAnsi="Arial" w:cs="Arial"/>
                <w:sz w:val="24"/>
                <w:szCs w:val="24"/>
              </w:rPr>
              <w:t xml:space="preserve"> d</w:t>
            </w:r>
            <w:r w:rsidR="004B344F">
              <w:rPr>
                <w:rFonts w:ascii="Arial" w:hAnsi="Arial" w:cs="Arial"/>
                <w:sz w:val="24"/>
                <w:szCs w:val="24"/>
              </w:rPr>
              <w:t>o</w:t>
            </w:r>
            <w:r w:rsidRPr="004A11CB">
              <w:rPr>
                <w:rFonts w:ascii="Arial" w:hAnsi="Arial" w:cs="Arial"/>
                <w:sz w:val="24"/>
                <w:szCs w:val="24"/>
              </w:rPr>
              <w:t xml:space="preserve"> material</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899C31B" w14:textId="704DEF23" w:rsidR="001C1DFE" w:rsidRPr="004A11CB" w:rsidRDefault="00FF51B7"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DDEB35C" w14:textId="0DE014AA" w:rsidR="001C1DFE" w:rsidRPr="004A11CB" w:rsidRDefault="00101355"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 xml:space="preserve">formulário a ser preenchido para </w:t>
            </w:r>
            <w:r w:rsidR="004B344F">
              <w:rPr>
                <w:rFonts w:ascii="Arial" w:hAnsi="Arial" w:cs="Arial"/>
                <w:sz w:val="24"/>
                <w:szCs w:val="24"/>
              </w:rPr>
              <w:t>alteração de nome</w:t>
            </w:r>
            <w:r w:rsidRPr="004A11CB">
              <w:rPr>
                <w:rFonts w:ascii="Arial" w:hAnsi="Arial" w:cs="Arial"/>
                <w:sz w:val="24"/>
                <w:szCs w:val="24"/>
              </w:rPr>
              <w:t xml:space="preserve"> do material</w:t>
            </w:r>
            <w:r w:rsidR="00C93AB9">
              <w:rPr>
                <w:rFonts w:ascii="Arial" w:hAnsi="Arial" w:cs="Arial"/>
                <w:sz w:val="24"/>
                <w:szCs w:val="24"/>
              </w:rPr>
              <w:t xml:space="preserve">. </w:t>
            </w:r>
            <w:r w:rsidR="00C93AB9">
              <w:rPr>
                <w:rFonts w:ascii="Arial" w:eastAsia="Times New Roman" w:hAnsi="Arial" w:cs="Arial"/>
                <w:color w:val="000000"/>
                <w:sz w:val="24"/>
                <w:szCs w:val="24"/>
              </w:rPr>
              <w:t>Os campos para o formulário são: Novo nome e conffirmação</w:t>
            </w:r>
          </w:p>
        </w:tc>
      </w:tr>
      <w:tr w:rsidR="001C1DFE" w:rsidRPr="00ED4F2B" w14:paraId="758EFDAC"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34661A49" w14:textId="0502A69D" w:rsidR="001C1DFE"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[RF15</w:t>
            </w:r>
            <w:r w:rsidR="004B344F">
              <w:rPr>
                <w:rFonts w:ascii="Arial" w:hAnsi="Arial" w:cs="Arial"/>
                <w:sz w:val="24"/>
                <w:szCs w:val="24"/>
              </w:rPr>
              <w:t>4</w:t>
            </w:r>
            <w:r w:rsidRPr="004A11CB">
              <w:rPr>
                <w:rFonts w:ascii="Arial" w:hAnsi="Arial" w:cs="Arial"/>
                <w:sz w:val="24"/>
                <w:szCs w:val="24"/>
              </w:rPr>
              <w:t>] Prover funcionalidade “Excluir”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C0B4174" w14:textId="4CD21F5A" w:rsidR="001C1DFE" w:rsidRPr="004A11CB" w:rsidRDefault="00FF51B7"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6DADE4C" w14:textId="6D358549" w:rsidR="001C1DFE" w:rsidRPr="004A11CB" w:rsidRDefault="00101355"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vai excluir o material determinado</w:t>
            </w:r>
          </w:p>
        </w:tc>
      </w:tr>
      <w:tr w:rsidR="001C1DFE" w:rsidRPr="00ED4F2B" w14:paraId="5AC7BDED"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745B7BC" w14:textId="7E70E4AF" w:rsidR="001C1DFE"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[RF15</w:t>
            </w:r>
            <w:r w:rsidR="004B344F">
              <w:rPr>
                <w:rFonts w:ascii="Arial" w:hAnsi="Arial" w:cs="Arial"/>
                <w:sz w:val="24"/>
                <w:szCs w:val="24"/>
              </w:rPr>
              <w:t>5</w:t>
            </w:r>
            <w:r w:rsidRPr="004A11CB">
              <w:rPr>
                <w:rFonts w:ascii="Arial" w:hAnsi="Arial" w:cs="Arial"/>
                <w:sz w:val="24"/>
                <w:szCs w:val="24"/>
              </w:rPr>
              <w:t>] Prover botão “Excluir” no menu de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8A673B9" w14:textId="0914541B" w:rsidR="001C1DFE" w:rsidRPr="004A11CB" w:rsidRDefault="00FF51B7"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4B26489" w14:textId="743CB499" w:rsidR="001C1DFE" w:rsidRPr="004A11CB" w:rsidRDefault="00101355"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aciona a função de “excluir”.</w:t>
            </w:r>
          </w:p>
        </w:tc>
      </w:tr>
      <w:tr w:rsidR="001C1DFE" w:rsidRPr="00ED4F2B" w14:paraId="432931AB"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8AEB905" w14:textId="49EA7F51" w:rsidR="001C1DFE"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[RF15</w:t>
            </w:r>
            <w:r w:rsidR="004B344F">
              <w:rPr>
                <w:rFonts w:ascii="Arial" w:hAnsi="Arial" w:cs="Arial"/>
                <w:sz w:val="24"/>
                <w:szCs w:val="24"/>
              </w:rPr>
              <w:t>6</w:t>
            </w:r>
            <w:r w:rsidRPr="004A11CB">
              <w:rPr>
                <w:rFonts w:ascii="Arial" w:hAnsi="Arial" w:cs="Arial"/>
                <w:sz w:val="24"/>
                <w:szCs w:val="24"/>
              </w:rPr>
              <w:t>] Prover botão “arquivo</w:t>
            </w:r>
            <w:r w:rsidR="00C93AB9">
              <w:rPr>
                <w:rFonts w:ascii="Arial" w:hAnsi="Arial" w:cs="Arial"/>
                <w:sz w:val="24"/>
                <w:szCs w:val="24"/>
              </w:rPr>
              <w: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1FCA90C" w14:textId="59ED4EA5" w:rsidR="001C1DFE" w:rsidRPr="004A11CB" w:rsidRDefault="00FF51B7"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4EDD5A0" w14:textId="3FDD2748" w:rsidR="001C1DFE" w:rsidRPr="004A11CB" w:rsidRDefault="00101355"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ao clicar abre o arquivo desejado</w:t>
            </w:r>
          </w:p>
        </w:tc>
      </w:tr>
      <w:tr w:rsidR="001C1DFE" w:rsidRPr="00ED4F2B" w14:paraId="515A7578"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C87175E" w14:textId="599CFA87" w:rsidR="001C1DFE"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[RF15</w:t>
            </w:r>
            <w:r w:rsidR="004B344F">
              <w:rPr>
                <w:rFonts w:ascii="Arial" w:hAnsi="Arial" w:cs="Arial"/>
                <w:sz w:val="24"/>
                <w:szCs w:val="24"/>
              </w:rPr>
              <w:t>7</w:t>
            </w:r>
            <w:r w:rsidRPr="004A11CB">
              <w:rPr>
                <w:rFonts w:ascii="Arial" w:hAnsi="Arial" w:cs="Arial"/>
                <w:sz w:val="24"/>
                <w:szCs w:val="24"/>
              </w:rPr>
              <w:t>] Prover formulário de criação de pasta da página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5982813" w14:textId="128C8687" w:rsidR="001C1DFE" w:rsidRPr="004A11CB" w:rsidRDefault="00FF51B7"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94619D9" w14:textId="3696F1E7" w:rsidR="001C1DFE" w:rsidRPr="004A11CB" w:rsidRDefault="00101355"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Formulário a ser preenchido para a criação da pasta no material</w:t>
            </w:r>
            <w:r w:rsidR="00C93AB9">
              <w:rPr>
                <w:rFonts w:ascii="Arial" w:hAnsi="Arial" w:cs="Arial"/>
                <w:sz w:val="24"/>
                <w:szCs w:val="24"/>
              </w:rPr>
              <w:t xml:space="preserve">. </w:t>
            </w:r>
            <w:r w:rsidR="00C93AB9">
              <w:rPr>
                <w:rFonts w:ascii="Arial" w:eastAsia="Times New Roman" w:hAnsi="Arial" w:cs="Arial"/>
                <w:color w:val="000000"/>
                <w:sz w:val="24"/>
                <w:szCs w:val="24"/>
              </w:rPr>
              <w:t>Os campos para o formulário são: Título, visibilidade</w:t>
            </w:r>
          </w:p>
        </w:tc>
      </w:tr>
      <w:tr w:rsidR="001C1DFE" w:rsidRPr="00ED4F2B" w14:paraId="5B8BB469"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A4B22F9" w14:textId="652B0346" w:rsidR="001C1DFE"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58</w:t>
            </w:r>
            <w:r w:rsidRPr="004A11CB">
              <w:rPr>
                <w:rFonts w:ascii="Arial" w:hAnsi="Arial" w:cs="Arial"/>
                <w:sz w:val="24"/>
                <w:szCs w:val="24"/>
              </w:rPr>
              <w:t>] Pegar dados fornecidos no formulário de criação de pasta na tela de favoritos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F89A0FF" w14:textId="68308077" w:rsidR="001C1DFE" w:rsidRPr="004A11CB" w:rsidRDefault="00FF51B7"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DF217E6" w14:textId="20772FB0" w:rsidR="001C1DFE" w:rsidRPr="004A11CB" w:rsidRDefault="00101355"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pega os dados fornecidos para a criação das pastas.</w:t>
            </w:r>
          </w:p>
        </w:tc>
      </w:tr>
      <w:tr w:rsidR="001C1DFE" w:rsidRPr="00ED4F2B" w14:paraId="1232973F"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C12B4A4" w14:textId="36895E1F" w:rsidR="001C1DFE"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59</w:t>
            </w:r>
            <w:r w:rsidRPr="004A11CB">
              <w:rPr>
                <w:rFonts w:ascii="Arial" w:hAnsi="Arial" w:cs="Arial"/>
                <w:sz w:val="24"/>
                <w:szCs w:val="24"/>
              </w:rPr>
              <w:t>] Prover botão de Criar pasta no formulário de “Criar pasta” na página de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4A8B1A6" w14:textId="26C00263" w:rsidR="001C1DFE" w:rsidRPr="004A11CB" w:rsidRDefault="00FF51B7"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6B3FE61" w14:textId="176D3B19" w:rsidR="001C1DFE" w:rsidRPr="004A11CB" w:rsidRDefault="000C6FAF"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aciona a funcionalidade de criar pastas na tela de materiais</w:t>
            </w:r>
          </w:p>
        </w:tc>
      </w:tr>
      <w:tr w:rsidR="001C1DFE" w:rsidRPr="00ED4F2B" w14:paraId="5DF8DE3D"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0AF2A35" w14:textId="625F965F" w:rsidR="001C1DFE" w:rsidRPr="004A11CB" w:rsidRDefault="00617E1B" w:rsidP="002B2E19">
            <w:pPr>
              <w:widowControl w:val="0"/>
              <w:rPr>
                <w:rFonts w:ascii="Arial" w:hAnsi="Arial" w:cs="Arial"/>
                <w:sz w:val="24"/>
                <w:szCs w:val="24"/>
              </w:rPr>
            </w:pPr>
            <w:r w:rsidRPr="004A11CB">
              <w:rPr>
                <w:rFonts w:ascii="Arial" w:hAnsi="Arial" w:cs="Arial"/>
                <w:sz w:val="24"/>
                <w:szCs w:val="24"/>
              </w:rPr>
              <w:t>[RF16</w:t>
            </w:r>
            <w:r w:rsidR="004B344F">
              <w:rPr>
                <w:rFonts w:ascii="Arial" w:hAnsi="Arial" w:cs="Arial"/>
                <w:sz w:val="24"/>
                <w:szCs w:val="24"/>
              </w:rPr>
              <w:t>0</w:t>
            </w:r>
            <w:r w:rsidRPr="004A11CB">
              <w:rPr>
                <w:rFonts w:ascii="Arial" w:hAnsi="Arial" w:cs="Arial"/>
                <w:sz w:val="24"/>
                <w:szCs w:val="24"/>
              </w:rPr>
              <w:t>] Prover botão de filtragem dos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AF2F8DD" w14:textId="7F904A62" w:rsidR="001C1DFE" w:rsidRPr="004A11CB" w:rsidRDefault="00FF51B7"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642064E" w14:textId="6EE421EC" w:rsidR="001C1DFE" w:rsidRPr="004A11CB" w:rsidRDefault="000C6FAF"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com as opções de filtragem dos materiais.</w:t>
            </w:r>
          </w:p>
        </w:tc>
      </w:tr>
      <w:tr w:rsidR="001C1DFE" w:rsidRPr="00ED4F2B" w14:paraId="09DD1131"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9147616" w14:textId="504FD9E6" w:rsidR="001C1DFE"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[RF16</w:t>
            </w:r>
            <w:r w:rsidR="004B344F">
              <w:rPr>
                <w:rFonts w:ascii="Arial" w:hAnsi="Arial" w:cs="Arial"/>
                <w:sz w:val="24"/>
                <w:szCs w:val="24"/>
              </w:rPr>
              <w:t>1</w:t>
            </w:r>
            <w:r w:rsidRPr="004A11CB">
              <w:rPr>
                <w:rFonts w:ascii="Arial" w:hAnsi="Arial" w:cs="Arial"/>
                <w:sz w:val="24"/>
                <w:szCs w:val="24"/>
              </w:rPr>
              <w:t>] Prover funcionalidade de filtração pela mais Antigas nos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1031E81" w14:textId="1C07FE8E" w:rsidR="001C1DFE" w:rsidRPr="004A11CB" w:rsidRDefault="0010135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FB62602" w14:textId="714A4C1C" w:rsidR="001C1DFE" w:rsidRPr="004A11CB" w:rsidRDefault="000C6FAF"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filtra os Materiais pelas mais antigas</w:t>
            </w:r>
          </w:p>
        </w:tc>
      </w:tr>
      <w:tr w:rsidR="001C1DFE" w:rsidRPr="00ED4F2B" w14:paraId="59A0A742"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E0C0ABC" w14:textId="6B133888" w:rsidR="001C1DFE"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[RF16</w:t>
            </w:r>
            <w:r w:rsidR="004B344F">
              <w:rPr>
                <w:rFonts w:ascii="Arial" w:hAnsi="Arial" w:cs="Arial"/>
                <w:sz w:val="24"/>
                <w:szCs w:val="24"/>
              </w:rPr>
              <w:t>2</w:t>
            </w:r>
            <w:r w:rsidRPr="004A11CB">
              <w:rPr>
                <w:rFonts w:ascii="Arial" w:hAnsi="Arial" w:cs="Arial"/>
                <w:sz w:val="24"/>
                <w:szCs w:val="24"/>
              </w:rPr>
              <w:t>] Prover botão de Filtragem de A-Z nos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F04C4FB" w14:textId="44F1DD61" w:rsidR="001C1DFE" w:rsidRPr="004A11CB" w:rsidRDefault="0010135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505C698" w14:textId="49679785" w:rsidR="001C1DFE" w:rsidRPr="004A11CB" w:rsidRDefault="00A42B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Aciona a funcionalidade de filtração dos materiais de A-Z</w:t>
            </w:r>
          </w:p>
        </w:tc>
      </w:tr>
      <w:tr w:rsidR="001C1DFE" w:rsidRPr="00ED4F2B" w14:paraId="580CE70C"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447F623" w14:textId="7416B30E" w:rsidR="001C1DFE"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[RF16</w:t>
            </w:r>
            <w:r w:rsidR="004B344F">
              <w:rPr>
                <w:rFonts w:ascii="Arial" w:hAnsi="Arial" w:cs="Arial"/>
                <w:sz w:val="24"/>
                <w:szCs w:val="24"/>
              </w:rPr>
              <w:t>3</w:t>
            </w:r>
            <w:r w:rsidRPr="004A11CB">
              <w:rPr>
                <w:rFonts w:ascii="Arial" w:hAnsi="Arial" w:cs="Arial"/>
                <w:sz w:val="24"/>
                <w:szCs w:val="24"/>
              </w:rPr>
              <w:t>] Prover botão de Filtragem de Z-A nos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7BA4CF8" w14:textId="733D9BD1" w:rsidR="001C1DFE" w:rsidRPr="004A11CB" w:rsidRDefault="0010135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1279F09" w14:textId="766E2FC3" w:rsidR="001C1DFE" w:rsidRPr="004A11CB" w:rsidRDefault="00A42B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Aciona a funcionalidade de filtração dos materiais de Z-A.</w:t>
            </w:r>
          </w:p>
        </w:tc>
      </w:tr>
      <w:tr w:rsidR="001C1DFE" w:rsidRPr="00ED4F2B" w14:paraId="22286A7C"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7257D64" w14:textId="2154F34A" w:rsidR="001C1DFE"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[RF16</w:t>
            </w:r>
            <w:r w:rsidR="004B344F">
              <w:rPr>
                <w:rFonts w:ascii="Arial" w:hAnsi="Arial" w:cs="Arial"/>
                <w:sz w:val="24"/>
                <w:szCs w:val="24"/>
              </w:rPr>
              <w:t>4</w:t>
            </w:r>
            <w:r w:rsidRPr="004A11CB">
              <w:rPr>
                <w:rFonts w:ascii="Arial" w:hAnsi="Arial" w:cs="Arial"/>
                <w:sz w:val="24"/>
                <w:szCs w:val="24"/>
              </w:rPr>
              <w:t xml:space="preserve">] Prover botão de Filtragem de </w:t>
            </w:r>
            <w:r w:rsidRPr="004A11CB">
              <w:rPr>
                <w:rFonts w:ascii="Arial" w:hAnsi="Arial" w:cs="Arial"/>
                <w:sz w:val="24"/>
                <w:szCs w:val="24"/>
              </w:rPr>
              <w:lastRenderedPageBreak/>
              <w:t>recentes para antigas nos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4484D07" w14:textId="3542C11E" w:rsidR="001C1DFE" w:rsidRPr="004A11CB" w:rsidRDefault="0010135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lastRenderedPageBreak/>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4BFEE5F" w14:textId="4BDE417B" w:rsidR="001C1DFE" w:rsidRPr="004A11CB" w:rsidRDefault="00A42B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Aciona a funcionalidade de filtração dos materiais das mais recentes para as mais antigas</w:t>
            </w:r>
          </w:p>
        </w:tc>
      </w:tr>
      <w:tr w:rsidR="00617E1B" w:rsidRPr="00ED4F2B" w14:paraId="3BF4DFB2"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357BC950" w14:textId="3007AC38" w:rsidR="00617E1B"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[RF16</w:t>
            </w:r>
            <w:r w:rsidR="004B344F">
              <w:rPr>
                <w:rFonts w:ascii="Arial" w:hAnsi="Arial" w:cs="Arial"/>
                <w:sz w:val="24"/>
                <w:szCs w:val="24"/>
              </w:rPr>
              <w:t>5</w:t>
            </w:r>
            <w:r w:rsidRPr="004A11CB">
              <w:rPr>
                <w:rFonts w:ascii="Arial" w:hAnsi="Arial" w:cs="Arial"/>
                <w:sz w:val="24"/>
                <w:szCs w:val="24"/>
              </w:rPr>
              <w:t>] - Prover botão de Filtragem de antigas para as recentes nos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8E6D2AF" w14:textId="0C8983E4" w:rsidR="00617E1B" w:rsidRPr="004A11CB" w:rsidRDefault="0010135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A2D6E7E" w14:textId="7B3DE3C5" w:rsidR="00617E1B" w:rsidRPr="004A11CB" w:rsidRDefault="00A42B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Aciona a funcionalidade de filtração dos materiais das mais antigas para as mais recentes</w:t>
            </w:r>
          </w:p>
        </w:tc>
      </w:tr>
      <w:tr w:rsidR="00617E1B" w:rsidRPr="00ED4F2B" w14:paraId="04241E4E"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33AD7F36" w14:textId="48B48047" w:rsidR="00617E1B"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[RF16</w:t>
            </w:r>
            <w:r w:rsidR="004B344F">
              <w:rPr>
                <w:rFonts w:ascii="Arial" w:hAnsi="Arial" w:cs="Arial"/>
                <w:sz w:val="24"/>
                <w:szCs w:val="24"/>
              </w:rPr>
              <w:t>6</w:t>
            </w:r>
            <w:r w:rsidRPr="004A11CB">
              <w:rPr>
                <w:rFonts w:ascii="Arial" w:hAnsi="Arial" w:cs="Arial"/>
                <w:sz w:val="24"/>
                <w:szCs w:val="24"/>
              </w:rPr>
              <w:t>] Prover funcionalidade de filtração de A-Z nos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1F6198E" w14:textId="4D3549F6" w:rsidR="00617E1B" w:rsidRPr="004A11CB" w:rsidRDefault="0010135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93F1561" w14:textId="31226EC8" w:rsidR="00617E1B" w:rsidRPr="004A11CB" w:rsidRDefault="00A42B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filtra os materiais de A-Z.</w:t>
            </w:r>
          </w:p>
        </w:tc>
      </w:tr>
      <w:tr w:rsidR="00617E1B" w:rsidRPr="00ED4F2B" w14:paraId="26ACBA29"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F127260" w14:textId="483498DC" w:rsidR="00617E1B"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[RF16</w:t>
            </w:r>
            <w:r w:rsidR="004B344F">
              <w:rPr>
                <w:rFonts w:ascii="Arial" w:hAnsi="Arial" w:cs="Arial"/>
                <w:sz w:val="24"/>
                <w:szCs w:val="24"/>
              </w:rPr>
              <w:t>7</w:t>
            </w:r>
            <w:r w:rsidRPr="004A11CB">
              <w:rPr>
                <w:rFonts w:ascii="Arial" w:hAnsi="Arial" w:cs="Arial"/>
                <w:sz w:val="24"/>
                <w:szCs w:val="24"/>
              </w:rPr>
              <w:t>] Prover funcionalidade de filtração de Z-A nos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1BABC26" w14:textId="0F28504C" w:rsidR="00617E1B" w:rsidRPr="004A11CB" w:rsidRDefault="0010135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3D0A73D" w14:textId="04A1FC5C" w:rsidR="00617E1B" w:rsidRPr="004A11CB" w:rsidRDefault="00A42B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filtra os materiais de Z-A</w:t>
            </w:r>
          </w:p>
        </w:tc>
      </w:tr>
      <w:tr w:rsidR="00617E1B" w:rsidRPr="00ED4F2B" w14:paraId="0B8A3993"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30FA6DBA" w14:textId="6D0F93CA" w:rsidR="00617E1B"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68</w:t>
            </w:r>
            <w:r w:rsidRPr="004A11CB">
              <w:rPr>
                <w:rFonts w:ascii="Arial" w:hAnsi="Arial" w:cs="Arial"/>
                <w:sz w:val="24"/>
                <w:szCs w:val="24"/>
              </w:rPr>
              <w:t>] Prover funcionalidade de filtração pela mais recentes nos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250411B" w14:textId="3D8E79B1" w:rsidR="00617E1B" w:rsidRPr="004A11CB" w:rsidRDefault="0010135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BDE55B1" w14:textId="52F38839" w:rsidR="00617E1B" w:rsidRPr="004A11CB" w:rsidRDefault="00A42B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filtra os Materiais pela mais recentes</w:t>
            </w:r>
          </w:p>
        </w:tc>
      </w:tr>
      <w:tr w:rsidR="00617E1B" w:rsidRPr="00ED4F2B" w14:paraId="2F326820"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57400D2" w14:textId="6FF93427" w:rsidR="00617E1B"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69</w:t>
            </w:r>
            <w:r w:rsidRPr="004A11CB">
              <w:rPr>
                <w:rFonts w:ascii="Arial" w:hAnsi="Arial" w:cs="Arial"/>
                <w:sz w:val="24"/>
                <w:szCs w:val="24"/>
              </w:rPr>
              <w:t>] Prover botão de “criar notícia” na página de notícia</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E504DC8" w14:textId="1B04BBE9" w:rsidR="00617E1B" w:rsidRPr="004A11CB" w:rsidRDefault="0010135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9C4D52A" w14:textId="48B86BC8" w:rsidR="00617E1B" w:rsidRPr="004A11CB" w:rsidRDefault="00A42B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abrirá o formulário a ser preenchido para a criação da notícia</w:t>
            </w:r>
          </w:p>
        </w:tc>
      </w:tr>
      <w:tr w:rsidR="00617E1B" w:rsidRPr="00ED4F2B" w14:paraId="1578B338"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8D75482" w14:textId="6C28DBAD" w:rsidR="00617E1B"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[RF17</w:t>
            </w:r>
            <w:r w:rsidR="004B344F">
              <w:rPr>
                <w:rFonts w:ascii="Arial" w:hAnsi="Arial" w:cs="Arial"/>
                <w:sz w:val="24"/>
                <w:szCs w:val="24"/>
              </w:rPr>
              <w:t>0</w:t>
            </w:r>
            <w:r w:rsidRPr="004A11CB">
              <w:rPr>
                <w:rFonts w:ascii="Arial" w:hAnsi="Arial" w:cs="Arial"/>
                <w:sz w:val="24"/>
                <w:szCs w:val="24"/>
              </w:rPr>
              <w:t>] Prover formulário para a criação de uma notícia</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7D1EB94" w14:textId="21BB5214" w:rsidR="00617E1B" w:rsidRPr="004A11CB" w:rsidRDefault="0010135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B4732E8" w14:textId="75827B66" w:rsidR="00617E1B" w:rsidRPr="004A11CB" w:rsidRDefault="00A42B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formulário que deve ser preenchido para criar a notícia.</w:t>
            </w:r>
            <w:r w:rsidR="00C93AB9">
              <w:rPr>
                <w:rFonts w:ascii="Arial" w:hAnsi="Arial" w:cs="Arial"/>
                <w:sz w:val="24"/>
                <w:szCs w:val="24"/>
              </w:rPr>
              <w:t xml:space="preserve"> </w:t>
            </w:r>
            <w:r w:rsidR="00C93AB9">
              <w:rPr>
                <w:rFonts w:ascii="Arial" w:eastAsia="Times New Roman" w:hAnsi="Arial" w:cs="Arial"/>
                <w:color w:val="000000"/>
                <w:sz w:val="24"/>
                <w:szCs w:val="24"/>
              </w:rPr>
              <w:t>Os campos para o formulário são: Título e descrição</w:t>
            </w:r>
          </w:p>
        </w:tc>
      </w:tr>
      <w:tr w:rsidR="00617E1B" w:rsidRPr="00ED4F2B" w14:paraId="1B04CA7C"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2897110" w14:textId="390CFD17" w:rsidR="00617E1B" w:rsidRPr="004A11CB" w:rsidRDefault="00617E1B" w:rsidP="002B2E19">
            <w:pPr>
              <w:spacing w:after="0" w:line="240" w:lineRule="auto"/>
              <w:rPr>
                <w:rFonts w:ascii="Arial" w:hAnsi="Arial" w:cs="Arial"/>
                <w:sz w:val="24"/>
                <w:szCs w:val="24"/>
              </w:rPr>
            </w:pPr>
            <w:r w:rsidRPr="004A11CB">
              <w:rPr>
                <w:rFonts w:ascii="Arial" w:hAnsi="Arial" w:cs="Arial"/>
                <w:sz w:val="24"/>
                <w:szCs w:val="24"/>
              </w:rPr>
              <w:t>[RF17</w:t>
            </w:r>
            <w:r w:rsidR="004B344F">
              <w:rPr>
                <w:rFonts w:ascii="Arial" w:hAnsi="Arial" w:cs="Arial"/>
                <w:sz w:val="24"/>
                <w:szCs w:val="24"/>
              </w:rPr>
              <w:t>1</w:t>
            </w:r>
            <w:r w:rsidRPr="004A11CB">
              <w:rPr>
                <w:rFonts w:ascii="Arial" w:hAnsi="Arial" w:cs="Arial"/>
                <w:sz w:val="24"/>
                <w:szCs w:val="24"/>
              </w:rPr>
              <w:t>] Pegar dados fornecidos pelo usuário para a criação da notícia</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DC312CE" w14:textId="756B77E2" w:rsidR="00617E1B" w:rsidRPr="004A11CB" w:rsidRDefault="0010135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FB5582E" w14:textId="12D73172" w:rsidR="00617E1B" w:rsidRPr="004A11CB" w:rsidRDefault="00A42B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pega os dados fornecidos para a criação da notícia</w:t>
            </w:r>
          </w:p>
        </w:tc>
      </w:tr>
      <w:tr w:rsidR="00617E1B" w:rsidRPr="00ED4F2B" w14:paraId="196087B9"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2F9AD58" w14:textId="7EF61FD6" w:rsidR="00617E1B" w:rsidRPr="004A11CB" w:rsidRDefault="009C1E7C" w:rsidP="002B2E19">
            <w:pPr>
              <w:spacing w:after="0" w:line="240" w:lineRule="auto"/>
              <w:rPr>
                <w:rFonts w:ascii="Arial" w:hAnsi="Arial" w:cs="Arial"/>
                <w:sz w:val="24"/>
                <w:szCs w:val="24"/>
              </w:rPr>
            </w:pPr>
            <w:r w:rsidRPr="004A11CB">
              <w:rPr>
                <w:rFonts w:ascii="Arial" w:hAnsi="Arial" w:cs="Arial"/>
                <w:sz w:val="24"/>
                <w:szCs w:val="24"/>
              </w:rPr>
              <w:t>[RF17</w:t>
            </w:r>
            <w:r w:rsidR="004B344F">
              <w:rPr>
                <w:rFonts w:ascii="Arial" w:hAnsi="Arial" w:cs="Arial"/>
                <w:sz w:val="24"/>
                <w:szCs w:val="24"/>
              </w:rPr>
              <w:t>2</w:t>
            </w:r>
            <w:r w:rsidRPr="004A11CB">
              <w:rPr>
                <w:rFonts w:ascii="Arial" w:hAnsi="Arial" w:cs="Arial"/>
                <w:sz w:val="24"/>
                <w:szCs w:val="24"/>
              </w:rPr>
              <w:t>] Pegar botão para “Criar” no formulário de criar notícia</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F7BBEF5" w14:textId="0AEF539A" w:rsidR="00617E1B" w:rsidRPr="004A11CB" w:rsidRDefault="0010135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9597EC2" w14:textId="0040716A" w:rsidR="00617E1B" w:rsidRPr="004A11CB" w:rsidRDefault="00A42B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aciona a funcionalidade de criar notícia</w:t>
            </w:r>
          </w:p>
        </w:tc>
      </w:tr>
      <w:tr w:rsidR="00617E1B" w:rsidRPr="00ED4F2B" w14:paraId="3570222A"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2763485" w14:textId="2D0CFE22" w:rsidR="00617E1B" w:rsidRPr="004A11CB" w:rsidRDefault="009C1E7C" w:rsidP="002B2E19">
            <w:pPr>
              <w:spacing w:after="0" w:line="240" w:lineRule="auto"/>
              <w:rPr>
                <w:rFonts w:ascii="Arial" w:hAnsi="Arial" w:cs="Arial"/>
                <w:sz w:val="24"/>
                <w:szCs w:val="24"/>
              </w:rPr>
            </w:pPr>
            <w:r w:rsidRPr="004A11CB">
              <w:rPr>
                <w:rFonts w:ascii="Arial" w:hAnsi="Arial" w:cs="Arial"/>
                <w:sz w:val="24"/>
                <w:szCs w:val="24"/>
              </w:rPr>
              <w:t>[RF17</w:t>
            </w:r>
            <w:r w:rsidR="004B344F">
              <w:rPr>
                <w:rFonts w:ascii="Arial" w:hAnsi="Arial" w:cs="Arial"/>
                <w:sz w:val="24"/>
                <w:szCs w:val="24"/>
              </w:rPr>
              <w:t>3</w:t>
            </w:r>
            <w:r w:rsidRPr="004A11CB">
              <w:rPr>
                <w:rFonts w:ascii="Arial" w:hAnsi="Arial" w:cs="Arial"/>
                <w:sz w:val="24"/>
                <w:szCs w:val="24"/>
              </w:rPr>
              <w:t>] Prover botão de filtragem das Notícias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BC981BF" w14:textId="5C4BF2FF" w:rsidR="00617E1B" w:rsidRPr="004A11CB" w:rsidRDefault="0010135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C835566" w14:textId="4AC71439" w:rsidR="00617E1B" w:rsidRPr="004A11CB" w:rsidRDefault="00A42B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com as opções de filtragem das notícias.</w:t>
            </w:r>
          </w:p>
        </w:tc>
      </w:tr>
      <w:tr w:rsidR="00617E1B" w:rsidRPr="00ED4F2B" w14:paraId="61910F1F"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F4C80BB" w14:textId="1028050A" w:rsidR="00617E1B" w:rsidRPr="004A11CB" w:rsidRDefault="009C1E7C" w:rsidP="002B2E19">
            <w:pPr>
              <w:spacing w:after="0" w:line="240" w:lineRule="auto"/>
              <w:rPr>
                <w:rFonts w:ascii="Arial" w:hAnsi="Arial" w:cs="Arial"/>
                <w:sz w:val="24"/>
                <w:szCs w:val="24"/>
              </w:rPr>
            </w:pPr>
            <w:r w:rsidRPr="004A11CB">
              <w:rPr>
                <w:rFonts w:ascii="Arial" w:hAnsi="Arial" w:cs="Arial"/>
                <w:sz w:val="24"/>
                <w:szCs w:val="24"/>
              </w:rPr>
              <w:t>[RF17</w:t>
            </w:r>
            <w:r w:rsidR="004B344F">
              <w:rPr>
                <w:rFonts w:ascii="Arial" w:hAnsi="Arial" w:cs="Arial"/>
                <w:sz w:val="24"/>
                <w:szCs w:val="24"/>
              </w:rPr>
              <w:t>4</w:t>
            </w:r>
            <w:r w:rsidRPr="004A11CB">
              <w:rPr>
                <w:rFonts w:ascii="Arial" w:hAnsi="Arial" w:cs="Arial"/>
                <w:sz w:val="24"/>
                <w:szCs w:val="24"/>
              </w:rPr>
              <w:t>] Prover funcionalidade de filtração pela mais Antigas nas Notícias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4F35236" w14:textId="430F846F" w:rsidR="00617E1B" w:rsidRPr="004A11CB" w:rsidRDefault="0010135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5A5B803" w14:textId="519358EC" w:rsidR="00617E1B" w:rsidRPr="004A11CB" w:rsidRDefault="00A42B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filtra as Notícias pelas mais antigas</w:t>
            </w:r>
          </w:p>
        </w:tc>
      </w:tr>
      <w:tr w:rsidR="00617E1B" w:rsidRPr="00ED4F2B" w14:paraId="58FED066"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99A66B4" w14:textId="4CFFECD3" w:rsidR="00617E1B" w:rsidRPr="004A11CB" w:rsidRDefault="009C1E7C" w:rsidP="002B2E19">
            <w:pPr>
              <w:spacing w:after="0" w:line="240" w:lineRule="auto"/>
              <w:rPr>
                <w:rFonts w:ascii="Arial" w:hAnsi="Arial" w:cs="Arial"/>
                <w:sz w:val="24"/>
                <w:szCs w:val="24"/>
              </w:rPr>
            </w:pPr>
            <w:r w:rsidRPr="004A11CB">
              <w:rPr>
                <w:rFonts w:ascii="Arial" w:hAnsi="Arial" w:cs="Arial"/>
                <w:sz w:val="24"/>
                <w:szCs w:val="24"/>
              </w:rPr>
              <w:t>[RF17</w:t>
            </w:r>
            <w:r w:rsidR="004B344F">
              <w:rPr>
                <w:rFonts w:ascii="Arial" w:hAnsi="Arial" w:cs="Arial"/>
                <w:sz w:val="24"/>
                <w:szCs w:val="24"/>
              </w:rPr>
              <w:t>5</w:t>
            </w:r>
            <w:r w:rsidRPr="004A11CB">
              <w:rPr>
                <w:rFonts w:ascii="Arial" w:hAnsi="Arial" w:cs="Arial"/>
                <w:sz w:val="24"/>
                <w:szCs w:val="24"/>
              </w:rPr>
              <w:t>] Prover botão de Filtragem de A-Z nas Notícias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362BF84" w14:textId="25FC0C83" w:rsidR="00617E1B" w:rsidRPr="004A11CB" w:rsidRDefault="00101355"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E59E04C" w14:textId="538D6CF1" w:rsidR="00617E1B" w:rsidRPr="004A11CB" w:rsidRDefault="00A42B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Aciona a funcionalidade de filtração das Notícias de A-Z.</w:t>
            </w:r>
          </w:p>
        </w:tc>
      </w:tr>
      <w:tr w:rsidR="00617E1B" w:rsidRPr="00ED4F2B" w14:paraId="3AA1A8B4"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7F481B5" w14:textId="4EF7BC50" w:rsidR="00617E1B" w:rsidRPr="004A11CB" w:rsidRDefault="009C1E7C" w:rsidP="002B2E19">
            <w:pPr>
              <w:spacing w:after="0" w:line="240" w:lineRule="auto"/>
              <w:rPr>
                <w:rFonts w:ascii="Arial" w:hAnsi="Arial" w:cs="Arial"/>
                <w:sz w:val="24"/>
                <w:szCs w:val="24"/>
              </w:rPr>
            </w:pPr>
            <w:r w:rsidRPr="004A11CB">
              <w:rPr>
                <w:rFonts w:ascii="Arial" w:hAnsi="Arial" w:cs="Arial"/>
                <w:sz w:val="24"/>
                <w:szCs w:val="24"/>
              </w:rPr>
              <w:t>[RF17</w:t>
            </w:r>
            <w:r w:rsidR="004B344F">
              <w:rPr>
                <w:rFonts w:ascii="Arial" w:hAnsi="Arial" w:cs="Arial"/>
                <w:sz w:val="24"/>
                <w:szCs w:val="24"/>
              </w:rPr>
              <w:t>6</w:t>
            </w:r>
            <w:r w:rsidRPr="004A11CB">
              <w:rPr>
                <w:rFonts w:ascii="Arial" w:hAnsi="Arial" w:cs="Arial"/>
                <w:sz w:val="24"/>
                <w:szCs w:val="24"/>
              </w:rPr>
              <w:t>] Prover botão de Filtragem de Z-A nas Notícias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A20BC38" w14:textId="1A363E02" w:rsidR="00617E1B" w:rsidRPr="004A11CB" w:rsidRDefault="00A42BA6"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4E18469" w14:textId="1A112540" w:rsidR="00617E1B" w:rsidRPr="004A11CB" w:rsidRDefault="00A42BA6" w:rsidP="002B2E19">
            <w:pPr>
              <w:keepNext/>
              <w:spacing w:after="0" w:line="240" w:lineRule="auto"/>
              <w:rPr>
                <w:rFonts w:ascii="Arial" w:eastAsia="Times New Roman" w:hAnsi="Arial" w:cs="Arial"/>
                <w:color w:val="000000"/>
                <w:sz w:val="24"/>
                <w:szCs w:val="24"/>
              </w:rPr>
            </w:pPr>
            <w:r w:rsidRPr="004A11CB">
              <w:rPr>
                <w:rFonts w:ascii="Arial" w:eastAsia="Times New Roman" w:hAnsi="Arial" w:cs="Arial"/>
                <w:color w:val="000000"/>
                <w:sz w:val="24"/>
                <w:szCs w:val="24"/>
              </w:rPr>
              <w:t>Botão que Aciona a funcionalidade de filtração das Notícias de Z-A.</w:t>
            </w:r>
          </w:p>
        </w:tc>
      </w:tr>
      <w:tr w:rsidR="00617E1B" w:rsidRPr="00ED4F2B" w14:paraId="17558DCC"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7D346B8" w14:textId="754A81FA" w:rsidR="00617E1B" w:rsidRPr="004A11CB" w:rsidRDefault="009C1E7C" w:rsidP="002B2E19">
            <w:pPr>
              <w:spacing w:after="0" w:line="240" w:lineRule="auto"/>
              <w:rPr>
                <w:rFonts w:ascii="Arial" w:hAnsi="Arial" w:cs="Arial"/>
                <w:sz w:val="24"/>
                <w:szCs w:val="24"/>
              </w:rPr>
            </w:pPr>
            <w:r w:rsidRPr="004A11CB">
              <w:rPr>
                <w:rFonts w:ascii="Arial" w:hAnsi="Arial" w:cs="Arial"/>
                <w:sz w:val="24"/>
                <w:szCs w:val="24"/>
              </w:rPr>
              <w:lastRenderedPageBreak/>
              <w:t>[RF17</w:t>
            </w:r>
            <w:r w:rsidR="004B344F">
              <w:rPr>
                <w:rFonts w:ascii="Arial" w:hAnsi="Arial" w:cs="Arial"/>
                <w:sz w:val="24"/>
                <w:szCs w:val="24"/>
              </w:rPr>
              <w:t>7</w:t>
            </w:r>
            <w:r w:rsidRPr="004A11CB">
              <w:rPr>
                <w:rFonts w:ascii="Arial" w:hAnsi="Arial" w:cs="Arial"/>
                <w:sz w:val="24"/>
                <w:szCs w:val="24"/>
              </w:rPr>
              <w:t>] Prover botão de Filtragem de recentes para antigas nas Notícias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F4CEAF1" w14:textId="0B717207" w:rsidR="00617E1B" w:rsidRPr="004A11CB" w:rsidRDefault="00F67DD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4DE1843" w14:textId="681905B6" w:rsidR="00617E1B" w:rsidRPr="004A11CB" w:rsidRDefault="00F67DDC"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Aciona a funcionalidade de filtração das Notícias das mais recentes para as mais velhas.</w:t>
            </w:r>
          </w:p>
        </w:tc>
      </w:tr>
      <w:tr w:rsidR="00617E1B" w:rsidRPr="00ED4F2B" w14:paraId="58667DF1"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32DCB69" w14:textId="591EB16C" w:rsidR="00617E1B" w:rsidRPr="004A11CB" w:rsidRDefault="009C1E7C" w:rsidP="002B2E19">
            <w:pPr>
              <w:spacing w:after="0" w:line="240" w:lineRule="auto"/>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78</w:t>
            </w:r>
            <w:r w:rsidRPr="004A11CB">
              <w:rPr>
                <w:rFonts w:ascii="Arial" w:hAnsi="Arial" w:cs="Arial"/>
                <w:sz w:val="24"/>
                <w:szCs w:val="24"/>
              </w:rPr>
              <w:t>] Prover botão de Filtragem de antigas para as recentes nas Notícias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EE1258D" w14:textId="6A6BFBF5" w:rsidR="00617E1B" w:rsidRPr="004A11CB" w:rsidRDefault="00F67DD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E6A8B14" w14:textId="62777FD2" w:rsidR="00617E1B" w:rsidRPr="004A11CB" w:rsidRDefault="009E5D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Aciona a funcionalidade de filtração das Notícias das mais antigas para as mais recentes</w:t>
            </w:r>
          </w:p>
        </w:tc>
      </w:tr>
      <w:tr w:rsidR="00617E1B" w:rsidRPr="00ED4F2B" w14:paraId="2F338987"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583B2D4" w14:textId="6EE63A61" w:rsidR="00617E1B" w:rsidRPr="004A11CB" w:rsidRDefault="009C1E7C" w:rsidP="002B2E19">
            <w:pPr>
              <w:spacing w:after="0" w:line="240" w:lineRule="auto"/>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79</w:t>
            </w:r>
            <w:r w:rsidRPr="004A11CB">
              <w:rPr>
                <w:rFonts w:ascii="Arial" w:hAnsi="Arial" w:cs="Arial"/>
                <w:sz w:val="24"/>
                <w:szCs w:val="24"/>
              </w:rPr>
              <w:t>] Prover funcionalidade de filtração de A-Z nas Notícias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8702989" w14:textId="48729BAB" w:rsidR="00617E1B" w:rsidRPr="004A11CB" w:rsidRDefault="00F67DD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1F6414B" w14:textId="5331E177" w:rsidR="00617E1B" w:rsidRPr="004A11CB" w:rsidRDefault="009E5D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filtra as Notícias de A-Z.</w:t>
            </w:r>
          </w:p>
        </w:tc>
      </w:tr>
      <w:tr w:rsidR="00617E1B" w:rsidRPr="00ED4F2B" w14:paraId="33F910E4"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5FE15511" w14:textId="51ADD4F3" w:rsidR="00617E1B" w:rsidRPr="004A11CB" w:rsidRDefault="009C1E7C" w:rsidP="002B2E19">
            <w:pPr>
              <w:spacing w:after="0" w:line="240" w:lineRule="auto"/>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80</w:t>
            </w:r>
            <w:r w:rsidRPr="004A11CB">
              <w:rPr>
                <w:rFonts w:ascii="Arial" w:hAnsi="Arial" w:cs="Arial"/>
                <w:sz w:val="24"/>
                <w:szCs w:val="24"/>
              </w:rPr>
              <w:t>] Prover funcionalidade de filtração de Z-A nas Notícias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2896283" w14:textId="1F6A7F37" w:rsidR="00617E1B" w:rsidRPr="004A11CB" w:rsidRDefault="00F67DD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B9526A9" w14:textId="0BA57854" w:rsidR="00617E1B" w:rsidRPr="004A11CB" w:rsidRDefault="009E5D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filtra as Notícias de Z-A</w:t>
            </w:r>
          </w:p>
        </w:tc>
      </w:tr>
      <w:tr w:rsidR="00617E1B" w:rsidRPr="00ED4F2B" w14:paraId="5365069F"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5CC77010" w14:textId="4583F1A4" w:rsidR="00617E1B" w:rsidRPr="004A11CB" w:rsidRDefault="009C1E7C" w:rsidP="002B2E19">
            <w:pPr>
              <w:spacing w:after="0" w:line="240" w:lineRule="auto"/>
              <w:rPr>
                <w:rFonts w:ascii="Arial" w:hAnsi="Arial" w:cs="Arial"/>
                <w:sz w:val="24"/>
                <w:szCs w:val="24"/>
              </w:rPr>
            </w:pPr>
            <w:r w:rsidRPr="004A11CB">
              <w:rPr>
                <w:rFonts w:ascii="Arial" w:hAnsi="Arial" w:cs="Arial"/>
                <w:sz w:val="24"/>
                <w:szCs w:val="24"/>
              </w:rPr>
              <w:t>[RF18</w:t>
            </w:r>
            <w:r w:rsidR="004B344F">
              <w:rPr>
                <w:rFonts w:ascii="Arial" w:hAnsi="Arial" w:cs="Arial"/>
                <w:sz w:val="24"/>
                <w:szCs w:val="24"/>
              </w:rPr>
              <w:t>1</w:t>
            </w:r>
            <w:r w:rsidRPr="004A11CB">
              <w:rPr>
                <w:rFonts w:ascii="Arial" w:hAnsi="Arial" w:cs="Arial"/>
                <w:sz w:val="24"/>
                <w:szCs w:val="24"/>
              </w:rPr>
              <w:t>] Prover funcionalidade de filtração pela mais recentes nas Notícias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A22F771" w14:textId="60541720" w:rsidR="00617E1B" w:rsidRPr="004A11CB" w:rsidRDefault="00F67DD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A7B9DE3" w14:textId="799F8CC6" w:rsidR="00617E1B" w:rsidRPr="004A11CB" w:rsidRDefault="009E5D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filtra as Notícias pela mais recentes</w:t>
            </w:r>
          </w:p>
        </w:tc>
      </w:tr>
      <w:tr w:rsidR="00617E1B" w:rsidRPr="00ED4F2B" w14:paraId="7E0FB3F5"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2252FC6" w14:textId="25B30C36" w:rsidR="00617E1B" w:rsidRPr="004A11CB" w:rsidRDefault="009C1E7C" w:rsidP="002B2E19">
            <w:pPr>
              <w:spacing w:after="0" w:line="240" w:lineRule="auto"/>
              <w:rPr>
                <w:rFonts w:ascii="Arial" w:hAnsi="Arial" w:cs="Arial"/>
                <w:sz w:val="24"/>
                <w:szCs w:val="24"/>
              </w:rPr>
            </w:pPr>
            <w:r w:rsidRPr="004A11CB">
              <w:rPr>
                <w:rFonts w:ascii="Arial" w:hAnsi="Arial" w:cs="Arial"/>
                <w:sz w:val="24"/>
                <w:szCs w:val="24"/>
              </w:rPr>
              <w:t>[RF18</w:t>
            </w:r>
            <w:r w:rsidR="004B344F">
              <w:rPr>
                <w:rFonts w:ascii="Arial" w:hAnsi="Arial" w:cs="Arial"/>
                <w:sz w:val="24"/>
                <w:szCs w:val="24"/>
              </w:rPr>
              <w:t>2</w:t>
            </w:r>
            <w:r w:rsidRPr="004A11CB">
              <w:rPr>
                <w:rFonts w:ascii="Arial" w:hAnsi="Arial" w:cs="Arial"/>
                <w:sz w:val="24"/>
                <w:szCs w:val="24"/>
              </w:rPr>
              <w:t>] Prover botão notícia</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7A65EEC" w14:textId="70E449EC" w:rsidR="00617E1B" w:rsidRPr="004A11CB" w:rsidRDefault="00F67DD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4947314" w14:textId="12609FF0" w:rsidR="00617E1B" w:rsidRPr="004A11CB" w:rsidRDefault="009E5D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ao ser clicado abre a notícia desejada</w:t>
            </w:r>
          </w:p>
        </w:tc>
      </w:tr>
      <w:tr w:rsidR="00617E1B" w:rsidRPr="00ED4F2B" w14:paraId="6659888E"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38263C91" w14:textId="66BC3828" w:rsidR="00617E1B" w:rsidRPr="004A11CB" w:rsidRDefault="009C1E7C" w:rsidP="002B2E19">
            <w:pPr>
              <w:spacing w:after="0" w:line="240" w:lineRule="auto"/>
              <w:rPr>
                <w:rFonts w:ascii="Arial" w:hAnsi="Arial" w:cs="Arial"/>
                <w:sz w:val="24"/>
                <w:szCs w:val="24"/>
              </w:rPr>
            </w:pPr>
            <w:r w:rsidRPr="004A11CB">
              <w:rPr>
                <w:rFonts w:ascii="Arial" w:hAnsi="Arial" w:cs="Arial"/>
                <w:sz w:val="24"/>
                <w:szCs w:val="24"/>
              </w:rPr>
              <w:t>[RF18</w:t>
            </w:r>
            <w:r w:rsidR="004B344F">
              <w:rPr>
                <w:rFonts w:ascii="Arial" w:hAnsi="Arial" w:cs="Arial"/>
                <w:sz w:val="24"/>
                <w:szCs w:val="24"/>
              </w:rPr>
              <w:t>3</w:t>
            </w:r>
            <w:r w:rsidRPr="004A11CB">
              <w:rPr>
                <w:rFonts w:ascii="Arial" w:hAnsi="Arial" w:cs="Arial"/>
                <w:sz w:val="24"/>
                <w:szCs w:val="24"/>
              </w:rPr>
              <w:t>] Prover funcionalidade de carregar notícias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DEE5427" w14:textId="6E073284" w:rsidR="00617E1B" w:rsidRPr="004A11CB" w:rsidRDefault="00F67DD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B1F2EF7" w14:textId="1F99BB8B" w:rsidR="00617E1B" w:rsidRPr="004A11CB" w:rsidRDefault="009E5D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carrega as notícias</w:t>
            </w:r>
          </w:p>
        </w:tc>
      </w:tr>
      <w:tr w:rsidR="00617E1B" w:rsidRPr="00ED4F2B" w14:paraId="781F5AE3"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56B9DBBA" w14:textId="268CA6AF" w:rsidR="00617E1B" w:rsidRPr="004A11CB" w:rsidRDefault="009C1E7C" w:rsidP="002B2E19">
            <w:pPr>
              <w:spacing w:after="0" w:line="240" w:lineRule="auto"/>
              <w:rPr>
                <w:rFonts w:ascii="Arial" w:hAnsi="Arial" w:cs="Arial"/>
                <w:sz w:val="24"/>
                <w:szCs w:val="24"/>
              </w:rPr>
            </w:pPr>
            <w:r w:rsidRPr="004A11CB">
              <w:rPr>
                <w:rFonts w:ascii="Arial" w:hAnsi="Arial" w:cs="Arial"/>
                <w:sz w:val="24"/>
                <w:szCs w:val="24"/>
              </w:rPr>
              <w:t>[RF18</w:t>
            </w:r>
            <w:r w:rsidR="004B344F">
              <w:rPr>
                <w:rFonts w:ascii="Arial" w:hAnsi="Arial" w:cs="Arial"/>
                <w:sz w:val="24"/>
                <w:szCs w:val="24"/>
              </w:rPr>
              <w:t>4</w:t>
            </w:r>
            <w:r w:rsidRPr="004A11CB">
              <w:rPr>
                <w:rFonts w:ascii="Arial" w:hAnsi="Arial" w:cs="Arial"/>
                <w:sz w:val="24"/>
                <w:szCs w:val="24"/>
              </w:rPr>
              <w:t>] - Prover funcionalidade de notícias mais vista</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32F3FCB" w14:textId="5FCFFD28" w:rsidR="00617E1B" w:rsidRPr="004A11CB" w:rsidRDefault="00F67DD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6AF24B1" w14:textId="1B9A8BF6" w:rsidR="00617E1B" w:rsidRPr="004A11CB" w:rsidRDefault="009E5D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 Funcionalidade que verifica quais as notícias mais vistas</w:t>
            </w:r>
          </w:p>
        </w:tc>
      </w:tr>
      <w:tr w:rsidR="00617E1B" w:rsidRPr="00ED4F2B" w14:paraId="381F7041"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4C782A2" w14:textId="5EC4CDC5" w:rsidR="00617E1B" w:rsidRPr="004A11CB" w:rsidRDefault="009C1E7C" w:rsidP="002B2E19">
            <w:pPr>
              <w:spacing w:after="0" w:line="240" w:lineRule="auto"/>
              <w:rPr>
                <w:rFonts w:ascii="Arial" w:hAnsi="Arial" w:cs="Arial"/>
                <w:sz w:val="24"/>
                <w:szCs w:val="24"/>
              </w:rPr>
            </w:pPr>
            <w:r w:rsidRPr="004A11CB">
              <w:rPr>
                <w:rFonts w:ascii="Arial" w:hAnsi="Arial" w:cs="Arial"/>
                <w:sz w:val="24"/>
                <w:szCs w:val="24"/>
              </w:rPr>
              <w:t>[RF18</w:t>
            </w:r>
            <w:r w:rsidR="004B344F">
              <w:rPr>
                <w:rFonts w:ascii="Arial" w:hAnsi="Arial" w:cs="Arial"/>
                <w:sz w:val="24"/>
                <w:szCs w:val="24"/>
              </w:rPr>
              <w:t>5</w:t>
            </w:r>
            <w:r w:rsidRPr="004A11CB">
              <w:rPr>
                <w:rFonts w:ascii="Arial" w:hAnsi="Arial" w:cs="Arial"/>
                <w:sz w:val="24"/>
                <w:szCs w:val="24"/>
              </w:rPr>
              <w:t>] Prover área de notícias mais vistas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4EB2710" w14:textId="3C6CD482" w:rsidR="00617E1B" w:rsidRPr="004A11CB" w:rsidRDefault="00F67DD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C468313" w14:textId="16C58374" w:rsidR="00617E1B" w:rsidRPr="004A11CB" w:rsidRDefault="009E5D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área que contará com as notícias mais vistas</w:t>
            </w:r>
          </w:p>
        </w:tc>
      </w:tr>
      <w:tr w:rsidR="00617E1B" w:rsidRPr="00ED4F2B" w14:paraId="19D0CEA0"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187B0AF" w14:textId="6F0ACAD1" w:rsidR="00617E1B" w:rsidRPr="004A11CB" w:rsidRDefault="009C1E7C" w:rsidP="002B2E19">
            <w:pPr>
              <w:spacing w:after="0" w:line="240" w:lineRule="auto"/>
              <w:rPr>
                <w:rFonts w:ascii="Arial" w:hAnsi="Arial" w:cs="Arial"/>
                <w:sz w:val="24"/>
                <w:szCs w:val="24"/>
              </w:rPr>
            </w:pPr>
            <w:r w:rsidRPr="004A11CB">
              <w:rPr>
                <w:rFonts w:ascii="Arial" w:hAnsi="Arial" w:cs="Arial"/>
                <w:sz w:val="24"/>
                <w:szCs w:val="24"/>
              </w:rPr>
              <w:t>[RF18</w:t>
            </w:r>
            <w:r w:rsidR="004B344F">
              <w:rPr>
                <w:rFonts w:ascii="Arial" w:hAnsi="Arial" w:cs="Arial"/>
                <w:sz w:val="24"/>
                <w:szCs w:val="24"/>
              </w:rPr>
              <w:t>6</w:t>
            </w:r>
            <w:r w:rsidRPr="004A11CB">
              <w:rPr>
                <w:rFonts w:ascii="Arial" w:hAnsi="Arial" w:cs="Arial"/>
                <w:sz w:val="24"/>
                <w:szCs w:val="24"/>
              </w:rPr>
              <w:t>] Prover funcionalidade que carrega as notificações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D91EF30" w14:textId="7630FC0B" w:rsidR="00617E1B" w:rsidRPr="004A11CB" w:rsidRDefault="00F67DD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291AE19" w14:textId="0C6DB5F9" w:rsidR="00617E1B" w:rsidRPr="004A11CB" w:rsidRDefault="009E5D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Funcionalidade que carrega as notificações na área de notificações</w:t>
            </w:r>
          </w:p>
        </w:tc>
      </w:tr>
      <w:tr w:rsidR="00617E1B" w:rsidRPr="00ED4F2B" w14:paraId="044E1E98"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00DB3C5" w14:textId="5A3055CD" w:rsidR="00617E1B" w:rsidRPr="004A11CB" w:rsidRDefault="009C1E7C" w:rsidP="002B2E19">
            <w:pPr>
              <w:spacing w:after="0" w:line="240" w:lineRule="auto"/>
              <w:rPr>
                <w:rFonts w:ascii="Arial" w:hAnsi="Arial" w:cs="Arial"/>
                <w:sz w:val="24"/>
                <w:szCs w:val="24"/>
              </w:rPr>
            </w:pPr>
            <w:r w:rsidRPr="004A11CB">
              <w:rPr>
                <w:rFonts w:ascii="Arial" w:hAnsi="Arial" w:cs="Arial"/>
                <w:sz w:val="24"/>
                <w:szCs w:val="24"/>
              </w:rPr>
              <w:t>[RF18</w:t>
            </w:r>
            <w:r w:rsidR="004B344F">
              <w:rPr>
                <w:rFonts w:ascii="Arial" w:hAnsi="Arial" w:cs="Arial"/>
                <w:sz w:val="24"/>
                <w:szCs w:val="24"/>
              </w:rPr>
              <w:t>7</w:t>
            </w:r>
            <w:r w:rsidRPr="004A11CB">
              <w:rPr>
                <w:rFonts w:ascii="Arial" w:hAnsi="Arial" w:cs="Arial"/>
                <w:sz w:val="24"/>
                <w:szCs w:val="24"/>
              </w:rPr>
              <w:t>] Prover botão “Usuário”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8B633C0" w14:textId="2F5F1F1A" w:rsidR="00617E1B" w:rsidRPr="004A11CB" w:rsidRDefault="00F67DD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0EC4CE2" w14:textId="5873E19D" w:rsidR="00617E1B" w:rsidRPr="004A11CB" w:rsidRDefault="009E5D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à direita do header do site, que abre um menu com opções</w:t>
            </w:r>
          </w:p>
        </w:tc>
      </w:tr>
      <w:tr w:rsidR="00617E1B" w:rsidRPr="00ED4F2B" w14:paraId="234EE514"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5FAACC49" w14:textId="041EDA53" w:rsidR="00617E1B" w:rsidRPr="004A11CB" w:rsidRDefault="009C1E7C" w:rsidP="002B2E19">
            <w:pPr>
              <w:spacing w:after="0" w:line="240" w:lineRule="auto"/>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88</w:t>
            </w:r>
            <w:r w:rsidRPr="004A11CB">
              <w:rPr>
                <w:rFonts w:ascii="Arial" w:hAnsi="Arial" w:cs="Arial"/>
                <w:sz w:val="24"/>
                <w:szCs w:val="24"/>
              </w:rPr>
              <w:t>] Prover botão “Perfil” no menu do usuário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66BE503" w14:textId="34A678B6" w:rsidR="00617E1B" w:rsidRPr="004A11CB" w:rsidRDefault="00F67DD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43D6B6B" w14:textId="3C249D2A" w:rsidR="00617E1B" w:rsidRPr="004A11CB" w:rsidRDefault="009E5D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redireciona o usuário para seu perfil</w:t>
            </w:r>
          </w:p>
        </w:tc>
      </w:tr>
      <w:tr w:rsidR="00617E1B" w:rsidRPr="00ED4F2B" w14:paraId="7319CEC7"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DDDC472" w14:textId="722EE9CA" w:rsidR="00617E1B" w:rsidRPr="004A11CB" w:rsidRDefault="009C1E7C" w:rsidP="002B2E19">
            <w:pPr>
              <w:spacing w:after="0" w:line="240" w:lineRule="auto"/>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89</w:t>
            </w:r>
            <w:r w:rsidRPr="004A11CB">
              <w:rPr>
                <w:rFonts w:ascii="Arial" w:hAnsi="Arial" w:cs="Arial"/>
                <w:sz w:val="24"/>
                <w:szCs w:val="24"/>
              </w:rPr>
              <w:t>] Prover botão “Configurações” no menu do usuário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FC64E56" w14:textId="33EB5580" w:rsidR="00617E1B" w:rsidRPr="004A11CB" w:rsidRDefault="00F67DD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5B81C13" w14:textId="0DBB7730" w:rsidR="00617E1B" w:rsidRPr="004A11CB" w:rsidRDefault="009E5D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abre as configurações do site</w:t>
            </w:r>
          </w:p>
        </w:tc>
      </w:tr>
      <w:tr w:rsidR="00617E1B" w:rsidRPr="00ED4F2B" w14:paraId="682D3704"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244D21B" w14:textId="1D42EB25" w:rsidR="00617E1B" w:rsidRPr="004A11CB" w:rsidRDefault="009C1E7C" w:rsidP="002B2E19">
            <w:pPr>
              <w:spacing w:after="0" w:line="240" w:lineRule="auto"/>
              <w:rPr>
                <w:rFonts w:ascii="Arial" w:hAnsi="Arial" w:cs="Arial"/>
                <w:sz w:val="24"/>
                <w:szCs w:val="24"/>
              </w:rPr>
            </w:pPr>
            <w:r w:rsidRPr="004A11CB">
              <w:rPr>
                <w:rFonts w:ascii="Arial" w:hAnsi="Arial" w:cs="Arial"/>
                <w:sz w:val="24"/>
                <w:szCs w:val="24"/>
              </w:rPr>
              <w:t>[RF19</w:t>
            </w:r>
            <w:r w:rsidR="004B344F">
              <w:rPr>
                <w:rFonts w:ascii="Arial" w:hAnsi="Arial" w:cs="Arial"/>
                <w:sz w:val="24"/>
                <w:szCs w:val="24"/>
              </w:rPr>
              <w:t>0</w:t>
            </w:r>
            <w:r w:rsidRPr="004A11CB">
              <w:rPr>
                <w:rFonts w:ascii="Arial" w:hAnsi="Arial" w:cs="Arial"/>
                <w:sz w:val="24"/>
                <w:szCs w:val="24"/>
              </w:rPr>
              <w:t>] Prover Menu de configurações do site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53D5808" w14:textId="23E2AB11" w:rsidR="00617E1B" w:rsidRPr="004A11CB" w:rsidRDefault="00F67DD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D671F6C" w14:textId="07806789" w:rsidR="00617E1B" w:rsidRPr="004A11CB" w:rsidRDefault="009E5D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Menu com todas as configurações do site</w:t>
            </w:r>
          </w:p>
        </w:tc>
      </w:tr>
      <w:tr w:rsidR="00617E1B" w:rsidRPr="00ED4F2B" w14:paraId="106F5872"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43EA885" w14:textId="5EBFF301" w:rsidR="00617E1B" w:rsidRPr="004A11CB" w:rsidRDefault="009C1E7C" w:rsidP="002B2E19">
            <w:pPr>
              <w:spacing w:after="0" w:line="240" w:lineRule="auto"/>
              <w:rPr>
                <w:rFonts w:ascii="Arial" w:hAnsi="Arial" w:cs="Arial"/>
                <w:sz w:val="24"/>
                <w:szCs w:val="24"/>
              </w:rPr>
            </w:pPr>
            <w:r w:rsidRPr="004A11CB">
              <w:rPr>
                <w:rFonts w:ascii="Arial" w:hAnsi="Arial" w:cs="Arial"/>
                <w:sz w:val="24"/>
                <w:szCs w:val="24"/>
              </w:rPr>
              <w:lastRenderedPageBreak/>
              <w:t>[RF19</w:t>
            </w:r>
            <w:r w:rsidR="004B344F">
              <w:rPr>
                <w:rFonts w:ascii="Arial" w:hAnsi="Arial" w:cs="Arial"/>
                <w:sz w:val="24"/>
                <w:szCs w:val="24"/>
              </w:rPr>
              <w:t>1</w:t>
            </w:r>
            <w:r w:rsidRPr="004A11CB">
              <w:rPr>
                <w:rFonts w:ascii="Arial" w:hAnsi="Arial" w:cs="Arial"/>
                <w:sz w:val="24"/>
                <w:szCs w:val="24"/>
              </w:rPr>
              <w:t>] Prover botão “Ajuda e Suporte” no menu do usuário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2D3E5E3" w14:textId="3D27C730" w:rsidR="00617E1B" w:rsidRPr="004A11CB" w:rsidRDefault="00F67DD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626FAC6" w14:textId="2B78BAC7" w:rsidR="00617E1B" w:rsidRPr="004A11CB" w:rsidRDefault="009E5DA6"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abre o menu de ajuda e suporte</w:t>
            </w:r>
          </w:p>
        </w:tc>
      </w:tr>
      <w:tr w:rsidR="00617E1B" w:rsidRPr="00ED4F2B" w14:paraId="22353FE0"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652CBD9" w14:textId="461B19DB" w:rsidR="00617E1B" w:rsidRPr="004A11CB" w:rsidRDefault="009C1E7C" w:rsidP="002B2E19">
            <w:pPr>
              <w:widowControl w:val="0"/>
              <w:rPr>
                <w:rFonts w:ascii="Arial" w:hAnsi="Arial" w:cs="Arial"/>
                <w:sz w:val="24"/>
                <w:szCs w:val="24"/>
              </w:rPr>
            </w:pPr>
            <w:r w:rsidRPr="004A11CB">
              <w:rPr>
                <w:rFonts w:ascii="Arial" w:hAnsi="Arial" w:cs="Arial"/>
                <w:sz w:val="24"/>
                <w:szCs w:val="24"/>
              </w:rPr>
              <w:t>[RF19</w:t>
            </w:r>
            <w:r w:rsidR="004B344F">
              <w:rPr>
                <w:rFonts w:ascii="Arial" w:hAnsi="Arial" w:cs="Arial"/>
                <w:sz w:val="24"/>
                <w:szCs w:val="24"/>
              </w:rPr>
              <w:t>2</w:t>
            </w:r>
            <w:r w:rsidRPr="004A11CB">
              <w:rPr>
                <w:rFonts w:ascii="Arial" w:hAnsi="Arial" w:cs="Arial"/>
                <w:sz w:val="24"/>
                <w:szCs w:val="24"/>
              </w:rPr>
              <w:t>]</w:t>
            </w:r>
            <w:r w:rsidR="004B344F">
              <w:rPr>
                <w:rFonts w:ascii="Arial" w:hAnsi="Arial" w:cs="Arial"/>
                <w:sz w:val="24"/>
                <w:szCs w:val="24"/>
              </w:rPr>
              <w:t xml:space="preserve"> </w:t>
            </w:r>
            <w:r w:rsidRPr="004A11CB">
              <w:rPr>
                <w:rFonts w:ascii="Arial" w:hAnsi="Arial" w:cs="Arial"/>
                <w:sz w:val="24"/>
                <w:szCs w:val="24"/>
              </w:rPr>
              <w:t>Prover menu de “Ajuda e Suporte”;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1633C8B" w14:textId="5F74D4BD" w:rsidR="00617E1B" w:rsidRPr="004A11CB" w:rsidRDefault="00F67DD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7166BE0" w14:textId="0326F399" w:rsidR="00617E1B" w:rsidRPr="004A11CB" w:rsidRDefault="004A11CB"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Menu com todas as informações e suporte necessário</w:t>
            </w:r>
          </w:p>
        </w:tc>
      </w:tr>
      <w:tr w:rsidR="00617E1B" w:rsidRPr="00ED4F2B" w14:paraId="14E6BCD9"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660CD8C" w14:textId="3B69C44E" w:rsidR="00617E1B" w:rsidRPr="004A11CB" w:rsidRDefault="009C1E7C" w:rsidP="002B2E19">
            <w:pPr>
              <w:spacing w:after="0" w:line="240" w:lineRule="auto"/>
              <w:rPr>
                <w:rFonts w:ascii="Arial" w:hAnsi="Arial" w:cs="Arial"/>
                <w:sz w:val="24"/>
                <w:szCs w:val="24"/>
              </w:rPr>
            </w:pPr>
            <w:r w:rsidRPr="004A11CB">
              <w:rPr>
                <w:rFonts w:ascii="Arial" w:hAnsi="Arial" w:cs="Arial"/>
                <w:sz w:val="24"/>
                <w:szCs w:val="24"/>
              </w:rPr>
              <w:t>[RF19</w:t>
            </w:r>
            <w:r w:rsidR="004B344F">
              <w:rPr>
                <w:rFonts w:ascii="Arial" w:hAnsi="Arial" w:cs="Arial"/>
                <w:sz w:val="24"/>
                <w:szCs w:val="24"/>
              </w:rPr>
              <w:t>3</w:t>
            </w:r>
            <w:r w:rsidRPr="004A11CB">
              <w:rPr>
                <w:rFonts w:ascii="Arial" w:hAnsi="Arial" w:cs="Arial"/>
                <w:sz w:val="24"/>
                <w:szCs w:val="24"/>
              </w:rPr>
              <w:t>] Prover botão “Feedback” no menu do usuário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ABA66B9" w14:textId="3230A021" w:rsidR="00617E1B" w:rsidRPr="004A11CB" w:rsidRDefault="00F67DD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C03B294" w14:textId="2F639756" w:rsidR="00617E1B" w:rsidRPr="004A11CB" w:rsidRDefault="004A11CB"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abrirá um formulário a ser preenchido pelo usuário</w:t>
            </w:r>
          </w:p>
        </w:tc>
      </w:tr>
      <w:tr w:rsidR="00005B6C" w:rsidRPr="00ED4F2B" w14:paraId="7ECADFCC"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84D79CA" w14:textId="0E202362" w:rsidR="00005B6C" w:rsidRPr="004A11CB" w:rsidRDefault="00005B6C" w:rsidP="002B2E19">
            <w:pPr>
              <w:spacing w:after="0" w:line="240" w:lineRule="auto"/>
              <w:rPr>
                <w:rFonts w:ascii="Arial" w:hAnsi="Arial" w:cs="Arial"/>
                <w:sz w:val="24"/>
                <w:szCs w:val="24"/>
              </w:rPr>
            </w:pPr>
            <w:r w:rsidRPr="004A11CB">
              <w:rPr>
                <w:rFonts w:ascii="Arial" w:hAnsi="Arial" w:cs="Arial"/>
                <w:sz w:val="24"/>
                <w:szCs w:val="24"/>
              </w:rPr>
              <w:t>[RF19</w:t>
            </w:r>
            <w:r w:rsidR="004B344F">
              <w:rPr>
                <w:rFonts w:ascii="Arial" w:hAnsi="Arial" w:cs="Arial"/>
                <w:sz w:val="24"/>
                <w:szCs w:val="24"/>
              </w:rPr>
              <w:t>4</w:t>
            </w:r>
            <w:r w:rsidRPr="004A11CB">
              <w:rPr>
                <w:rFonts w:ascii="Arial" w:hAnsi="Arial" w:cs="Arial"/>
                <w:sz w:val="24"/>
                <w:szCs w:val="24"/>
              </w:rPr>
              <w:t>]</w:t>
            </w:r>
            <w:r w:rsidR="001E2211">
              <w:rPr>
                <w:rFonts w:ascii="Arial" w:hAnsi="Arial" w:cs="Arial"/>
                <w:sz w:val="24"/>
                <w:szCs w:val="24"/>
              </w:rPr>
              <w:t xml:space="preserve"> P</w:t>
            </w:r>
            <w:r w:rsidRPr="004A11CB">
              <w:rPr>
                <w:rFonts w:ascii="Arial" w:hAnsi="Arial" w:cs="Arial"/>
                <w:sz w:val="24"/>
                <w:szCs w:val="24"/>
              </w:rPr>
              <w:t>rover botão formulário de feedback</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F45FABF" w14:textId="3664CE2F" w:rsidR="00005B6C" w:rsidRPr="004A11CB" w:rsidRDefault="00F67DD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AB14C59" w14:textId="35E04648" w:rsidR="00005B6C" w:rsidRPr="004A11CB" w:rsidRDefault="004A11CB"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Formulário que o usuário poderá nos dar feedback.</w:t>
            </w:r>
            <w:r w:rsidR="00C93AB9">
              <w:rPr>
                <w:rFonts w:ascii="Arial" w:eastAsia="Times New Roman" w:hAnsi="Arial" w:cs="Arial"/>
                <w:color w:val="000000"/>
                <w:sz w:val="24"/>
                <w:szCs w:val="24"/>
              </w:rPr>
              <w:t xml:space="preserve"> Os campos para o formulário são: Nota e detalhes</w:t>
            </w:r>
          </w:p>
        </w:tc>
      </w:tr>
      <w:tr w:rsidR="00005B6C" w:rsidRPr="00ED4F2B" w14:paraId="0D1A7DEF"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31B9D764" w14:textId="10D97AD5" w:rsidR="00005B6C" w:rsidRPr="004A11CB" w:rsidRDefault="00005B6C" w:rsidP="002B2E19">
            <w:pPr>
              <w:spacing w:after="0" w:line="240" w:lineRule="auto"/>
              <w:rPr>
                <w:rFonts w:ascii="Arial" w:hAnsi="Arial" w:cs="Arial"/>
                <w:sz w:val="24"/>
                <w:szCs w:val="24"/>
              </w:rPr>
            </w:pPr>
            <w:r w:rsidRPr="004A11CB">
              <w:rPr>
                <w:rFonts w:ascii="Arial" w:hAnsi="Arial" w:cs="Arial"/>
                <w:sz w:val="24"/>
                <w:szCs w:val="24"/>
              </w:rPr>
              <w:t>[RF19</w:t>
            </w:r>
            <w:r w:rsidR="004B344F">
              <w:rPr>
                <w:rFonts w:ascii="Arial" w:hAnsi="Arial" w:cs="Arial"/>
                <w:sz w:val="24"/>
                <w:szCs w:val="24"/>
              </w:rPr>
              <w:t>5</w:t>
            </w:r>
            <w:r w:rsidRPr="004A11CB">
              <w:rPr>
                <w:rFonts w:ascii="Arial" w:hAnsi="Arial" w:cs="Arial"/>
                <w:sz w:val="24"/>
                <w:szCs w:val="24"/>
              </w:rPr>
              <w:t>] Prover botão “Sair” no menu do usuário;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188EACC" w14:textId="7B6DABB8" w:rsidR="00005B6C" w:rsidRPr="004A11CB" w:rsidRDefault="00F67DD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CA47B49" w14:textId="78715DFD" w:rsidR="00005B6C" w:rsidRPr="004A11CB" w:rsidRDefault="004A11CB"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sairá da conta do usuário</w:t>
            </w:r>
          </w:p>
        </w:tc>
      </w:tr>
      <w:tr w:rsidR="00005B6C" w:rsidRPr="00ED4F2B" w14:paraId="654BBA43"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798B852" w14:textId="6AD7A5A6" w:rsidR="00005B6C" w:rsidRPr="004A11CB" w:rsidRDefault="00005B6C" w:rsidP="002B2E19">
            <w:pPr>
              <w:widowControl w:val="0"/>
              <w:rPr>
                <w:rFonts w:ascii="Arial" w:hAnsi="Arial" w:cs="Arial"/>
                <w:sz w:val="24"/>
                <w:szCs w:val="24"/>
              </w:rPr>
            </w:pPr>
            <w:r w:rsidRPr="004A11CB">
              <w:rPr>
                <w:rFonts w:ascii="Arial" w:hAnsi="Arial" w:cs="Arial"/>
                <w:sz w:val="24"/>
                <w:szCs w:val="24"/>
              </w:rPr>
              <w:t>[RF19</w:t>
            </w:r>
            <w:r w:rsidR="004B344F">
              <w:rPr>
                <w:rFonts w:ascii="Arial" w:hAnsi="Arial" w:cs="Arial"/>
                <w:sz w:val="24"/>
                <w:szCs w:val="24"/>
              </w:rPr>
              <w:t>6</w:t>
            </w:r>
            <w:r w:rsidRPr="004A11CB">
              <w:rPr>
                <w:rFonts w:ascii="Arial" w:hAnsi="Arial" w:cs="Arial"/>
                <w:sz w:val="24"/>
                <w:szCs w:val="24"/>
              </w:rPr>
              <w:t>] Prover Barra de pesquisa geral;</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8E3D079" w14:textId="50BEE952" w:rsidR="00005B6C" w:rsidRPr="004A11CB" w:rsidRDefault="00F67DD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6C16BA7" w14:textId="206D97EE" w:rsidR="00005B6C" w:rsidRPr="004A11CB" w:rsidRDefault="004A11CB"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Barra que filtra todo o conteúdo do site</w:t>
            </w:r>
          </w:p>
        </w:tc>
      </w:tr>
      <w:tr w:rsidR="00005B6C" w:rsidRPr="00ED4F2B" w14:paraId="15F6B875"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5E7E1200" w14:textId="4898043F" w:rsidR="00005B6C" w:rsidRPr="004A11CB" w:rsidRDefault="00005B6C" w:rsidP="002B2E19">
            <w:pPr>
              <w:widowControl w:val="0"/>
              <w:rPr>
                <w:rFonts w:ascii="Arial" w:hAnsi="Arial" w:cs="Arial"/>
                <w:sz w:val="24"/>
                <w:szCs w:val="24"/>
              </w:rPr>
            </w:pPr>
            <w:r w:rsidRPr="004A11CB">
              <w:rPr>
                <w:rFonts w:ascii="Arial" w:hAnsi="Arial" w:cs="Arial"/>
                <w:sz w:val="24"/>
                <w:szCs w:val="24"/>
              </w:rPr>
              <w:t>[RF19</w:t>
            </w:r>
            <w:r w:rsidR="004B344F">
              <w:rPr>
                <w:rFonts w:ascii="Arial" w:hAnsi="Arial" w:cs="Arial"/>
                <w:sz w:val="24"/>
                <w:szCs w:val="24"/>
              </w:rPr>
              <w:t>7</w:t>
            </w:r>
            <w:r w:rsidRPr="004A11CB">
              <w:rPr>
                <w:rFonts w:ascii="Arial" w:hAnsi="Arial" w:cs="Arial"/>
                <w:sz w:val="24"/>
                <w:szCs w:val="24"/>
              </w:rPr>
              <w:t>] Prover botão Logo na Header;</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5856CE8" w14:textId="15554A59" w:rsidR="00005B6C" w:rsidRPr="004A11CB" w:rsidRDefault="00F67DDC" w:rsidP="002B2E19">
            <w:pPr>
              <w:spacing w:after="0" w:line="240" w:lineRule="auto"/>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AAFD122" w14:textId="15A61621" w:rsidR="00005B6C" w:rsidRPr="004A11CB" w:rsidRDefault="004A11CB" w:rsidP="002B2E19">
            <w:pPr>
              <w:keepNext/>
              <w:spacing w:after="0" w:line="240" w:lineRule="auto"/>
              <w:rPr>
                <w:rFonts w:ascii="Arial" w:eastAsia="Times New Roman" w:hAnsi="Arial" w:cs="Arial"/>
                <w:color w:val="000000"/>
                <w:sz w:val="24"/>
                <w:szCs w:val="24"/>
              </w:rPr>
            </w:pPr>
            <w:r w:rsidRPr="004A11CB">
              <w:rPr>
                <w:rFonts w:ascii="Arial" w:hAnsi="Arial" w:cs="Arial"/>
                <w:sz w:val="24"/>
                <w:szCs w:val="24"/>
              </w:rPr>
              <w:t>botão que contará com o logotipo do site, e ele terá a função de navegar para a página home.</w:t>
            </w:r>
          </w:p>
        </w:tc>
      </w:tr>
      <w:tr w:rsidR="000776B7" w:rsidRPr="00ED4F2B" w14:paraId="532487D8"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ADD8F37" w14:textId="453D80C7" w:rsidR="000776B7" w:rsidRPr="000776B7" w:rsidRDefault="00B977EA" w:rsidP="002B2E19">
            <w:pPr>
              <w:widowControl w:val="0"/>
              <w:rPr>
                <w:rFonts w:ascii="Arial" w:hAnsi="Arial" w:cs="Arial"/>
                <w:sz w:val="24"/>
                <w:szCs w:val="24"/>
              </w:rPr>
            </w:pPr>
            <w:r w:rsidRPr="00B977EA">
              <w:rPr>
                <w:rFonts w:ascii="Arial" w:hAnsi="Arial" w:cs="Arial"/>
                <w:sz w:val="24"/>
                <w:szCs w:val="24"/>
              </w:rPr>
              <w:t>[RF198] - Prover botão de Adicionar contato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0CBFBB0" w14:textId="6DA4A84B" w:rsidR="000776B7" w:rsidRDefault="00B977EA" w:rsidP="002B2E19">
            <w:pPr>
              <w:spacing w:after="0" w:line="240" w:lineRule="auto"/>
              <w:rPr>
                <w:rFonts w:ascii="Arial" w:hAnsi="Arial" w:cs="Arial"/>
                <w:sz w:val="24"/>
                <w:szCs w:val="24"/>
              </w:rPr>
            </w:pPr>
            <w:r>
              <w:rPr>
                <w:rFonts w:ascii="Arial" w:hAnsi="Arial" w:cs="Arial"/>
                <w:color w:val="000000"/>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C834615" w14:textId="0DE51B7D" w:rsidR="000776B7" w:rsidRPr="000776B7" w:rsidRDefault="00B977EA" w:rsidP="002B2E19">
            <w:pPr>
              <w:keepNext/>
              <w:spacing w:after="0" w:line="240" w:lineRule="auto"/>
              <w:rPr>
                <w:rFonts w:ascii="Arial" w:hAnsi="Arial" w:cs="Arial"/>
                <w:sz w:val="24"/>
                <w:szCs w:val="24"/>
              </w:rPr>
            </w:pPr>
            <w:r>
              <w:rPr>
                <w:rFonts w:ascii="Arial" w:hAnsi="Arial" w:cs="Arial"/>
                <w:color w:val="000000"/>
              </w:rPr>
              <w:t>Botão que abrirá um formulário a ser preenchido com o nome do contato a ser adicionado.</w:t>
            </w:r>
          </w:p>
        </w:tc>
      </w:tr>
      <w:tr w:rsidR="000776B7" w:rsidRPr="00ED4F2B" w14:paraId="790CF7E4"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523BE46" w14:textId="77B4B63A" w:rsidR="000776B7" w:rsidRPr="000776B7" w:rsidRDefault="00B977EA" w:rsidP="002B2E19">
            <w:pPr>
              <w:widowControl w:val="0"/>
              <w:rPr>
                <w:rFonts w:ascii="Arial" w:hAnsi="Arial" w:cs="Arial"/>
                <w:sz w:val="24"/>
                <w:szCs w:val="24"/>
              </w:rPr>
            </w:pPr>
            <w:r>
              <w:rPr>
                <w:rFonts w:ascii="Arial" w:hAnsi="Arial" w:cs="Arial"/>
                <w:sz w:val="24"/>
                <w:szCs w:val="24"/>
              </w:rPr>
              <w:t>[RF199]</w:t>
            </w:r>
            <w:r w:rsidRPr="00C32D79">
              <w:rPr>
                <w:rFonts w:ascii="Arial" w:hAnsi="Arial" w:cs="Arial"/>
                <w:sz w:val="24"/>
                <w:szCs w:val="24"/>
              </w:rPr>
              <w:t xml:space="preserve"> prover botão de gerenciamento de pastas </w:t>
            </w:r>
            <w:r w:rsidRPr="00B977EA">
              <w:rPr>
                <w:rFonts w:ascii="Arial" w:hAnsi="Arial" w:cs="Arial"/>
                <w:sz w:val="24"/>
                <w:szCs w:val="24"/>
              </w:rPr>
              <w:t>dos materiais</w:t>
            </w:r>
            <w:r w:rsidRPr="00C32D79">
              <w:rPr>
                <w:rFonts w:ascii="Arial" w:hAnsi="Arial" w:cs="Arial"/>
                <w:sz w:val="24"/>
                <w:szCs w:val="24"/>
              </w:rPr>
              <w: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7475B53" w14:textId="0F4599A1" w:rsidR="000776B7" w:rsidRDefault="00B977EA" w:rsidP="002B2E19">
            <w:pPr>
              <w:spacing w:after="0" w:line="240" w:lineRule="auto"/>
              <w:rPr>
                <w:rFonts w:ascii="Arial" w:hAnsi="Arial" w:cs="Arial"/>
                <w:sz w:val="24"/>
                <w:szCs w:val="24"/>
              </w:rPr>
            </w:pPr>
            <w:r>
              <w:rPr>
                <w:rFonts w:ascii="Arial" w:hAnsi="Arial" w:cs="Arial"/>
                <w:color w:val="000000"/>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7873519" w14:textId="3D4095E6" w:rsidR="000776B7" w:rsidRPr="000776B7" w:rsidRDefault="00B977EA" w:rsidP="002B2E19">
            <w:pPr>
              <w:keepNext/>
              <w:spacing w:after="0" w:line="240" w:lineRule="auto"/>
              <w:rPr>
                <w:rFonts w:ascii="Arial" w:hAnsi="Arial" w:cs="Arial"/>
                <w:sz w:val="24"/>
                <w:szCs w:val="24"/>
              </w:rPr>
            </w:pPr>
            <w:r>
              <w:rPr>
                <w:rFonts w:ascii="Arial" w:hAnsi="Arial" w:cs="Arial"/>
                <w:color w:val="000000"/>
              </w:rPr>
              <w:t>Botão que vai mostrar as configurações das pastas do materiais</w:t>
            </w:r>
          </w:p>
        </w:tc>
      </w:tr>
      <w:tr w:rsidR="000776B7" w:rsidRPr="00ED4F2B" w14:paraId="0377B995"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78EF6CA" w14:textId="479AB601" w:rsidR="000776B7" w:rsidRPr="004A11CB" w:rsidRDefault="000776B7" w:rsidP="002B2E19">
            <w:pPr>
              <w:widowControl w:val="0"/>
              <w:rPr>
                <w:rFonts w:ascii="Arial" w:hAnsi="Arial" w:cs="Arial"/>
                <w:sz w:val="24"/>
                <w:szCs w:val="24"/>
              </w:rPr>
            </w:pPr>
            <w:r w:rsidRPr="000776B7">
              <w:rPr>
                <w:rFonts w:ascii="Arial" w:hAnsi="Arial" w:cs="Arial"/>
                <w:sz w:val="24"/>
                <w:szCs w:val="24"/>
              </w:rPr>
              <w:t xml:space="preserve">[RF200] - </w:t>
            </w:r>
            <w:r w:rsidR="00B977EA" w:rsidRPr="00C32D79">
              <w:rPr>
                <w:rFonts w:ascii="Arial" w:hAnsi="Arial" w:cs="Arial"/>
                <w:sz w:val="24"/>
                <w:szCs w:val="24"/>
              </w:rPr>
              <w:t>Prover botão de Login usando dados de outras aplicações (Google, Facebook);</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29E5582" w14:textId="1B5BF253" w:rsidR="000776B7" w:rsidRPr="004A11CB" w:rsidRDefault="000776B7" w:rsidP="002B2E19">
            <w:pPr>
              <w:spacing w:after="0" w:line="240" w:lineRule="auto"/>
              <w:rPr>
                <w:rFonts w:ascii="Arial" w:hAnsi="Arial" w:cs="Arial"/>
                <w:sz w:val="24"/>
                <w:szCs w:val="24"/>
              </w:rPr>
            </w:pPr>
            <w:r>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F4349EB" w14:textId="3F557856" w:rsidR="000776B7" w:rsidRPr="004A11CB" w:rsidRDefault="000776B7" w:rsidP="002B2E19">
            <w:pPr>
              <w:keepNext/>
              <w:spacing w:after="0" w:line="240" w:lineRule="auto"/>
              <w:rPr>
                <w:rFonts w:ascii="Arial" w:hAnsi="Arial" w:cs="Arial"/>
                <w:sz w:val="24"/>
                <w:szCs w:val="24"/>
              </w:rPr>
            </w:pPr>
            <w:r w:rsidRPr="000776B7">
              <w:rPr>
                <w:rFonts w:ascii="Arial" w:hAnsi="Arial" w:cs="Arial"/>
                <w:sz w:val="24"/>
                <w:szCs w:val="24"/>
              </w:rPr>
              <w:t>botão que aciona a funcionalidade de filtragem de comentários do fórum.</w:t>
            </w:r>
          </w:p>
        </w:tc>
      </w:tr>
      <w:tr w:rsidR="000776B7" w:rsidRPr="00ED4F2B" w14:paraId="2B15BDB2"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3FFF1127" w14:textId="2456ABF1" w:rsidR="000776B7" w:rsidRPr="004A11CB" w:rsidRDefault="00B977EA" w:rsidP="002B2E19">
            <w:pPr>
              <w:widowControl w:val="0"/>
              <w:rPr>
                <w:rFonts w:ascii="Arial" w:hAnsi="Arial" w:cs="Arial"/>
                <w:sz w:val="24"/>
                <w:szCs w:val="24"/>
              </w:rPr>
            </w:pPr>
            <w:r>
              <w:rPr>
                <w:rFonts w:ascii="Arial" w:hAnsi="Arial" w:cs="Arial"/>
                <w:sz w:val="24"/>
                <w:szCs w:val="24"/>
              </w:rPr>
              <w:t>[RF201]</w:t>
            </w:r>
            <w:r w:rsidRPr="00F61219">
              <w:rPr>
                <w:rFonts w:ascii="Arial" w:hAnsi="Arial" w:cs="Arial"/>
                <w:sz w:val="24"/>
                <w:szCs w:val="24"/>
              </w:rPr>
              <w:t>Prover botão de opções no componente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741E035" w14:textId="73ADFF3B" w:rsidR="000776B7" w:rsidRPr="004A11CB" w:rsidRDefault="000776B7" w:rsidP="002B2E19">
            <w:pPr>
              <w:spacing w:after="0" w:line="240" w:lineRule="auto"/>
              <w:rPr>
                <w:rFonts w:ascii="Arial" w:hAnsi="Arial" w:cs="Arial"/>
                <w:sz w:val="24"/>
                <w:szCs w:val="24"/>
              </w:rPr>
            </w:pPr>
            <w:r>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5431F54" w14:textId="12449B24" w:rsidR="000776B7" w:rsidRPr="004A11CB" w:rsidRDefault="000776B7" w:rsidP="002B2E19">
            <w:pPr>
              <w:keepNext/>
              <w:spacing w:after="0" w:line="240" w:lineRule="auto"/>
              <w:rPr>
                <w:rFonts w:ascii="Arial" w:hAnsi="Arial" w:cs="Arial"/>
                <w:sz w:val="24"/>
                <w:szCs w:val="24"/>
              </w:rPr>
            </w:pPr>
            <w:r w:rsidRPr="000776B7">
              <w:rPr>
                <w:rFonts w:ascii="Arial" w:hAnsi="Arial" w:cs="Arial"/>
                <w:sz w:val="24"/>
                <w:szCs w:val="24"/>
              </w:rPr>
              <w:t>Descrição: botão que aciona a funcionalidade de modificar o perfil.</w:t>
            </w:r>
          </w:p>
        </w:tc>
      </w:tr>
      <w:tr w:rsidR="00B977EA" w:rsidRPr="00ED4F2B" w14:paraId="09149DEC"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BF573A9" w14:textId="67430A5A" w:rsidR="00B977EA" w:rsidRPr="000776B7" w:rsidRDefault="00B977EA" w:rsidP="002B2E19">
            <w:pPr>
              <w:widowControl w:val="0"/>
              <w:rPr>
                <w:rFonts w:ascii="Arial" w:hAnsi="Arial" w:cs="Arial"/>
                <w:sz w:val="24"/>
                <w:szCs w:val="24"/>
              </w:rPr>
            </w:pPr>
            <w:r w:rsidRPr="00B977EA">
              <w:rPr>
                <w:rFonts w:ascii="Arial" w:hAnsi="Arial" w:cs="Arial"/>
                <w:sz w:val="24"/>
                <w:szCs w:val="24"/>
              </w:rPr>
              <w:t>[RF202] adicionar funcionalidade que carrega os dados dos contatos recomendados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2631D38" w14:textId="76896821" w:rsidR="00B977EA" w:rsidRDefault="00B977EA" w:rsidP="002B2E19">
            <w:pPr>
              <w:spacing w:after="0" w:line="240" w:lineRule="auto"/>
              <w:rPr>
                <w:rFonts w:ascii="Arial" w:hAnsi="Arial" w:cs="Arial"/>
                <w:sz w:val="24"/>
                <w:szCs w:val="24"/>
              </w:rPr>
            </w:pPr>
            <w:r>
              <w:rPr>
                <w:rFonts w:ascii="Arial" w:hAnsi="Arial" w:cs="Arial"/>
                <w:color w:val="000000"/>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F64CCE0" w14:textId="2F8B8ADF" w:rsidR="00B977EA" w:rsidRPr="000776B7" w:rsidRDefault="00B977EA" w:rsidP="002B2E19">
            <w:pPr>
              <w:keepNext/>
              <w:spacing w:after="0" w:line="240" w:lineRule="auto"/>
              <w:rPr>
                <w:rFonts w:ascii="Arial" w:hAnsi="Arial" w:cs="Arial"/>
                <w:sz w:val="24"/>
                <w:szCs w:val="24"/>
              </w:rPr>
            </w:pPr>
            <w:r>
              <w:rPr>
                <w:rFonts w:ascii="Arial" w:hAnsi="Arial" w:cs="Arial"/>
                <w:color w:val="000000"/>
              </w:rPr>
              <w:t>Funcionalidade que carrega os dados dos contatos recomendados</w:t>
            </w:r>
          </w:p>
        </w:tc>
      </w:tr>
      <w:tr w:rsidR="00B977EA" w:rsidRPr="00ED4F2B" w14:paraId="33D218AA" w14:textId="77777777" w:rsidTr="002B2E19">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55DB1C8D" w14:textId="05555E01" w:rsidR="00B977EA" w:rsidRPr="000776B7" w:rsidRDefault="00B977EA" w:rsidP="002B2E19">
            <w:pPr>
              <w:widowControl w:val="0"/>
              <w:rPr>
                <w:rFonts w:ascii="Arial" w:hAnsi="Arial" w:cs="Arial"/>
                <w:sz w:val="24"/>
                <w:szCs w:val="24"/>
              </w:rPr>
            </w:pPr>
            <w:r w:rsidRPr="00B977EA">
              <w:rPr>
                <w:rFonts w:ascii="Arial" w:hAnsi="Arial" w:cs="Arial"/>
                <w:sz w:val="24"/>
                <w:szCs w:val="24"/>
              </w:rPr>
              <w:t>[RF203] prover área de conversas do fórum</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1E33A18" w14:textId="0514EBAF" w:rsidR="00B977EA" w:rsidRDefault="00B977EA" w:rsidP="002B2E19">
            <w:pPr>
              <w:spacing w:after="0" w:line="240" w:lineRule="auto"/>
              <w:rPr>
                <w:rFonts w:ascii="Arial" w:hAnsi="Arial" w:cs="Arial"/>
                <w:sz w:val="24"/>
                <w:szCs w:val="24"/>
              </w:rPr>
            </w:pPr>
            <w:r>
              <w:rPr>
                <w:rFonts w:ascii="Arial" w:hAnsi="Arial" w:cs="Arial"/>
                <w:color w:val="000000"/>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53881A3" w14:textId="25EE714F" w:rsidR="00B977EA" w:rsidRPr="000776B7" w:rsidRDefault="00B977EA" w:rsidP="002B2E19">
            <w:pPr>
              <w:keepNext/>
              <w:spacing w:after="0" w:line="240" w:lineRule="auto"/>
              <w:rPr>
                <w:rFonts w:ascii="Arial" w:hAnsi="Arial" w:cs="Arial"/>
                <w:sz w:val="24"/>
                <w:szCs w:val="24"/>
              </w:rPr>
            </w:pPr>
            <w:r>
              <w:rPr>
                <w:rFonts w:ascii="Arial" w:hAnsi="Arial" w:cs="Arial"/>
                <w:color w:val="000000"/>
              </w:rPr>
              <w:t>funcionalidade que carrega a área de discussão dos fóruns</w:t>
            </w:r>
          </w:p>
        </w:tc>
      </w:tr>
    </w:tbl>
    <w:p w14:paraId="08CBF708" w14:textId="176685AD" w:rsidR="00ED4F2B" w:rsidRPr="007B0029" w:rsidRDefault="007B0029" w:rsidP="007B0029">
      <w:pPr>
        <w:pStyle w:val="Legenda"/>
        <w:rPr>
          <w:rFonts w:cs="Arial"/>
        </w:rPr>
      </w:pPr>
      <w:bookmarkStart w:id="12" w:name="_Toc152342407"/>
      <w:r w:rsidRPr="007B0029">
        <w:rPr>
          <w:rFonts w:cs="Arial"/>
        </w:rPr>
        <w:t xml:space="preserve">Tabela </w:t>
      </w:r>
      <w:r w:rsidRPr="007B0029">
        <w:rPr>
          <w:rFonts w:cs="Arial"/>
        </w:rPr>
        <w:fldChar w:fldCharType="begin"/>
      </w:r>
      <w:r w:rsidRPr="007B0029">
        <w:rPr>
          <w:rFonts w:cs="Arial"/>
        </w:rPr>
        <w:instrText xml:space="preserve"> SEQ Tabela \* ARABIC </w:instrText>
      </w:r>
      <w:r w:rsidRPr="007B0029">
        <w:rPr>
          <w:rFonts w:cs="Arial"/>
        </w:rPr>
        <w:fldChar w:fldCharType="separate"/>
      </w:r>
      <w:r w:rsidR="007D38BC">
        <w:rPr>
          <w:rFonts w:cs="Arial"/>
          <w:noProof/>
        </w:rPr>
        <w:t>1</w:t>
      </w:r>
      <w:r w:rsidRPr="007B0029">
        <w:rPr>
          <w:rFonts w:cs="Arial"/>
        </w:rPr>
        <w:fldChar w:fldCharType="end"/>
      </w:r>
      <w:r w:rsidRPr="007B0029">
        <w:rPr>
          <w:rFonts w:cs="Arial"/>
        </w:rPr>
        <w:t xml:space="preserve"> - Fonte: Próprio grupo responsável por este projeto</w:t>
      </w:r>
      <w:bookmarkEnd w:id="12"/>
    </w:p>
    <w:p w14:paraId="39F60AC3" w14:textId="77777777" w:rsidR="001F3BE4" w:rsidRDefault="00E74CBC" w:rsidP="001C6E2E">
      <w:pPr>
        <w:pStyle w:val="Ttulo3"/>
        <w:ind w:left="0" w:firstLine="0"/>
      </w:pPr>
      <w:bookmarkStart w:id="13" w:name="_Toc152533232"/>
      <w:r>
        <w:lastRenderedPageBreak/>
        <w:t>Requisitos Não Funcionais</w:t>
      </w:r>
      <w:bookmarkEnd w:id="13"/>
    </w:p>
    <w:p w14:paraId="2F07AE89" w14:textId="77777777" w:rsidR="007801A1" w:rsidRDefault="007801A1">
      <w:pPr>
        <w:spacing w:after="120" w:line="360" w:lineRule="auto"/>
        <w:ind w:firstLine="709"/>
        <w:jc w:val="both"/>
        <w:rPr>
          <w:rFonts w:ascii="Arial" w:eastAsia="Arial" w:hAnsi="Arial" w:cs="Arial"/>
          <w:sz w:val="24"/>
          <w:szCs w:val="24"/>
        </w:rPr>
      </w:pPr>
      <w:r>
        <w:rPr>
          <w:rFonts w:ascii="Arial" w:eastAsia="Arial" w:hAnsi="Arial" w:cs="Arial"/>
          <w:sz w:val="24"/>
          <w:szCs w:val="24"/>
        </w:rPr>
        <w:t>Wazlawick define requisitos não-funcionais como elementos intrinsicamente ligados aos requisitos funcionais. Não-funcionais são questões envolvendo determinada função do sistema, mas que não são diretamente ligadas ao usuário em si. Um exemplo disso, mesmo que fuja do tema deste projeto, é a não efetuação de uma venda se o cartão de crédito for negado.</w:t>
      </w:r>
    </w:p>
    <w:p w14:paraId="01301325" w14:textId="77777777" w:rsidR="00352BB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Os requisitos não funcionais foram essenciais para entender o que seria necessário para que o nosso projeto funcionasse dentro do conformes, nele a gente percebeu os principais atributos e características que teria que ser implementados para que o nosso sistema atenda aos padrões de desempenho e qualidade adequados para os usuários</w:t>
      </w:r>
    </w:p>
    <w:p w14:paraId="54BF937D" w14:textId="0A8FD06F" w:rsidR="001F3BE4" w:rsidRDefault="00352BB4" w:rsidP="001E1F39">
      <w:pPr>
        <w:pStyle w:val="Tabelaseafins"/>
      </w:pPr>
      <w:r>
        <w:t>Tabela de Requisitos Não-Funcionais</w:t>
      </w:r>
    </w:p>
    <w:tbl>
      <w:tblPr>
        <w:tblW w:w="8260" w:type="dxa"/>
        <w:tblCellMar>
          <w:left w:w="70" w:type="dxa"/>
          <w:right w:w="70" w:type="dxa"/>
        </w:tblCellMar>
        <w:tblLook w:val="04A0" w:firstRow="1" w:lastRow="0" w:firstColumn="1" w:lastColumn="0" w:noHBand="0" w:noVBand="1"/>
      </w:tblPr>
      <w:tblGrid>
        <w:gridCol w:w="2900"/>
        <w:gridCol w:w="1420"/>
        <w:gridCol w:w="3940"/>
      </w:tblGrid>
      <w:tr w:rsidR="00352BB4" w:rsidRPr="00352BB4" w14:paraId="30906D50" w14:textId="77777777" w:rsidTr="004220CF">
        <w:trPr>
          <w:trHeight w:val="315"/>
        </w:trPr>
        <w:tc>
          <w:tcPr>
            <w:tcW w:w="2900" w:type="dxa"/>
            <w:tcBorders>
              <w:top w:val="single" w:sz="4" w:space="0" w:color="auto"/>
              <w:left w:val="single" w:sz="4" w:space="0" w:color="auto"/>
              <w:bottom w:val="single" w:sz="4" w:space="0" w:color="auto"/>
              <w:right w:val="single" w:sz="4" w:space="0" w:color="auto"/>
            </w:tcBorders>
            <w:shd w:val="clear" w:color="000000" w:fill="E7E6E6"/>
            <w:vAlign w:val="center"/>
            <w:hideMark/>
          </w:tcPr>
          <w:p w14:paraId="004F66D5" w14:textId="77777777" w:rsidR="00352BB4" w:rsidRPr="00352BB4" w:rsidRDefault="00352BB4" w:rsidP="004220CF">
            <w:pPr>
              <w:spacing w:after="0" w:line="240" w:lineRule="auto"/>
              <w:jc w:val="center"/>
              <w:rPr>
                <w:rFonts w:ascii="Arial" w:eastAsia="Times New Roman" w:hAnsi="Arial" w:cs="Arial"/>
                <w:b/>
                <w:bCs/>
                <w:color w:val="000000"/>
                <w:sz w:val="24"/>
                <w:szCs w:val="24"/>
              </w:rPr>
            </w:pPr>
            <w:r w:rsidRPr="00352BB4">
              <w:rPr>
                <w:rFonts w:ascii="Arial" w:eastAsia="Times New Roman" w:hAnsi="Arial" w:cs="Arial"/>
                <w:b/>
                <w:bCs/>
                <w:color w:val="000000"/>
                <w:sz w:val="24"/>
                <w:szCs w:val="24"/>
              </w:rPr>
              <w:t>Requisitos</w:t>
            </w:r>
          </w:p>
        </w:tc>
        <w:tc>
          <w:tcPr>
            <w:tcW w:w="1420" w:type="dxa"/>
            <w:tcBorders>
              <w:top w:val="single" w:sz="4" w:space="0" w:color="auto"/>
              <w:left w:val="nil"/>
              <w:bottom w:val="single" w:sz="4" w:space="0" w:color="auto"/>
              <w:right w:val="single" w:sz="4" w:space="0" w:color="auto"/>
            </w:tcBorders>
            <w:shd w:val="clear" w:color="000000" w:fill="E7E6E6"/>
            <w:noWrap/>
            <w:vAlign w:val="center"/>
            <w:hideMark/>
          </w:tcPr>
          <w:p w14:paraId="01289A47" w14:textId="77777777" w:rsidR="00352BB4" w:rsidRPr="00352BB4" w:rsidRDefault="00352BB4" w:rsidP="004220CF">
            <w:pPr>
              <w:spacing w:after="0" w:line="240" w:lineRule="auto"/>
              <w:jc w:val="center"/>
              <w:rPr>
                <w:rFonts w:ascii="Arial" w:eastAsia="Times New Roman" w:hAnsi="Arial" w:cs="Arial"/>
                <w:b/>
                <w:bCs/>
                <w:color w:val="000000"/>
                <w:sz w:val="24"/>
                <w:szCs w:val="24"/>
              </w:rPr>
            </w:pPr>
            <w:r w:rsidRPr="00352BB4">
              <w:rPr>
                <w:rFonts w:ascii="Arial" w:eastAsia="Times New Roman" w:hAnsi="Arial" w:cs="Arial"/>
                <w:b/>
                <w:bCs/>
                <w:color w:val="000000"/>
                <w:sz w:val="24"/>
                <w:szCs w:val="24"/>
              </w:rPr>
              <w:t>Prioridade</w:t>
            </w:r>
          </w:p>
        </w:tc>
        <w:tc>
          <w:tcPr>
            <w:tcW w:w="3940" w:type="dxa"/>
            <w:tcBorders>
              <w:top w:val="single" w:sz="4" w:space="0" w:color="auto"/>
              <w:left w:val="nil"/>
              <w:bottom w:val="single" w:sz="4" w:space="0" w:color="auto"/>
              <w:right w:val="single" w:sz="4" w:space="0" w:color="auto"/>
            </w:tcBorders>
            <w:shd w:val="clear" w:color="000000" w:fill="E7E6E6"/>
            <w:noWrap/>
            <w:vAlign w:val="center"/>
            <w:hideMark/>
          </w:tcPr>
          <w:p w14:paraId="0DB33F4F" w14:textId="77777777" w:rsidR="00352BB4" w:rsidRPr="00352BB4" w:rsidRDefault="00352BB4" w:rsidP="004220CF">
            <w:pPr>
              <w:spacing w:after="0" w:line="240" w:lineRule="auto"/>
              <w:jc w:val="center"/>
              <w:rPr>
                <w:rFonts w:ascii="Arial" w:eastAsia="Times New Roman" w:hAnsi="Arial" w:cs="Arial"/>
                <w:b/>
                <w:bCs/>
                <w:color w:val="000000"/>
                <w:sz w:val="24"/>
                <w:szCs w:val="24"/>
              </w:rPr>
            </w:pPr>
            <w:r w:rsidRPr="00352BB4">
              <w:rPr>
                <w:rFonts w:ascii="Arial" w:eastAsia="Times New Roman" w:hAnsi="Arial" w:cs="Arial"/>
                <w:b/>
                <w:bCs/>
                <w:color w:val="000000"/>
                <w:sz w:val="24"/>
                <w:szCs w:val="24"/>
              </w:rPr>
              <w:t>Descrição</w:t>
            </w:r>
          </w:p>
        </w:tc>
      </w:tr>
      <w:tr w:rsidR="00352BB4" w:rsidRPr="00352BB4" w14:paraId="245B63E8" w14:textId="77777777" w:rsidTr="004220CF">
        <w:trPr>
          <w:trHeight w:val="1602"/>
        </w:trPr>
        <w:tc>
          <w:tcPr>
            <w:tcW w:w="2900" w:type="dxa"/>
            <w:tcBorders>
              <w:top w:val="nil"/>
              <w:left w:val="single" w:sz="4" w:space="0" w:color="auto"/>
              <w:bottom w:val="nil"/>
              <w:right w:val="single" w:sz="4" w:space="0" w:color="auto"/>
            </w:tcBorders>
            <w:shd w:val="clear" w:color="000000" w:fill="FFFFFF"/>
            <w:vAlign w:val="center"/>
            <w:hideMark/>
          </w:tcPr>
          <w:p w14:paraId="2FBE6A49" w14:textId="58EF3FC5" w:rsidR="00352BB4" w:rsidRPr="00352BB4" w:rsidRDefault="006A5AE8" w:rsidP="004220C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[RNF001] </w:t>
            </w:r>
            <w:r w:rsidR="00352BB4" w:rsidRPr="00352BB4">
              <w:rPr>
                <w:rFonts w:ascii="Arial" w:eastAsia="Times New Roman" w:hAnsi="Arial" w:cs="Arial"/>
                <w:color w:val="000000"/>
                <w:sz w:val="24"/>
                <w:szCs w:val="24"/>
              </w:rPr>
              <w:t>Confiabilidade</w:t>
            </w:r>
          </w:p>
        </w:tc>
        <w:tc>
          <w:tcPr>
            <w:tcW w:w="1420" w:type="dxa"/>
            <w:tcBorders>
              <w:top w:val="nil"/>
              <w:left w:val="nil"/>
              <w:bottom w:val="nil"/>
              <w:right w:val="single" w:sz="4" w:space="0" w:color="auto"/>
            </w:tcBorders>
            <w:shd w:val="clear" w:color="000000" w:fill="FFFFFF"/>
            <w:vAlign w:val="center"/>
            <w:hideMark/>
          </w:tcPr>
          <w:p w14:paraId="37002C4A" w14:textId="77777777"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Alta</w:t>
            </w:r>
          </w:p>
        </w:tc>
        <w:tc>
          <w:tcPr>
            <w:tcW w:w="3940" w:type="dxa"/>
            <w:tcBorders>
              <w:top w:val="nil"/>
              <w:left w:val="nil"/>
              <w:bottom w:val="nil"/>
              <w:right w:val="single" w:sz="4" w:space="0" w:color="auto"/>
            </w:tcBorders>
            <w:shd w:val="clear" w:color="000000" w:fill="FFFFFF"/>
            <w:vAlign w:val="center"/>
            <w:hideMark/>
          </w:tcPr>
          <w:p w14:paraId="1CAFEE73" w14:textId="77777777"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 xml:space="preserve">A aplicação será confiável e não falhará com frequência, </w:t>
            </w:r>
            <w:r w:rsidRPr="00352BB4">
              <w:rPr>
                <w:rFonts w:ascii="Arial" w:eastAsia="Times New Roman" w:hAnsi="Arial" w:cs="Arial"/>
                <w:color w:val="000000"/>
                <w:sz w:val="24"/>
                <w:szCs w:val="24"/>
              </w:rPr>
              <w:br/>
              <w:t>para que os usuários possam confiar</w:t>
            </w:r>
            <w:r w:rsidRPr="00352BB4">
              <w:rPr>
                <w:rFonts w:ascii="Arial" w:eastAsia="Times New Roman" w:hAnsi="Arial" w:cs="Arial"/>
                <w:color w:val="000000"/>
                <w:sz w:val="24"/>
                <w:szCs w:val="24"/>
              </w:rPr>
              <w:br/>
              <w:t xml:space="preserve"> nela para armazenar suas </w:t>
            </w:r>
            <w:r w:rsidRPr="00352BB4">
              <w:rPr>
                <w:rFonts w:ascii="Arial" w:eastAsia="Times New Roman" w:hAnsi="Arial" w:cs="Arial"/>
                <w:color w:val="000000"/>
                <w:sz w:val="24"/>
                <w:szCs w:val="24"/>
              </w:rPr>
              <w:br/>
              <w:t>informações e dados.</w:t>
            </w:r>
          </w:p>
        </w:tc>
      </w:tr>
      <w:tr w:rsidR="00352BB4" w:rsidRPr="00352BB4" w14:paraId="7DFFFB45" w14:textId="77777777" w:rsidTr="004220CF">
        <w:trPr>
          <w:trHeight w:val="1500"/>
        </w:trPr>
        <w:tc>
          <w:tcPr>
            <w:tcW w:w="2900" w:type="dxa"/>
            <w:tcBorders>
              <w:top w:val="single" w:sz="4" w:space="0" w:color="auto"/>
              <w:left w:val="single" w:sz="4" w:space="0" w:color="auto"/>
              <w:bottom w:val="nil"/>
              <w:right w:val="single" w:sz="4" w:space="0" w:color="auto"/>
            </w:tcBorders>
            <w:shd w:val="clear" w:color="000000" w:fill="FFFFFF"/>
            <w:vAlign w:val="center"/>
            <w:hideMark/>
          </w:tcPr>
          <w:p w14:paraId="6114829C" w14:textId="7489A41F" w:rsidR="00352BB4" w:rsidRPr="00352BB4" w:rsidRDefault="006A5AE8" w:rsidP="004220C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[RNF002] </w:t>
            </w:r>
            <w:r w:rsidR="00352BB4" w:rsidRPr="00352BB4">
              <w:rPr>
                <w:rFonts w:ascii="Arial" w:eastAsia="Times New Roman" w:hAnsi="Arial" w:cs="Arial"/>
                <w:color w:val="000000"/>
                <w:sz w:val="24"/>
                <w:szCs w:val="24"/>
              </w:rPr>
              <w:t>Segurança e privacidade</w:t>
            </w:r>
          </w:p>
        </w:tc>
        <w:tc>
          <w:tcPr>
            <w:tcW w:w="1420" w:type="dxa"/>
            <w:tcBorders>
              <w:top w:val="single" w:sz="4" w:space="0" w:color="auto"/>
              <w:left w:val="nil"/>
              <w:bottom w:val="nil"/>
              <w:right w:val="single" w:sz="4" w:space="0" w:color="auto"/>
            </w:tcBorders>
            <w:shd w:val="clear" w:color="000000" w:fill="FFFFFF"/>
            <w:vAlign w:val="center"/>
            <w:hideMark/>
          </w:tcPr>
          <w:p w14:paraId="6AE397E0" w14:textId="77777777"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Alta</w:t>
            </w:r>
          </w:p>
        </w:tc>
        <w:tc>
          <w:tcPr>
            <w:tcW w:w="3940" w:type="dxa"/>
            <w:tcBorders>
              <w:top w:val="single" w:sz="4" w:space="0" w:color="auto"/>
              <w:left w:val="nil"/>
              <w:bottom w:val="nil"/>
              <w:right w:val="single" w:sz="4" w:space="0" w:color="auto"/>
            </w:tcBorders>
            <w:shd w:val="clear" w:color="000000" w:fill="FFFFFF"/>
            <w:vAlign w:val="center"/>
            <w:hideMark/>
          </w:tcPr>
          <w:p w14:paraId="38465A38" w14:textId="77777777"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Será segura e protegerá as informações pessoais dos usuários contra hackers e invasores mal-intencionados</w:t>
            </w:r>
          </w:p>
        </w:tc>
      </w:tr>
      <w:tr w:rsidR="00352BB4" w:rsidRPr="00352BB4" w14:paraId="2ED3A477" w14:textId="77777777" w:rsidTr="004220CF">
        <w:trPr>
          <w:trHeight w:val="1500"/>
        </w:trPr>
        <w:tc>
          <w:tcPr>
            <w:tcW w:w="2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57799B" w14:textId="756B8D16" w:rsidR="00352BB4" w:rsidRPr="00352BB4" w:rsidRDefault="006A5AE8" w:rsidP="004220C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[RNF003] </w:t>
            </w:r>
            <w:r w:rsidR="00352BB4" w:rsidRPr="00352BB4">
              <w:rPr>
                <w:rFonts w:ascii="Arial" w:eastAsia="Times New Roman" w:hAnsi="Arial" w:cs="Arial"/>
                <w:color w:val="000000"/>
                <w:sz w:val="24"/>
                <w:szCs w:val="24"/>
              </w:rPr>
              <w:t>Performance</w:t>
            </w:r>
          </w:p>
        </w:tc>
        <w:tc>
          <w:tcPr>
            <w:tcW w:w="1420" w:type="dxa"/>
            <w:tcBorders>
              <w:top w:val="single" w:sz="4" w:space="0" w:color="000000"/>
              <w:left w:val="nil"/>
              <w:bottom w:val="nil"/>
              <w:right w:val="nil"/>
            </w:tcBorders>
            <w:shd w:val="clear" w:color="000000" w:fill="FFFFFF"/>
            <w:vAlign w:val="center"/>
            <w:hideMark/>
          </w:tcPr>
          <w:p w14:paraId="16E10CBF" w14:textId="77777777"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Média</w:t>
            </w:r>
          </w:p>
        </w:tc>
        <w:tc>
          <w:tcPr>
            <w:tcW w:w="3940" w:type="dxa"/>
            <w:tcBorders>
              <w:top w:val="single" w:sz="4" w:space="0" w:color="auto"/>
              <w:left w:val="single" w:sz="4" w:space="0" w:color="auto"/>
              <w:bottom w:val="nil"/>
              <w:right w:val="single" w:sz="4" w:space="0" w:color="auto"/>
            </w:tcBorders>
            <w:shd w:val="clear" w:color="000000" w:fill="FFFFFF"/>
            <w:vAlign w:val="center"/>
            <w:hideMark/>
          </w:tcPr>
          <w:p w14:paraId="52B2C245" w14:textId="77777777"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Será rápida e responsiva, para que os usuários possam navegar facilmente e interagir com outros sem atrasos</w:t>
            </w:r>
          </w:p>
        </w:tc>
      </w:tr>
      <w:tr w:rsidR="00352BB4" w:rsidRPr="00352BB4" w14:paraId="5BDDD45E" w14:textId="77777777" w:rsidTr="004220CF">
        <w:trPr>
          <w:trHeight w:val="1215"/>
        </w:trPr>
        <w:tc>
          <w:tcPr>
            <w:tcW w:w="2900" w:type="dxa"/>
            <w:tcBorders>
              <w:top w:val="nil"/>
              <w:left w:val="single" w:sz="4" w:space="0" w:color="auto"/>
              <w:bottom w:val="nil"/>
              <w:right w:val="single" w:sz="4" w:space="0" w:color="auto"/>
            </w:tcBorders>
            <w:shd w:val="clear" w:color="000000" w:fill="FFFFFF"/>
            <w:vAlign w:val="center"/>
            <w:hideMark/>
          </w:tcPr>
          <w:p w14:paraId="08592314" w14:textId="721D9F0C" w:rsidR="00352BB4" w:rsidRPr="00352BB4" w:rsidRDefault="006A5AE8" w:rsidP="004220C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[RNF004] </w:t>
            </w:r>
            <w:r w:rsidR="00352BB4" w:rsidRPr="00352BB4">
              <w:rPr>
                <w:rFonts w:ascii="Arial" w:eastAsia="Times New Roman" w:hAnsi="Arial" w:cs="Arial"/>
                <w:color w:val="000000"/>
                <w:sz w:val="24"/>
                <w:szCs w:val="24"/>
              </w:rPr>
              <w:t>Compatibilidade</w:t>
            </w:r>
          </w:p>
        </w:tc>
        <w:tc>
          <w:tcPr>
            <w:tcW w:w="1420" w:type="dxa"/>
            <w:tcBorders>
              <w:top w:val="single" w:sz="4" w:space="0" w:color="auto"/>
              <w:left w:val="nil"/>
              <w:bottom w:val="nil"/>
              <w:right w:val="single" w:sz="4" w:space="0" w:color="auto"/>
            </w:tcBorders>
            <w:shd w:val="clear" w:color="000000" w:fill="FFFFFF"/>
            <w:vAlign w:val="center"/>
            <w:hideMark/>
          </w:tcPr>
          <w:p w14:paraId="5EA3726E" w14:textId="77777777"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Alta</w:t>
            </w:r>
          </w:p>
        </w:tc>
        <w:tc>
          <w:tcPr>
            <w:tcW w:w="3940" w:type="dxa"/>
            <w:tcBorders>
              <w:top w:val="single" w:sz="4" w:space="0" w:color="auto"/>
              <w:left w:val="nil"/>
              <w:bottom w:val="nil"/>
              <w:right w:val="single" w:sz="4" w:space="0" w:color="auto"/>
            </w:tcBorders>
            <w:shd w:val="clear" w:color="000000" w:fill="FFFFFF"/>
            <w:vAlign w:val="center"/>
            <w:hideMark/>
          </w:tcPr>
          <w:p w14:paraId="3F69E0B2" w14:textId="77777777"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Capacidade do site de funcionar corretamente em diferentes dispositivos, navegadores e sistemas operacionais</w:t>
            </w:r>
          </w:p>
        </w:tc>
      </w:tr>
      <w:tr w:rsidR="00352BB4" w:rsidRPr="00352BB4" w14:paraId="4CCFCDB8" w14:textId="77777777" w:rsidTr="004220CF">
        <w:trPr>
          <w:trHeight w:val="1515"/>
        </w:trPr>
        <w:tc>
          <w:tcPr>
            <w:tcW w:w="2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2913D4" w14:textId="12CB74B6" w:rsidR="00352BB4" w:rsidRPr="00352BB4" w:rsidRDefault="006A5AE8" w:rsidP="004220C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[RNF005] </w:t>
            </w:r>
            <w:r w:rsidR="00352BB4" w:rsidRPr="00352BB4">
              <w:rPr>
                <w:rFonts w:ascii="Arial" w:eastAsia="Times New Roman" w:hAnsi="Arial" w:cs="Arial"/>
                <w:color w:val="000000"/>
                <w:sz w:val="24"/>
                <w:szCs w:val="24"/>
              </w:rPr>
              <w:t>Atualizações / Manutenção</w:t>
            </w:r>
          </w:p>
        </w:tc>
        <w:tc>
          <w:tcPr>
            <w:tcW w:w="1420" w:type="dxa"/>
            <w:tcBorders>
              <w:top w:val="single" w:sz="4" w:space="0" w:color="000000"/>
              <w:left w:val="nil"/>
              <w:bottom w:val="nil"/>
              <w:right w:val="nil"/>
            </w:tcBorders>
            <w:shd w:val="clear" w:color="000000" w:fill="FFFFFF"/>
            <w:vAlign w:val="center"/>
            <w:hideMark/>
          </w:tcPr>
          <w:p w14:paraId="0AEAAB9F" w14:textId="77777777"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Alta</w:t>
            </w:r>
          </w:p>
        </w:tc>
        <w:tc>
          <w:tcPr>
            <w:tcW w:w="3940" w:type="dxa"/>
            <w:tcBorders>
              <w:top w:val="single" w:sz="4" w:space="0" w:color="auto"/>
              <w:left w:val="single" w:sz="4" w:space="0" w:color="auto"/>
              <w:bottom w:val="nil"/>
              <w:right w:val="single" w:sz="4" w:space="0" w:color="auto"/>
            </w:tcBorders>
            <w:shd w:val="clear" w:color="000000" w:fill="FFFFFF"/>
            <w:vAlign w:val="center"/>
            <w:hideMark/>
          </w:tcPr>
          <w:p w14:paraId="67C6B30C" w14:textId="77777777"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Será feita sempre que houver a necessidade de incrementação ou de modificação de alguma funcionalidade ou do próprio sistema</w:t>
            </w:r>
          </w:p>
        </w:tc>
      </w:tr>
      <w:tr w:rsidR="00352BB4" w:rsidRPr="00352BB4" w14:paraId="291D587B" w14:textId="77777777" w:rsidTr="004220CF">
        <w:trPr>
          <w:trHeight w:val="615"/>
        </w:trPr>
        <w:tc>
          <w:tcPr>
            <w:tcW w:w="2900" w:type="dxa"/>
            <w:tcBorders>
              <w:top w:val="nil"/>
              <w:left w:val="single" w:sz="4" w:space="0" w:color="auto"/>
              <w:bottom w:val="nil"/>
              <w:right w:val="single" w:sz="4" w:space="0" w:color="auto"/>
            </w:tcBorders>
            <w:shd w:val="clear" w:color="000000" w:fill="FFFFFF"/>
            <w:vAlign w:val="center"/>
            <w:hideMark/>
          </w:tcPr>
          <w:p w14:paraId="5B13D712" w14:textId="2F9B6406" w:rsidR="00352BB4" w:rsidRPr="00352BB4" w:rsidRDefault="006A5AE8" w:rsidP="004220C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[RNF006] </w:t>
            </w:r>
            <w:r w:rsidR="00352BB4" w:rsidRPr="00352BB4">
              <w:rPr>
                <w:rFonts w:ascii="Arial" w:eastAsia="Times New Roman" w:hAnsi="Arial" w:cs="Arial"/>
                <w:color w:val="000000"/>
                <w:sz w:val="24"/>
                <w:szCs w:val="24"/>
              </w:rPr>
              <w:t>Usabilidade</w:t>
            </w:r>
          </w:p>
        </w:tc>
        <w:tc>
          <w:tcPr>
            <w:tcW w:w="1420" w:type="dxa"/>
            <w:tcBorders>
              <w:top w:val="single" w:sz="4" w:space="0" w:color="auto"/>
              <w:left w:val="nil"/>
              <w:bottom w:val="nil"/>
              <w:right w:val="single" w:sz="4" w:space="0" w:color="auto"/>
            </w:tcBorders>
            <w:shd w:val="clear" w:color="000000" w:fill="FFFFFF"/>
            <w:vAlign w:val="center"/>
            <w:hideMark/>
          </w:tcPr>
          <w:p w14:paraId="232EB577" w14:textId="77777777"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Média</w:t>
            </w:r>
          </w:p>
        </w:tc>
        <w:tc>
          <w:tcPr>
            <w:tcW w:w="3940" w:type="dxa"/>
            <w:tcBorders>
              <w:top w:val="single" w:sz="4" w:space="0" w:color="auto"/>
              <w:left w:val="nil"/>
              <w:bottom w:val="nil"/>
              <w:right w:val="single" w:sz="4" w:space="0" w:color="auto"/>
            </w:tcBorders>
            <w:shd w:val="clear" w:color="000000" w:fill="FFFFFF"/>
            <w:vAlign w:val="center"/>
            <w:hideMark/>
          </w:tcPr>
          <w:p w14:paraId="51F46D99" w14:textId="77777777"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capacidade do site de ser fácil e intuitivo de usar pelos usuários</w:t>
            </w:r>
          </w:p>
        </w:tc>
      </w:tr>
      <w:tr w:rsidR="00352BB4" w:rsidRPr="00352BB4" w14:paraId="28024DC2" w14:textId="77777777" w:rsidTr="004220CF">
        <w:trPr>
          <w:trHeight w:val="1200"/>
        </w:trPr>
        <w:tc>
          <w:tcPr>
            <w:tcW w:w="2900" w:type="dxa"/>
            <w:tcBorders>
              <w:top w:val="single" w:sz="4" w:space="0" w:color="auto"/>
              <w:left w:val="single" w:sz="4" w:space="0" w:color="auto"/>
              <w:bottom w:val="nil"/>
              <w:right w:val="single" w:sz="4" w:space="0" w:color="auto"/>
            </w:tcBorders>
            <w:shd w:val="clear" w:color="000000" w:fill="FFFFFF"/>
            <w:vAlign w:val="center"/>
            <w:hideMark/>
          </w:tcPr>
          <w:p w14:paraId="65D82E9D" w14:textId="6AFBB687" w:rsidR="00352BB4" w:rsidRPr="00352BB4" w:rsidRDefault="006A5AE8" w:rsidP="004220C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lastRenderedPageBreak/>
              <w:t xml:space="preserve">[RNF007] </w:t>
            </w:r>
            <w:r w:rsidR="00352BB4" w:rsidRPr="00352BB4">
              <w:rPr>
                <w:rFonts w:ascii="Arial" w:eastAsia="Times New Roman" w:hAnsi="Arial" w:cs="Arial"/>
                <w:color w:val="000000"/>
                <w:sz w:val="24"/>
                <w:szCs w:val="24"/>
              </w:rPr>
              <w:t>Design fácil, intuitivo e bonito</w:t>
            </w:r>
          </w:p>
        </w:tc>
        <w:tc>
          <w:tcPr>
            <w:tcW w:w="1420" w:type="dxa"/>
            <w:tcBorders>
              <w:top w:val="single" w:sz="4" w:space="0" w:color="000000"/>
              <w:left w:val="nil"/>
              <w:bottom w:val="nil"/>
              <w:right w:val="nil"/>
            </w:tcBorders>
            <w:shd w:val="clear" w:color="000000" w:fill="FFFFFF"/>
            <w:vAlign w:val="center"/>
            <w:hideMark/>
          </w:tcPr>
          <w:p w14:paraId="31812543" w14:textId="77777777"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Baixa</w:t>
            </w:r>
          </w:p>
        </w:tc>
        <w:tc>
          <w:tcPr>
            <w:tcW w:w="3940" w:type="dxa"/>
            <w:tcBorders>
              <w:top w:val="single" w:sz="4" w:space="0" w:color="auto"/>
              <w:left w:val="single" w:sz="4" w:space="0" w:color="auto"/>
              <w:bottom w:val="nil"/>
              <w:right w:val="single" w:sz="4" w:space="0" w:color="auto"/>
            </w:tcBorders>
            <w:shd w:val="clear" w:color="000000" w:fill="FFFFFF"/>
            <w:vAlign w:val="center"/>
            <w:hideMark/>
          </w:tcPr>
          <w:p w14:paraId="427F4837" w14:textId="22AD7D5B"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Terá design fácil, prático e simples, para que todos os usuários possam usar a aplicação sem dificuldades.</w:t>
            </w:r>
          </w:p>
        </w:tc>
      </w:tr>
      <w:tr w:rsidR="00352BB4" w:rsidRPr="00352BB4" w14:paraId="15F741A6" w14:textId="77777777" w:rsidTr="004220CF">
        <w:trPr>
          <w:trHeight w:val="1200"/>
        </w:trPr>
        <w:tc>
          <w:tcPr>
            <w:tcW w:w="2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6DD4E7" w14:textId="1077FAE5" w:rsidR="00352BB4" w:rsidRPr="00352BB4" w:rsidRDefault="006A5AE8" w:rsidP="004220C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[RNF008] </w:t>
            </w:r>
            <w:r w:rsidR="00352BB4" w:rsidRPr="00352BB4">
              <w:rPr>
                <w:rFonts w:ascii="Arial" w:eastAsia="Times New Roman" w:hAnsi="Arial" w:cs="Arial"/>
                <w:color w:val="000000"/>
                <w:sz w:val="24"/>
                <w:szCs w:val="24"/>
              </w:rPr>
              <w:t>Escalabilidade</w:t>
            </w:r>
          </w:p>
        </w:tc>
        <w:tc>
          <w:tcPr>
            <w:tcW w:w="1420" w:type="dxa"/>
            <w:tcBorders>
              <w:top w:val="single" w:sz="4" w:space="0" w:color="auto"/>
              <w:left w:val="nil"/>
              <w:bottom w:val="nil"/>
              <w:right w:val="single" w:sz="4" w:space="0" w:color="auto"/>
            </w:tcBorders>
            <w:shd w:val="clear" w:color="000000" w:fill="FFFFFF"/>
            <w:vAlign w:val="center"/>
            <w:hideMark/>
          </w:tcPr>
          <w:p w14:paraId="3F8DA26C" w14:textId="77777777"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Alta</w:t>
            </w:r>
          </w:p>
        </w:tc>
        <w:tc>
          <w:tcPr>
            <w:tcW w:w="3940" w:type="dxa"/>
            <w:tcBorders>
              <w:top w:val="single" w:sz="4" w:space="0" w:color="auto"/>
              <w:left w:val="nil"/>
              <w:bottom w:val="nil"/>
              <w:right w:val="single" w:sz="4" w:space="0" w:color="auto"/>
            </w:tcBorders>
            <w:shd w:val="clear" w:color="000000" w:fill="FFFFFF"/>
            <w:vAlign w:val="center"/>
            <w:hideMark/>
          </w:tcPr>
          <w:p w14:paraId="379CD07E" w14:textId="77777777"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Será capaz de lidar com o número necessário de usuários sem qualquer degradação no desempenho</w:t>
            </w:r>
          </w:p>
        </w:tc>
      </w:tr>
      <w:tr w:rsidR="00352BB4" w:rsidRPr="00352BB4" w14:paraId="173550CD" w14:textId="77777777" w:rsidTr="004220CF">
        <w:trPr>
          <w:trHeight w:val="1215"/>
        </w:trPr>
        <w:tc>
          <w:tcPr>
            <w:tcW w:w="2900" w:type="dxa"/>
            <w:tcBorders>
              <w:top w:val="nil"/>
              <w:left w:val="single" w:sz="4" w:space="0" w:color="auto"/>
              <w:bottom w:val="nil"/>
              <w:right w:val="single" w:sz="4" w:space="0" w:color="auto"/>
            </w:tcBorders>
            <w:shd w:val="clear" w:color="000000" w:fill="FFFFFF"/>
            <w:vAlign w:val="center"/>
            <w:hideMark/>
          </w:tcPr>
          <w:p w14:paraId="499E48E8" w14:textId="12466EFC" w:rsidR="00352BB4" w:rsidRPr="00352BB4" w:rsidRDefault="006A5AE8" w:rsidP="004220C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[RNF009] </w:t>
            </w:r>
            <w:r w:rsidR="00352BB4" w:rsidRPr="00352BB4">
              <w:rPr>
                <w:rFonts w:ascii="Arial" w:eastAsia="Times New Roman" w:hAnsi="Arial" w:cs="Arial"/>
                <w:color w:val="000000"/>
                <w:sz w:val="24"/>
                <w:szCs w:val="24"/>
              </w:rPr>
              <w:t>Exibição do momento da publicação</w:t>
            </w:r>
          </w:p>
        </w:tc>
        <w:tc>
          <w:tcPr>
            <w:tcW w:w="1420" w:type="dxa"/>
            <w:tcBorders>
              <w:top w:val="single" w:sz="4" w:space="0" w:color="000000"/>
              <w:left w:val="nil"/>
              <w:bottom w:val="nil"/>
              <w:right w:val="nil"/>
            </w:tcBorders>
            <w:shd w:val="clear" w:color="000000" w:fill="FFFFFF"/>
            <w:vAlign w:val="center"/>
            <w:hideMark/>
          </w:tcPr>
          <w:p w14:paraId="585FD0AF" w14:textId="77777777"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Baixa</w:t>
            </w:r>
          </w:p>
        </w:tc>
        <w:tc>
          <w:tcPr>
            <w:tcW w:w="3940" w:type="dxa"/>
            <w:tcBorders>
              <w:top w:val="single" w:sz="4" w:space="0" w:color="auto"/>
              <w:left w:val="single" w:sz="4" w:space="0" w:color="auto"/>
              <w:bottom w:val="nil"/>
              <w:right w:val="single" w:sz="4" w:space="0" w:color="auto"/>
            </w:tcBorders>
            <w:shd w:val="clear" w:color="000000" w:fill="FFFFFF"/>
            <w:vAlign w:val="center"/>
            <w:hideMark/>
          </w:tcPr>
          <w:p w14:paraId="6ED5B2B2" w14:textId="77777777"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Será exibido o momento da publicação da postagem</w:t>
            </w:r>
          </w:p>
        </w:tc>
      </w:tr>
      <w:tr w:rsidR="00352BB4" w:rsidRPr="00352BB4" w14:paraId="114DC734" w14:textId="77777777" w:rsidTr="004220CF">
        <w:trPr>
          <w:trHeight w:val="1200"/>
        </w:trPr>
        <w:tc>
          <w:tcPr>
            <w:tcW w:w="2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697EF1" w14:textId="74E871E3"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 xml:space="preserve"> </w:t>
            </w:r>
            <w:r w:rsidR="006A5AE8">
              <w:rPr>
                <w:rFonts w:ascii="Arial" w:eastAsia="Times New Roman" w:hAnsi="Arial" w:cs="Arial"/>
                <w:color w:val="000000"/>
                <w:sz w:val="24"/>
                <w:szCs w:val="24"/>
              </w:rPr>
              <w:t xml:space="preserve">[RNF010] </w:t>
            </w:r>
            <w:r w:rsidRPr="00352BB4">
              <w:rPr>
                <w:rFonts w:ascii="Arial" w:eastAsia="Times New Roman" w:hAnsi="Arial" w:cs="Arial"/>
                <w:color w:val="000000"/>
                <w:sz w:val="24"/>
                <w:szCs w:val="24"/>
              </w:rPr>
              <w:t>Acessibilidade</w:t>
            </w:r>
          </w:p>
        </w:tc>
        <w:tc>
          <w:tcPr>
            <w:tcW w:w="1420" w:type="dxa"/>
            <w:tcBorders>
              <w:top w:val="single" w:sz="4" w:space="0" w:color="000000"/>
              <w:left w:val="nil"/>
              <w:bottom w:val="nil"/>
              <w:right w:val="nil"/>
            </w:tcBorders>
            <w:shd w:val="clear" w:color="000000" w:fill="FFFFFF"/>
            <w:vAlign w:val="center"/>
            <w:hideMark/>
          </w:tcPr>
          <w:p w14:paraId="3137E5C7" w14:textId="77777777"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Alta</w:t>
            </w:r>
          </w:p>
        </w:tc>
        <w:tc>
          <w:tcPr>
            <w:tcW w:w="39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76D171" w14:textId="77777777"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A aplicação será acessível a usuários com deficiências visuais ou motoras, para que eles possam usufruir sem complicações</w:t>
            </w:r>
          </w:p>
        </w:tc>
      </w:tr>
      <w:tr w:rsidR="00352BB4" w:rsidRPr="00352BB4" w14:paraId="0E96E028" w14:textId="77777777" w:rsidTr="004220CF">
        <w:trPr>
          <w:trHeight w:val="1500"/>
        </w:trPr>
        <w:tc>
          <w:tcPr>
            <w:tcW w:w="2900" w:type="dxa"/>
            <w:tcBorders>
              <w:top w:val="nil"/>
              <w:left w:val="single" w:sz="4" w:space="0" w:color="auto"/>
              <w:bottom w:val="single" w:sz="4" w:space="0" w:color="auto"/>
              <w:right w:val="single" w:sz="4" w:space="0" w:color="auto"/>
            </w:tcBorders>
            <w:shd w:val="clear" w:color="auto" w:fill="auto"/>
            <w:vAlign w:val="center"/>
            <w:hideMark/>
          </w:tcPr>
          <w:p w14:paraId="6FDFBFA0" w14:textId="45A4B0CC" w:rsidR="00352BB4" w:rsidRPr="00352BB4" w:rsidRDefault="006A5AE8" w:rsidP="004220C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[RN</w:t>
            </w:r>
            <w:r w:rsidR="00BD78CC">
              <w:rPr>
                <w:rFonts w:ascii="Arial" w:eastAsia="Times New Roman" w:hAnsi="Arial" w:cs="Arial"/>
                <w:color w:val="000000"/>
                <w:sz w:val="24"/>
                <w:szCs w:val="24"/>
              </w:rPr>
              <w:t xml:space="preserve">F011] </w:t>
            </w:r>
            <w:r w:rsidR="00352BB4" w:rsidRPr="00352BB4">
              <w:rPr>
                <w:rFonts w:ascii="Arial" w:eastAsia="Times New Roman" w:hAnsi="Arial" w:cs="Arial"/>
                <w:color w:val="000000"/>
                <w:sz w:val="24"/>
                <w:szCs w:val="24"/>
              </w:rPr>
              <w:t>Internacionalização</w:t>
            </w:r>
          </w:p>
        </w:tc>
        <w:tc>
          <w:tcPr>
            <w:tcW w:w="1420" w:type="dxa"/>
            <w:tcBorders>
              <w:top w:val="single" w:sz="4" w:space="0" w:color="000000"/>
              <w:left w:val="nil"/>
              <w:bottom w:val="nil"/>
              <w:right w:val="nil"/>
            </w:tcBorders>
            <w:shd w:val="clear" w:color="000000" w:fill="FFFFFF"/>
            <w:vAlign w:val="center"/>
            <w:hideMark/>
          </w:tcPr>
          <w:p w14:paraId="75C73DA1" w14:textId="77777777"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Média</w:t>
            </w:r>
          </w:p>
        </w:tc>
        <w:tc>
          <w:tcPr>
            <w:tcW w:w="3940" w:type="dxa"/>
            <w:tcBorders>
              <w:top w:val="nil"/>
              <w:left w:val="single" w:sz="4" w:space="0" w:color="auto"/>
              <w:bottom w:val="nil"/>
              <w:right w:val="single" w:sz="4" w:space="0" w:color="auto"/>
            </w:tcBorders>
            <w:shd w:val="clear" w:color="000000" w:fill="FFFFFF"/>
            <w:vAlign w:val="center"/>
            <w:hideMark/>
          </w:tcPr>
          <w:p w14:paraId="779447E4" w14:textId="77777777"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A aplicação será capaz de suportar diferentes idiomas, para que diferentes tipos de usuários possam usá-lo sem problemas de comunicação</w:t>
            </w:r>
          </w:p>
        </w:tc>
      </w:tr>
      <w:tr w:rsidR="00352BB4" w:rsidRPr="00352BB4" w14:paraId="3F670BAF" w14:textId="77777777" w:rsidTr="004220CF">
        <w:trPr>
          <w:trHeight w:val="1515"/>
        </w:trPr>
        <w:tc>
          <w:tcPr>
            <w:tcW w:w="2900" w:type="dxa"/>
            <w:tcBorders>
              <w:top w:val="nil"/>
              <w:left w:val="single" w:sz="4" w:space="0" w:color="auto"/>
              <w:bottom w:val="nil"/>
              <w:right w:val="single" w:sz="4" w:space="0" w:color="auto"/>
            </w:tcBorders>
            <w:shd w:val="clear" w:color="000000" w:fill="FFFFFF"/>
            <w:vAlign w:val="center"/>
            <w:hideMark/>
          </w:tcPr>
          <w:p w14:paraId="4D22086A" w14:textId="0FA19D94" w:rsidR="00352BB4" w:rsidRPr="00352BB4" w:rsidRDefault="00462E04" w:rsidP="004220CF">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[RNF012] </w:t>
            </w:r>
            <w:r w:rsidR="00352BB4" w:rsidRPr="00352BB4">
              <w:rPr>
                <w:rFonts w:ascii="Arial" w:eastAsia="Times New Roman" w:hAnsi="Arial" w:cs="Arial"/>
                <w:color w:val="000000"/>
                <w:sz w:val="24"/>
                <w:szCs w:val="24"/>
              </w:rPr>
              <w:t>Conformidade</w:t>
            </w:r>
          </w:p>
        </w:tc>
        <w:tc>
          <w:tcPr>
            <w:tcW w:w="1420" w:type="dxa"/>
            <w:tcBorders>
              <w:top w:val="single" w:sz="4" w:space="0" w:color="000000"/>
              <w:left w:val="nil"/>
              <w:bottom w:val="nil"/>
              <w:right w:val="nil"/>
            </w:tcBorders>
            <w:shd w:val="clear" w:color="000000" w:fill="FFFFFF"/>
            <w:vAlign w:val="center"/>
            <w:hideMark/>
          </w:tcPr>
          <w:p w14:paraId="2DA9B8F4" w14:textId="77777777" w:rsidR="00352BB4" w:rsidRPr="00352BB4" w:rsidRDefault="00352BB4" w:rsidP="004220CF">
            <w:pPr>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Alta</w:t>
            </w:r>
          </w:p>
        </w:tc>
        <w:tc>
          <w:tcPr>
            <w:tcW w:w="3940" w:type="dxa"/>
            <w:tcBorders>
              <w:top w:val="single" w:sz="4" w:space="0" w:color="auto"/>
              <w:left w:val="single" w:sz="4" w:space="0" w:color="auto"/>
              <w:bottom w:val="nil"/>
              <w:right w:val="single" w:sz="4" w:space="0" w:color="auto"/>
            </w:tcBorders>
            <w:shd w:val="clear" w:color="000000" w:fill="FFFFFF"/>
            <w:vAlign w:val="center"/>
            <w:hideMark/>
          </w:tcPr>
          <w:p w14:paraId="63293870" w14:textId="77777777" w:rsidR="00352BB4" w:rsidRPr="00352BB4" w:rsidRDefault="00352BB4" w:rsidP="004220CF">
            <w:pPr>
              <w:keepNext/>
              <w:spacing w:after="0" w:line="240" w:lineRule="auto"/>
              <w:rPr>
                <w:rFonts w:ascii="Arial" w:eastAsia="Times New Roman" w:hAnsi="Arial" w:cs="Arial"/>
                <w:color w:val="000000"/>
                <w:sz w:val="24"/>
                <w:szCs w:val="24"/>
              </w:rPr>
            </w:pPr>
            <w:r w:rsidRPr="00352BB4">
              <w:rPr>
                <w:rFonts w:ascii="Arial" w:eastAsia="Times New Roman" w:hAnsi="Arial" w:cs="Arial"/>
                <w:color w:val="000000"/>
                <w:sz w:val="24"/>
                <w:szCs w:val="24"/>
              </w:rPr>
              <w:t>A aplicação estará em conformidade com as leis e regulamentos aplicáveis, como o Regulamento Geral de Proteção de Dados (GPDR) da União Europeia</w:t>
            </w:r>
          </w:p>
        </w:tc>
      </w:tr>
    </w:tbl>
    <w:p w14:paraId="64149692" w14:textId="01C4CA10" w:rsidR="00EA3C27" w:rsidRPr="00EA3C27" w:rsidRDefault="007B0029" w:rsidP="00EA3C27">
      <w:pPr>
        <w:pStyle w:val="Legenda"/>
        <w:rPr>
          <w:rFonts w:cs="Arial"/>
        </w:rPr>
      </w:pPr>
      <w:bookmarkStart w:id="14" w:name="_Toc152342408"/>
      <w:r w:rsidRPr="007B0029">
        <w:rPr>
          <w:rFonts w:cs="Arial"/>
        </w:rPr>
        <w:t xml:space="preserve">Tabela </w:t>
      </w:r>
      <w:r w:rsidRPr="007B0029">
        <w:rPr>
          <w:rFonts w:cs="Arial"/>
        </w:rPr>
        <w:fldChar w:fldCharType="begin"/>
      </w:r>
      <w:r w:rsidRPr="007B0029">
        <w:rPr>
          <w:rFonts w:cs="Arial"/>
        </w:rPr>
        <w:instrText xml:space="preserve"> SEQ Tabela \* ARABIC </w:instrText>
      </w:r>
      <w:r w:rsidRPr="007B0029">
        <w:rPr>
          <w:rFonts w:cs="Arial"/>
        </w:rPr>
        <w:fldChar w:fldCharType="separate"/>
      </w:r>
      <w:r w:rsidR="007D38BC">
        <w:rPr>
          <w:rFonts w:cs="Arial"/>
          <w:noProof/>
        </w:rPr>
        <w:t>2</w:t>
      </w:r>
      <w:r w:rsidRPr="007B0029">
        <w:rPr>
          <w:rFonts w:cs="Arial"/>
        </w:rPr>
        <w:fldChar w:fldCharType="end"/>
      </w:r>
      <w:r w:rsidRPr="007B0029">
        <w:rPr>
          <w:rFonts w:cs="Arial"/>
        </w:rPr>
        <w:t xml:space="preserve">  - Fonte: Próprio grupo responsável por este projeto</w:t>
      </w:r>
      <w:bookmarkEnd w:id="14"/>
    </w:p>
    <w:p w14:paraId="5489F475" w14:textId="77777777" w:rsidR="001F3BE4" w:rsidRDefault="00E74CBC" w:rsidP="001C6E2E">
      <w:pPr>
        <w:pStyle w:val="Ttulo3"/>
        <w:ind w:left="0" w:firstLine="0"/>
      </w:pPr>
      <w:bookmarkStart w:id="15" w:name="_Toc152533233"/>
      <w:r>
        <w:t>Prototipagem</w:t>
      </w:r>
      <w:bookmarkEnd w:id="15"/>
    </w:p>
    <w:p w14:paraId="0E612E45" w14:textId="6E4CA121" w:rsidR="00970656" w:rsidRPr="00970656" w:rsidRDefault="00945650" w:rsidP="00970656">
      <w:pPr>
        <w:spacing w:line="360" w:lineRule="auto"/>
        <w:ind w:firstLine="720"/>
        <w:jc w:val="both"/>
        <w:rPr>
          <w:rFonts w:ascii="Arial" w:hAnsi="Arial" w:cs="Arial"/>
          <w:sz w:val="24"/>
          <w:szCs w:val="24"/>
        </w:rPr>
      </w:pPr>
      <w:r>
        <w:rPr>
          <w:rFonts w:ascii="Arial" w:hAnsi="Arial" w:cs="Arial"/>
          <w:sz w:val="24"/>
          <w:szCs w:val="24"/>
        </w:rPr>
        <w:t>Wazlawick</w:t>
      </w:r>
      <w:r w:rsidR="00457707">
        <w:rPr>
          <w:rFonts w:ascii="Arial" w:hAnsi="Arial" w:cs="Arial"/>
          <w:sz w:val="24"/>
          <w:szCs w:val="24"/>
        </w:rPr>
        <w:t>(</w:t>
      </w:r>
      <w:r w:rsidR="00246329">
        <w:rPr>
          <w:rFonts w:ascii="Arial" w:hAnsi="Arial" w:cs="Arial"/>
          <w:sz w:val="24"/>
          <w:szCs w:val="24"/>
        </w:rPr>
        <w:t>2013</w:t>
      </w:r>
      <w:r w:rsidR="00457707">
        <w:rPr>
          <w:rFonts w:ascii="Arial" w:hAnsi="Arial" w:cs="Arial"/>
          <w:sz w:val="24"/>
          <w:szCs w:val="24"/>
        </w:rPr>
        <w:t>)</w:t>
      </w:r>
      <w:r>
        <w:rPr>
          <w:rFonts w:ascii="Arial" w:hAnsi="Arial" w:cs="Arial"/>
          <w:sz w:val="24"/>
          <w:szCs w:val="24"/>
        </w:rPr>
        <w:t>, em seu livro “</w:t>
      </w:r>
      <w:r w:rsidRPr="00945650">
        <w:rPr>
          <w:rFonts w:ascii="Arial" w:hAnsi="Arial" w:cs="Arial"/>
          <w:sz w:val="24"/>
          <w:szCs w:val="24"/>
        </w:rPr>
        <w:t xml:space="preserve">Engenharia de software: </w:t>
      </w:r>
      <w:r>
        <w:rPr>
          <w:rFonts w:ascii="Arial" w:hAnsi="Arial" w:cs="Arial"/>
          <w:sz w:val="24"/>
          <w:szCs w:val="24"/>
        </w:rPr>
        <w:t>C</w:t>
      </w:r>
      <w:r w:rsidRPr="00945650">
        <w:rPr>
          <w:rFonts w:ascii="Arial" w:hAnsi="Arial" w:cs="Arial"/>
          <w:sz w:val="24"/>
          <w:szCs w:val="24"/>
        </w:rPr>
        <w:t xml:space="preserve">onceitos e </w:t>
      </w:r>
      <w:r>
        <w:rPr>
          <w:rFonts w:ascii="Arial" w:hAnsi="Arial" w:cs="Arial"/>
          <w:sz w:val="24"/>
          <w:szCs w:val="24"/>
        </w:rPr>
        <w:t>P</w:t>
      </w:r>
      <w:r w:rsidRPr="00945650">
        <w:rPr>
          <w:rFonts w:ascii="Arial" w:hAnsi="Arial" w:cs="Arial"/>
          <w:sz w:val="24"/>
          <w:szCs w:val="24"/>
        </w:rPr>
        <w:t>ráticas</w:t>
      </w:r>
      <w:r>
        <w:rPr>
          <w:rFonts w:ascii="Arial" w:hAnsi="Arial" w:cs="Arial"/>
          <w:sz w:val="24"/>
          <w:szCs w:val="24"/>
        </w:rPr>
        <w:t>”, refere-se a prototipagem</w:t>
      </w:r>
      <w:r w:rsidR="001D6CD6">
        <w:rPr>
          <w:rFonts w:ascii="Arial" w:hAnsi="Arial" w:cs="Arial"/>
          <w:sz w:val="24"/>
          <w:szCs w:val="24"/>
        </w:rPr>
        <w:t xml:space="preserve"> uma etapa do processo de desenvolvimento de um projeto que consiste na criação de uma versão-modelo do produto, no entanto voltado apenas para aprovação e verificação do cliente. Essa etapa é fundamental, pois permite correções, ajustes e melhorias a serem feitas antes do desenvolvimento do produto real.</w:t>
      </w:r>
    </w:p>
    <w:p w14:paraId="4B74025F"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A prototipação das possíveis telas a serem feitas, tanto em baixa fidelidade (apresentada no Apêndice B) quanto em média fidelidade (apresentada no Apêndice F), foram de grande ajuda para o entendimento de como tudo deveria ser feito, e quais terias que ser os primeiros detalhes a serem desenvolvidos para que o projeto andasse da maneira esperada. Com o desenvolvimento destes protótipos, desde o </w:t>
      </w:r>
      <w:r>
        <w:rPr>
          <w:rFonts w:ascii="Arial" w:eastAsia="Arial" w:hAnsi="Arial" w:cs="Arial"/>
          <w:sz w:val="24"/>
          <w:szCs w:val="24"/>
        </w:rPr>
        <w:lastRenderedPageBreak/>
        <w:t>início do projeto, foi possível iniciar a codificação desde cedo, o que ajudou no adiantamento do desenvolvimento.</w:t>
      </w:r>
    </w:p>
    <w:p w14:paraId="3C8BD67F" w14:textId="281C6CBB" w:rsidR="001F3BE4" w:rsidRDefault="00970656" w:rsidP="008C1304">
      <w:pPr>
        <w:pStyle w:val="TituloSecundrio"/>
      </w:pPr>
      <w:r>
        <w:t xml:space="preserve">  </w:t>
      </w:r>
      <w:bookmarkStart w:id="16" w:name="_Toc152533234"/>
      <w:r w:rsidR="00E74CBC">
        <w:t>Estudo de Viabilidade</w:t>
      </w:r>
      <w:bookmarkEnd w:id="16"/>
    </w:p>
    <w:p w14:paraId="26EA80BA" w14:textId="46CE759F" w:rsidR="00A137C0" w:rsidRDefault="00AA6B83">
      <w:pPr>
        <w:spacing w:after="120" w:line="360" w:lineRule="auto"/>
        <w:ind w:firstLine="709"/>
        <w:jc w:val="both"/>
        <w:rPr>
          <w:rFonts w:ascii="Arial" w:eastAsia="Arial" w:hAnsi="Arial" w:cs="Arial"/>
          <w:sz w:val="24"/>
          <w:szCs w:val="24"/>
        </w:rPr>
      </w:pPr>
      <w:r>
        <w:rPr>
          <w:rFonts w:ascii="Arial" w:eastAsia="Arial" w:hAnsi="Arial" w:cs="Arial"/>
          <w:sz w:val="24"/>
          <w:szCs w:val="24"/>
        </w:rPr>
        <w:t>Harold Kerzner</w:t>
      </w:r>
      <w:r w:rsidR="00246329">
        <w:rPr>
          <w:rFonts w:ascii="Arial" w:eastAsia="Arial" w:hAnsi="Arial" w:cs="Arial"/>
          <w:sz w:val="24"/>
          <w:szCs w:val="24"/>
        </w:rPr>
        <w:t>(2011)</w:t>
      </w:r>
      <w:r>
        <w:rPr>
          <w:rFonts w:ascii="Arial" w:eastAsia="Arial" w:hAnsi="Arial" w:cs="Arial"/>
          <w:sz w:val="24"/>
          <w:szCs w:val="24"/>
        </w:rPr>
        <w:t>, autor da obra “</w:t>
      </w:r>
      <w:r w:rsidRPr="00AA6B83">
        <w:rPr>
          <w:rFonts w:ascii="Arial" w:eastAsia="Arial" w:hAnsi="Arial" w:cs="Arial"/>
          <w:sz w:val="24"/>
          <w:szCs w:val="24"/>
        </w:rPr>
        <w:t>Gerenciamento de projetos: uma abordagem sistêmica para planejamento, programação e controle</w:t>
      </w:r>
      <w:r>
        <w:rPr>
          <w:rFonts w:ascii="Arial" w:eastAsia="Arial" w:hAnsi="Arial" w:cs="Arial"/>
          <w:sz w:val="24"/>
          <w:szCs w:val="24"/>
        </w:rPr>
        <w:t>”, define estudo de viabilidade como um processo de avaliação abrangente que determinar se um projeto é realista e se vale a pena ser prosseguido.</w:t>
      </w:r>
    </w:p>
    <w:p w14:paraId="5BB093C3" w14:textId="2D6C183C"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Com a realização do estudo de viabilidade, foram analisados diversos aspectos relevantes para o desenvolvimento do projeto, como custos envolvidos, recursos necessários, prazos de execução, possíveis riscos e oportunidades, dentre outros. O resultado do estudo de viabilidade é um fator de referência essencial para a equipe. Ela fornece informações detalhadas que ajudam na tomada de decisões, e ajuda no planejamento e na definição de metas.</w:t>
      </w:r>
    </w:p>
    <w:p w14:paraId="20218093" w14:textId="77777777" w:rsidR="001F3BE4" w:rsidRDefault="00E74CBC" w:rsidP="008C1304">
      <w:pPr>
        <w:pStyle w:val="TitulosTercirios"/>
      </w:pPr>
      <w:bookmarkStart w:id="17" w:name="_Toc152533235"/>
      <w:r>
        <w:t>Viabilidade de técnica</w:t>
      </w:r>
      <w:bookmarkEnd w:id="17"/>
    </w:p>
    <w:p w14:paraId="202C60BA" w14:textId="4626E00D" w:rsidR="007B0029" w:rsidRDefault="00E74CBC" w:rsidP="00462E04">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Tendo em vista a complexidade do projeto, a viabilidade técnica se torna uma das maiores prioridades. Como o sistema será uma web aplicação, aspectos como, compatibilidade com navegadores, responsividade, escalabilidade, segurança, performance, manutenção e suporte e controle de acesso, o que à primeira vista é de certa forma complexa. Entretanto a arquitetura utilizada para o desenvolvimento do workflow (fluxo de trabalho) foi pensada justamente nesta complexidade, o que poderá ser visto mais adiante ainda neste texto. Para a elaboração do projeto, utiliza-se a constante ideia da realização de brainstormings e sprints, que são reuniões da metodologia ágil Scrum. Nessas reuniões, debate-se sobre o progresso e o desenvolvimento da equipe, além de possíveis ideias e melhorias para o código e o próprio sistema. A principal tecnologia utilizada no projeto será Javascript. Na equipe, todos possuem experiências significativas com a linguagem, facilitando o desenvolvimento do projeto. Entre os integrantes, o facilitador Vitor Hugo Rodrigues dos Santos é o que mais possui contato com a linguagem. Além disso, a IDE que todos os integrantes concordaram em utilizar é o Visual Studio Code, por conta de todos estarem acostumados a utilizá-la e a versatilidade e manuseio que ela proporciona. Os integrantes da equipe já possuíam algum conhecimento com a linguagem antes do início do projeto. Entretanto, devido a quantidade de ferramentas e ao tamanho do projeto, a equipe continua estudando para o desenvolvimento da </w:t>
      </w:r>
      <w:r>
        <w:rPr>
          <w:rFonts w:ascii="Arial" w:eastAsia="Arial" w:hAnsi="Arial" w:cs="Arial"/>
          <w:sz w:val="24"/>
          <w:szCs w:val="24"/>
        </w:rPr>
        <w:lastRenderedPageBreak/>
        <w:t>aplicação. Isto se aplica a própria linguagem e os frameworks que serão utilizados no sistema. Em virtude dos aspectos abordados, um treinamento é feito após as reuniões para aprimorar ainda mais os conhecimentos da equipe e tornar um possível sistema em uma aplicação real. A aplicação será complexa, e, portanto, são necessárias várias ferramentas e frameworks para o auxílio do desenvolvimento. Concluiu-se que, a principal ferramenta, dentre as mais renomadas tecnologias de Desenvolvimento Frontend o framework React.js, uma biblioteca Javascript de desenvolvimento web, seria o ideal para aplicação, já que conta com funcionalidades que atendem os requisitos do projeto. Cogitou-se outras tecnologias similares, como Svelte.js, Angular.js, Vue.js e Next.js, porém, o tempo necessário para adquirir experiência em algum destes outros 5 frameworks seria muito alto, podendo não bater com o prazo de entrega final do sistema. Segue abaixo uma tabela detalhada sobre as tecnologias que serão utilizadas no projeto. Todas as tabelas a seguir foram feitas com base em brainstormings que foram realizados com o objetivo de listar as tecnologias e seus respectivos domínios:</w:t>
      </w:r>
    </w:p>
    <w:p w14:paraId="7F93C2BB" w14:textId="77777777" w:rsidR="004A11CB" w:rsidRDefault="004A11CB" w:rsidP="00462E04">
      <w:pPr>
        <w:spacing w:after="120" w:line="360" w:lineRule="auto"/>
        <w:ind w:firstLine="709"/>
        <w:jc w:val="both"/>
        <w:rPr>
          <w:rFonts w:ascii="Arial" w:eastAsia="Arial" w:hAnsi="Arial" w:cs="Arial"/>
          <w:sz w:val="24"/>
          <w:szCs w:val="24"/>
        </w:rPr>
      </w:pPr>
    </w:p>
    <w:p w14:paraId="0E349AD0" w14:textId="77777777" w:rsidR="004A11CB" w:rsidRDefault="004A11CB" w:rsidP="00462E04">
      <w:pPr>
        <w:spacing w:after="120" w:line="360" w:lineRule="auto"/>
        <w:ind w:firstLine="709"/>
        <w:jc w:val="both"/>
        <w:rPr>
          <w:rFonts w:ascii="Arial" w:eastAsia="Arial" w:hAnsi="Arial" w:cs="Arial"/>
          <w:sz w:val="24"/>
          <w:szCs w:val="24"/>
        </w:rPr>
      </w:pPr>
    </w:p>
    <w:p w14:paraId="30EB5A9D" w14:textId="58C5FE90" w:rsidR="00A137C0" w:rsidRDefault="00A137C0" w:rsidP="001C6E2E">
      <w:pPr>
        <w:pStyle w:val="Tabelaseafins"/>
        <w:numPr>
          <w:ilvl w:val="0"/>
          <w:numId w:val="0"/>
        </w:numPr>
      </w:pPr>
      <w:r w:rsidRPr="00394041">
        <w:t xml:space="preserve">Tabela de Habilidades Técnicas </w:t>
      </w:r>
      <w:r w:rsidR="007B0029">
        <w:t>–</w:t>
      </w:r>
      <w:r w:rsidRPr="00394041">
        <w:t xml:space="preserve"> Frontend</w:t>
      </w:r>
    </w:p>
    <w:tbl>
      <w:tblPr>
        <w:tblW w:w="8260" w:type="dxa"/>
        <w:tblCellMar>
          <w:left w:w="70" w:type="dxa"/>
          <w:right w:w="70" w:type="dxa"/>
        </w:tblCellMar>
        <w:tblLook w:val="04A0" w:firstRow="1" w:lastRow="0" w:firstColumn="1" w:lastColumn="0" w:noHBand="0" w:noVBand="1"/>
      </w:tblPr>
      <w:tblGrid>
        <w:gridCol w:w="2258"/>
        <w:gridCol w:w="2062"/>
        <w:gridCol w:w="3940"/>
      </w:tblGrid>
      <w:tr w:rsidR="007B0029" w:rsidRPr="007B0029" w14:paraId="42B47431" w14:textId="77777777" w:rsidTr="007B0029">
        <w:trPr>
          <w:trHeight w:val="587"/>
        </w:trPr>
        <w:tc>
          <w:tcPr>
            <w:tcW w:w="2258" w:type="dxa"/>
            <w:tcBorders>
              <w:top w:val="single" w:sz="8" w:space="0" w:color="000000"/>
              <w:left w:val="single" w:sz="8" w:space="0" w:color="000000"/>
              <w:bottom w:val="single" w:sz="8" w:space="0" w:color="666666"/>
              <w:right w:val="single" w:sz="8" w:space="0" w:color="666666"/>
            </w:tcBorders>
            <w:shd w:val="clear" w:color="000000" w:fill="D9D9D9"/>
            <w:vAlign w:val="center"/>
            <w:hideMark/>
          </w:tcPr>
          <w:p w14:paraId="5A1064CB" w14:textId="77777777" w:rsidR="007B0029" w:rsidRPr="007B0029" w:rsidRDefault="007B0029" w:rsidP="007B0029">
            <w:pPr>
              <w:spacing w:after="0" w:line="240" w:lineRule="auto"/>
              <w:jc w:val="center"/>
              <w:rPr>
                <w:rFonts w:ascii="Arial" w:eastAsia="Times New Roman" w:hAnsi="Arial" w:cs="Arial"/>
                <w:b/>
                <w:bCs/>
                <w:color w:val="000000"/>
                <w:sz w:val="24"/>
                <w:szCs w:val="24"/>
              </w:rPr>
            </w:pPr>
            <w:r w:rsidRPr="007B0029">
              <w:rPr>
                <w:rFonts w:ascii="Arial" w:eastAsia="Arial" w:hAnsi="Arial" w:cs="Arial"/>
                <w:b/>
                <w:bCs/>
                <w:color w:val="000000"/>
                <w:sz w:val="24"/>
                <w:szCs w:val="24"/>
              </w:rPr>
              <w:t>Tecnologias</w:t>
            </w:r>
          </w:p>
        </w:tc>
        <w:tc>
          <w:tcPr>
            <w:tcW w:w="2062" w:type="dxa"/>
            <w:tcBorders>
              <w:top w:val="single" w:sz="8" w:space="0" w:color="000000"/>
              <w:left w:val="nil"/>
              <w:bottom w:val="single" w:sz="8" w:space="0" w:color="666666"/>
              <w:right w:val="single" w:sz="8" w:space="0" w:color="666666"/>
            </w:tcBorders>
            <w:shd w:val="clear" w:color="000000" w:fill="D9D9D9"/>
            <w:vAlign w:val="center"/>
            <w:hideMark/>
          </w:tcPr>
          <w:p w14:paraId="41F7B083" w14:textId="77777777" w:rsidR="007B0029" w:rsidRPr="007B0029" w:rsidRDefault="007B0029" w:rsidP="007B0029">
            <w:pPr>
              <w:spacing w:after="0" w:line="240" w:lineRule="auto"/>
              <w:jc w:val="center"/>
              <w:rPr>
                <w:rFonts w:ascii="Arial" w:eastAsia="Times New Roman" w:hAnsi="Arial" w:cs="Arial"/>
                <w:b/>
                <w:bCs/>
                <w:color w:val="000000"/>
                <w:sz w:val="24"/>
                <w:szCs w:val="24"/>
              </w:rPr>
            </w:pPr>
            <w:r w:rsidRPr="007B0029">
              <w:rPr>
                <w:rFonts w:ascii="Arial" w:eastAsia="Arial" w:hAnsi="Arial" w:cs="Arial"/>
                <w:b/>
                <w:bCs/>
                <w:color w:val="000000"/>
                <w:sz w:val="24"/>
                <w:szCs w:val="24"/>
              </w:rPr>
              <w:t>Domínio (em %)</w:t>
            </w:r>
          </w:p>
        </w:tc>
        <w:tc>
          <w:tcPr>
            <w:tcW w:w="3940" w:type="dxa"/>
            <w:tcBorders>
              <w:top w:val="single" w:sz="8" w:space="0" w:color="000000"/>
              <w:left w:val="nil"/>
              <w:bottom w:val="single" w:sz="8" w:space="0" w:color="666666"/>
              <w:right w:val="single" w:sz="8" w:space="0" w:color="000000"/>
            </w:tcBorders>
            <w:shd w:val="clear" w:color="000000" w:fill="D9D9D9"/>
            <w:vAlign w:val="center"/>
            <w:hideMark/>
          </w:tcPr>
          <w:p w14:paraId="563B7997" w14:textId="77777777" w:rsidR="007B0029" w:rsidRPr="007B0029" w:rsidRDefault="007B0029" w:rsidP="007B0029">
            <w:pPr>
              <w:spacing w:after="0" w:line="240" w:lineRule="auto"/>
              <w:jc w:val="center"/>
              <w:rPr>
                <w:rFonts w:ascii="Arial" w:eastAsia="Times New Roman" w:hAnsi="Arial" w:cs="Arial"/>
                <w:b/>
                <w:bCs/>
                <w:color w:val="000000"/>
                <w:sz w:val="24"/>
                <w:szCs w:val="24"/>
              </w:rPr>
            </w:pPr>
            <w:r w:rsidRPr="007B0029">
              <w:rPr>
                <w:rFonts w:ascii="Arial" w:eastAsia="Arial" w:hAnsi="Arial" w:cs="Arial"/>
                <w:b/>
                <w:bCs/>
                <w:color w:val="000000"/>
                <w:sz w:val="24"/>
                <w:szCs w:val="24"/>
              </w:rPr>
              <w:t>Descrição</w:t>
            </w:r>
          </w:p>
        </w:tc>
      </w:tr>
      <w:tr w:rsidR="007B0029" w:rsidRPr="007B0029" w14:paraId="3B869729" w14:textId="77777777" w:rsidTr="007B0029">
        <w:trPr>
          <w:trHeight w:val="1120"/>
        </w:trPr>
        <w:tc>
          <w:tcPr>
            <w:tcW w:w="2258" w:type="dxa"/>
            <w:tcBorders>
              <w:top w:val="nil"/>
              <w:left w:val="single" w:sz="8" w:space="0" w:color="000000"/>
              <w:bottom w:val="single" w:sz="8" w:space="0" w:color="666666"/>
              <w:right w:val="single" w:sz="8" w:space="0" w:color="666666"/>
            </w:tcBorders>
            <w:shd w:val="clear" w:color="auto" w:fill="auto"/>
            <w:vAlign w:val="center"/>
            <w:hideMark/>
          </w:tcPr>
          <w:p w14:paraId="1FDA4994"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React</w:t>
            </w:r>
          </w:p>
        </w:tc>
        <w:tc>
          <w:tcPr>
            <w:tcW w:w="2062" w:type="dxa"/>
            <w:tcBorders>
              <w:top w:val="nil"/>
              <w:left w:val="nil"/>
              <w:bottom w:val="single" w:sz="8" w:space="0" w:color="666666"/>
              <w:right w:val="single" w:sz="8" w:space="0" w:color="666666"/>
            </w:tcBorders>
            <w:shd w:val="clear" w:color="auto" w:fill="auto"/>
            <w:vAlign w:val="center"/>
            <w:hideMark/>
          </w:tcPr>
          <w:p w14:paraId="14457B13"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80%</w:t>
            </w:r>
          </w:p>
        </w:tc>
        <w:tc>
          <w:tcPr>
            <w:tcW w:w="3940" w:type="dxa"/>
            <w:tcBorders>
              <w:top w:val="nil"/>
              <w:left w:val="nil"/>
              <w:bottom w:val="single" w:sz="8" w:space="0" w:color="666666"/>
              <w:right w:val="single" w:sz="8" w:space="0" w:color="000000"/>
            </w:tcBorders>
            <w:shd w:val="clear" w:color="auto" w:fill="auto"/>
            <w:vAlign w:val="center"/>
            <w:hideMark/>
          </w:tcPr>
          <w:p w14:paraId="488F463E"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Um framework de desenvolvimento web que visa facilitar a criação de projetos</w:t>
            </w:r>
          </w:p>
        </w:tc>
      </w:tr>
      <w:tr w:rsidR="007B0029" w:rsidRPr="007B0029" w14:paraId="386B0F3E" w14:textId="77777777" w:rsidTr="007B0029">
        <w:trPr>
          <w:trHeight w:val="930"/>
        </w:trPr>
        <w:tc>
          <w:tcPr>
            <w:tcW w:w="2258" w:type="dxa"/>
            <w:tcBorders>
              <w:top w:val="nil"/>
              <w:left w:val="single" w:sz="8" w:space="0" w:color="000000"/>
              <w:bottom w:val="single" w:sz="8" w:space="0" w:color="666666"/>
              <w:right w:val="single" w:sz="8" w:space="0" w:color="666666"/>
            </w:tcBorders>
            <w:shd w:val="clear" w:color="auto" w:fill="auto"/>
            <w:vAlign w:val="center"/>
            <w:hideMark/>
          </w:tcPr>
          <w:p w14:paraId="3561C32E"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Vite</w:t>
            </w:r>
          </w:p>
        </w:tc>
        <w:tc>
          <w:tcPr>
            <w:tcW w:w="2062" w:type="dxa"/>
            <w:tcBorders>
              <w:top w:val="nil"/>
              <w:left w:val="nil"/>
              <w:bottom w:val="single" w:sz="8" w:space="0" w:color="666666"/>
              <w:right w:val="single" w:sz="8" w:space="0" w:color="666666"/>
            </w:tcBorders>
            <w:shd w:val="clear" w:color="auto" w:fill="auto"/>
            <w:vAlign w:val="center"/>
            <w:hideMark/>
          </w:tcPr>
          <w:p w14:paraId="028999E6"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60%</w:t>
            </w:r>
          </w:p>
        </w:tc>
        <w:tc>
          <w:tcPr>
            <w:tcW w:w="3940" w:type="dxa"/>
            <w:tcBorders>
              <w:top w:val="nil"/>
              <w:left w:val="nil"/>
              <w:bottom w:val="single" w:sz="8" w:space="0" w:color="666666"/>
              <w:right w:val="single" w:sz="8" w:space="0" w:color="000000"/>
            </w:tcBorders>
            <w:shd w:val="clear" w:color="auto" w:fill="auto"/>
            <w:vAlign w:val="center"/>
            <w:hideMark/>
          </w:tcPr>
          <w:p w14:paraId="73E1CC64"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Uma alternativa de alta performance para compilar os códigos da aplicação</w:t>
            </w:r>
          </w:p>
        </w:tc>
      </w:tr>
      <w:tr w:rsidR="007B0029" w:rsidRPr="007B0029" w14:paraId="1A3DEA3A" w14:textId="77777777" w:rsidTr="007B0029">
        <w:trPr>
          <w:trHeight w:val="1215"/>
        </w:trPr>
        <w:tc>
          <w:tcPr>
            <w:tcW w:w="2258" w:type="dxa"/>
            <w:tcBorders>
              <w:top w:val="nil"/>
              <w:left w:val="single" w:sz="8" w:space="0" w:color="000000"/>
              <w:bottom w:val="single" w:sz="8" w:space="0" w:color="666666"/>
              <w:right w:val="single" w:sz="8" w:space="0" w:color="666666"/>
            </w:tcBorders>
            <w:shd w:val="clear" w:color="auto" w:fill="auto"/>
            <w:vAlign w:val="center"/>
            <w:hideMark/>
          </w:tcPr>
          <w:p w14:paraId="7E34921D"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Redux</w:t>
            </w:r>
          </w:p>
        </w:tc>
        <w:tc>
          <w:tcPr>
            <w:tcW w:w="2062" w:type="dxa"/>
            <w:tcBorders>
              <w:top w:val="nil"/>
              <w:left w:val="nil"/>
              <w:bottom w:val="single" w:sz="8" w:space="0" w:color="666666"/>
              <w:right w:val="single" w:sz="8" w:space="0" w:color="666666"/>
            </w:tcBorders>
            <w:shd w:val="clear" w:color="auto" w:fill="auto"/>
            <w:vAlign w:val="center"/>
            <w:hideMark/>
          </w:tcPr>
          <w:p w14:paraId="41D66583"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45%</w:t>
            </w:r>
          </w:p>
        </w:tc>
        <w:tc>
          <w:tcPr>
            <w:tcW w:w="3940" w:type="dxa"/>
            <w:tcBorders>
              <w:top w:val="nil"/>
              <w:left w:val="nil"/>
              <w:bottom w:val="single" w:sz="8" w:space="0" w:color="666666"/>
              <w:right w:val="single" w:sz="8" w:space="0" w:color="000000"/>
            </w:tcBorders>
            <w:shd w:val="clear" w:color="auto" w:fill="auto"/>
            <w:vAlign w:val="center"/>
            <w:hideMark/>
          </w:tcPr>
          <w:p w14:paraId="5901198C"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Biblioteca que gerencia os dados passados do Backend para o Frontend de maneira rápida, porém complexa</w:t>
            </w:r>
          </w:p>
        </w:tc>
      </w:tr>
      <w:tr w:rsidR="007B0029" w:rsidRPr="007B0029" w14:paraId="7C2D026A" w14:textId="77777777" w:rsidTr="007B0029">
        <w:trPr>
          <w:trHeight w:val="930"/>
        </w:trPr>
        <w:tc>
          <w:tcPr>
            <w:tcW w:w="2258" w:type="dxa"/>
            <w:tcBorders>
              <w:top w:val="nil"/>
              <w:left w:val="single" w:sz="8" w:space="0" w:color="000000"/>
              <w:bottom w:val="single" w:sz="8" w:space="0" w:color="666666"/>
              <w:right w:val="single" w:sz="8" w:space="0" w:color="666666"/>
            </w:tcBorders>
            <w:shd w:val="clear" w:color="auto" w:fill="auto"/>
            <w:vAlign w:val="center"/>
            <w:hideMark/>
          </w:tcPr>
          <w:p w14:paraId="544F68CB"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Node.js</w:t>
            </w:r>
          </w:p>
        </w:tc>
        <w:tc>
          <w:tcPr>
            <w:tcW w:w="2062" w:type="dxa"/>
            <w:tcBorders>
              <w:top w:val="nil"/>
              <w:left w:val="nil"/>
              <w:bottom w:val="single" w:sz="8" w:space="0" w:color="666666"/>
              <w:right w:val="single" w:sz="8" w:space="0" w:color="666666"/>
            </w:tcBorders>
            <w:shd w:val="clear" w:color="auto" w:fill="auto"/>
            <w:vAlign w:val="center"/>
            <w:hideMark/>
          </w:tcPr>
          <w:p w14:paraId="057416A8"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90%</w:t>
            </w:r>
          </w:p>
        </w:tc>
        <w:tc>
          <w:tcPr>
            <w:tcW w:w="3940" w:type="dxa"/>
            <w:tcBorders>
              <w:top w:val="nil"/>
              <w:left w:val="nil"/>
              <w:bottom w:val="single" w:sz="8" w:space="0" w:color="666666"/>
              <w:right w:val="single" w:sz="8" w:space="0" w:color="000000"/>
            </w:tcBorders>
            <w:shd w:val="clear" w:color="auto" w:fill="auto"/>
            <w:vAlign w:val="center"/>
            <w:hideMark/>
          </w:tcPr>
          <w:p w14:paraId="5195D584"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Ambiente de desenvolvimento para compilar arquivos.js</w:t>
            </w:r>
          </w:p>
        </w:tc>
      </w:tr>
      <w:tr w:rsidR="007B0029" w:rsidRPr="007B0029" w14:paraId="3135787A" w14:textId="77777777" w:rsidTr="007B0029">
        <w:trPr>
          <w:trHeight w:val="930"/>
        </w:trPr>
        <w:tc>
          <w:tcPr>
            <w:tcW w:w="2258" w:type="dxa"/>
            <w:tcBorders>
              <w:top w:val="nil"/>
              <w:left w:val="single" w:sz="8" w:space="0" w:color="000000"/>
              <w:bottom w:val="single" w:sz="8" w:space="0" w:color="666666"/>
              <w:right w:val="single" w:sz="8" w:space="0" w:color="666666"/>
            </w:tcBorders>
            <w:shd w:val="clear" w:color="auto" w:fill="auto"/>
            <w:vAlign w:val="center"/>
            <w:hideMark/>
          </w:tcPr>
          <w:p w14:paraId="65C29810"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Axios.js</w:t>
            </w:r>
          </w:p>
        </w:tc>
        <w:tc>
          <w:tcPr>
            <w:tcW w:w="2062" w:type="dxa"/>
            <w:tcBorders>
              <w:top w:val="nil"/>
              <w:left w:val="nil"/>
              <w:bottom w:val="single" w:sz="8" w:space="0" w:color="666666"/>
              <w:right w:val="single" w:sz="8" w:space="0" w:color="666666"/>
            </w:tcBorders>
            <w:shd w:val="clear" w:color="auto" w:fill="auto"/>
            <w:vAlign w:val="center"/>
            <w:hideMark/>
          </w:tcPr>
          <w:p w14:paraId="75508BE1"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53%</w:t>
            </w:r>
          </w:p>
        </w:tc>
        <w:tc>
          <w:tcPr>
            <w:tcW w:w="3940" w:type="dxa"/>
            <w:tcBorders>
              <w:top w:val="nil"/>
              <w:left w:val="nil"/>
              <w:bottom w:val="single" w:sz="8" w:space="0" w:color="666666"/>
              <w:right w:val="single" w:sz="8" w:space="0" w:color="000000"/>
            </w:tcBorders>
            <w:shd w:val="clear" w:color="auto" w:fill="auto"/>
            <w:vAlign w:val="center"/>
            <w:hideMark/>
          </w:tcPr>
          <w:p w14:paraId="2E13306C"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Biblioteca que faz requisições para o servidor utilizando o protocolo HTTP</w:t>
            </w:r>
          </w:p>
        </w:tc>
      </w:tr>
      <w:tr w:rsidR="007B0029" w:rsidRPr="007B0029" w14:paraId="0F8EF122" w14:textId="77777777" w:rsidTr="007B0029">
        <w:trPr>
          <w:trHeight w:val="1215"/>
        </w:trPr>
        <w:tc>
          <w:tcPr>
            <w:tcW w:w="2258" w:type="dxa"/>
            <w:tcBorders>
              <w:top w:val="nil"/>
              <w:left w:val="single" w:sz="8" w:space="0" w:color="000000"/>
              <w:bottom w:val="single" w:sz="8" w:space="0" w:color="666666"/>
              <w:right w:val="single" w:sz="8" w:space="0" w:color="666666"/>
            </w:tcBorders>
            <w:shd w:val="clear" w:color="auto" w:fill="auto"/>
            <w:vAlign w:val="center"/>
            <w:hideMark/>
          </w:tcPr>
          <w:p w14:paraId="6B5BA09B"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lastRenderedPageBreak/>
              <w:t>Material UI</w:t>
            </w:r>
          </w:p>
        </w:tc>
        <w:tc>
          <w:tcPr>
            <w:tcW w:w="2062" w:type="dxa"/>
            <w:tcBorders>
              <w:top w:val="nil"/>
              <w:left w:val="nil"/>
              <w:bottom w:val="single" w:sz="8" w:space="0" w:color="666666"/>
              <w:right w:val="single" w:sz="8" w:space="0" w:color="666666"/>
            </w:tcBorders>
            <w:shd w:val="clear" w:color="auto" w:fill="auto"/>
            <w:vAlign w:val="center"/>
            <w:hideMark/>
          </w:tcPr>
          <w:p w14:paraId="352D54AB"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75%</w:t>
            </w:r>
          </w:p>
        </w:tc>
        <w:tc>
          <w:tcPr>
            <w:tcW w:w="3940" w:type="dxa"/>
            <w:tcBorders>
              <w:top w:val="nil"/>
              <w:left w:val="nil"/>
              <w:bottom w:val="single" w:sz="8" w:space="0" w:color="666666"/>
              <w:right w:val="single" w:sz="8" w:space="0" w:color="000000"/>
            </w:tcBorders>
            <w:shd w:val="clear" w:color="auto" w:fill="auto"/>
            <w:vAlign w:val="center"/>
            <w:hideMark/>
          </w:tcPr>
          <w:p w14:paraId="2715EF6D"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Framework feito exclusivamente para React que contém componentes pré-estilizados, auxiliando na UI e UX da aplicação</w:t>
            </w:r>
          </w:p>
        </w:tc>
      </w:tr>
      <w:tr w:rsidR="007B0029" w:rsidRPr="007B0029" w14:paraId="68F3C5A3" w14:textId="77777777" w:rsidTr="007B0029">
        <w:trPr>
          <w:trHeight w:val="930"/>
        </w:trPr>
        <w:tc>
          <w:tcPr>
            <w:tcW w:w="2258" w:type="dxa"/>
            <w:tcBorders>
              <w:top w:val="nil"/>
              <w:left w:val="single" w:sz="8" w:space="0" w:color="000000"/>
              <w:bottom w:val="single" w:sz="8" w:space="0" w:color="666666"/>
              <w:right w:val="single" w:sz="8" w:space="0" w:color="666666"/>
            </w:tcBorders>
            <w:shd w:val="clear" w:color="auto" w:fill="auto"/>
            <w:vAlign w:val="center"/>
            <w:hideMark/>
          </w:tcPr>
          <w:p w14:paraId="79C5523B"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MongoDB</w:t>
            </w:r>
          </w:p>
        </w:tc>
        <w:tc>
          <w:tcPr>
            <w:tcW w:w="2062" w:type="dxa"/>
            <w:tcBorders>
              <w:top w:val="nil"/>
              <w:left w:val="nil"/>
              <w:bottom w:val="single" w:sz="8" w:space="0" w:color="666666"/>
              <w:right w:val="single" w:sz="8" w:space="0" w:color="666666"/>
            </w:tcBorders>
            <w:shd w:val="clear" w:color="auto" w:fill="auto"/>
            <w:vAlign w:val="center"/>
            <w:hideMark/>
          </w:tcPr>
          <w:p w14:paraId="21F09A12"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85%</w:t>
            </w:r>
          </w:p>
        </w:tc>
        <w:tc>
          <w:tcPr>
            <w:tcW w:w="3940" w:type="dxa"/>
            <w:tcBorders>
              <w:top w:val="nil"/>
              <w:left w:val="nil"/>
              <w:bottom w:val="single" w:sz="8" w:space="0" w:color="666666"/>
              <w:right w:val="single" w:sz="8" w:space="0" w:color="000000"/>
            </w:tcBorders>
            <w:shd w:val="clear" w:color="auto" w:fill="auto"/>
            <w:vAlign w:val="center"/>
            <w:hideMark/>
          </w:tcPr>
          <w:p w14:paraId="2653691A"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Gerenciador de Banco de dados não relacional em Javascript</w:t>
            </w:r>
          </w:p>
        </w:tc>
      </w:tr>
      <w:tr w:rsidR="007B0029" w:rsidRPr="007B0029" w14:paraId="5EF2F760" w14:textId="77777777" w:rsidTr="007B0029">
        <w:trPr>
          <w:trHeight w:val="787"/>
        </w:trPr>
        <w:tc>
          <w:tcPr>
            <w:tcW w:w="2258" w:type="dxa"/>
            <w:tcBorders>
              <w:top w:val="nil"/>
              <w:left w:val="single" w:sz="8" w:space="0" w:color="000000"/>
              <w:bottom w:val="single" w:sz="8" w:space="0" w:color="666666"/>
              <w:right w:val="single" w:sz="8" w:space="0" w:color="666666"/>
            </w:tcBorders>
            <w:shd w:val="clear" w:color="auto" w:fill="auto"/>
            <w:vAlign w:val="center"/>
            <w:hideMark/>
          </w:tcPr>
          <w:p w14:paraId="6AF1EB15"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Express.js</w:t>
            </w:r>
          </w:p>
        </w:tc>
        <w:tc>
          <w:tcPr>
            <w:tcW w:w="2062" w:type="dxa"/>
            <w:tcBorders>
              <w:top w:val="nil"/>
              <w:left w:val="nil"/>
              <w:bottom w:val="single" w:sz="8" w:space="0" w:color="666666"/>
              <w:right w:val="single" w:sz="8" w:space="0" w:color="666666"/>
            </w:tcBorders>
            <w:shd w:val="clear" w:color="auto" w:fill="auto"/>
            <w:vAlign w:val="center"/>
            <w:hideMark/>
          </w:tcPr>
          <w:p w14:paraId="5DD481E8"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80%</w:t>
            </w:r>
          </w:p>
        </w:tc>
        <w:tc>
          <w:tcPr>
            <w:tcW w:w="3940" w:type="dxa"/>
            <w:tcBorders>
              <w:top w:val="nil"/>
              <w:left w:val="nil"/>
              <w:bottom w:val="single" w:sz="8" w:space="0" w:color="666666"/>
              <w:right w:val="single" w:sz="8" w:space="0" w:color="000000"/>
            </w:tcBorders>
            <w:shd w:val="clear" w:color="auto" w:fill="auto"/>
            <w:vAlign w:val="center"/>
            <w:hideMark/>
          </w:tcPr>
          <w:p w14:paraId="3C889618"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Biblioteca que criar uma API</w:t>
            </w:r>
          </w:p>
        </w:tc>
      </w:tr>
      <w:tr w:rsidR="007B0029" w:rsidRPr="007B0029" w14:paraId="0000CB07" w14:textId="77777777" w:rsidTr="007B0029">
        <w:trPr>
          <w:trHeight w:val="930"/>
        </w:trPr>
        <w:tc>
          <w:tcPr>
            <w:tcW w:w="2258" w:type="dxa"/>
            <w:tcBorders>
              <w:top w:val="nil"/>
              <w:left w:val="single" w:sz="8" w:space="0" w:color="000000"/>
              <w:bottom w:val="single" w:sz="8" w:space="0" w:color="666666"/>
              <w:right w:val="single" w:sz="8" w:space="0" w:color="666666"/>
            </w:tcBorders>
            <w:shd w:val="clear" w:color="auto" w:fill="auto"/>
            <w:vAlign w:val="center"/>
            <w:hideMark/>
          </w:tcPr>
          <w:p w14:paraId="2A0903DB"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Bcrypt</w:t>
            </w:r>
          </w:p>
        </w:tc>
        <w:tc>
          <w:tcPr>
            <w:tcW w:w="2062" w:type="dxa"/>
            <w:tcBorders>
              <w:top w:val="nil"/>
              <w:left w:val="nil"/>
              <w:bottom w:val="single" w:sz="8" w:space="0" w:color="666666"/>
              <w:right w:val="single" w:sz="8" w:space="0" w:color="666666"/>
            </w:tcBorders>
            <w:shd w:val="clear" w:color="auto" w:fill="auto"/>
            <w:vAlign w:val="center"/>
            <w:hideMark/>
          </w:tcPr>
          <w:p w14:paraId="36E5A434"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79%</w:t>
            </w:r>
          </w:p>
        </w:tc>
        <w:tc>
          <w:tcPr>
            <w:tcW w:w="3940" w:type="dxa"/>
            <w:tcBorders>
              <w:top w:val="nil"/>
              <w:left w:val="nil"/>
              <w:bottom w:val="single" w:sz="8" w:space="0" w:color="666666"/>
              <w:right w:val="single" w:sz="8" w:space="0" w:color="000000"/>
            </w:tcBorders>
            <w:shd w:val="clear" w:color="auto" w:fill="auto"/>
            <w:vAlign w:val="center"/>
            <w:hideMark/>
          </w:tcPr>
          <w:p w14:paraId="22D928D9"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Biblioteca para segurança e criptografia de dados</w:t>
            </w:r>
          </w:p>
        </w:tc>
      </w:tr>
      <w:tr w:rsidR="007B0029" w:rsidRPr="007B0029" w14:paraId="3D9A4E2A" w14:textId="77777777" w:rsidTr="007B0029">
        <w:trPr>
          <w:trHeight w:val="630"/>
        </w:trPr>
        <w:tc>
          <w:tcPr>
            <w:tcW w:w="2258" w:type="dxa"/>
            <w:tcBorders>
              <w:top w:val="nil"/>
              <w:left w:val="single" w:sz="8" w:space="0" w:color="000000"/>
              <w:bottom w:val="single" w:sz="8" w:space="0" w:color="666666"/>
              <w:right w:val="single" w:sz="8" w:space="0" w:color="666666"/>
            </w:tcBorders>
            <w:shd w:val="clear" w:color="auto" w:fill="auto"/>
            <w:vAlign w:val="center"/>
            <w:hideMark/>
          </w:tcPr>
          <w:p w14:paraId="397975E1"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JSON Web Token</w:t>
            </w:r>
          </w:p>
        </w:tc>
        <w:tc>
          <w:tcPr>
            <w:tcW w:w="2062" w:type="dxa"/>
            <w:tcBorders>
              <w:top w:val="nil"/>
              <w:left w:val="nil"/>
              <w:bottom w:val="single" w:sz="8" w:space="0" w:color="666666"/>
              <w:right w:val="single" w:sz="8" w:space="0" w:color="666666"/>
            </w:tcBorders>
            <w:shd w:val="clear" w:color="auto" w:fill="auto"/>
            <w:vAlign w:val="center"/>
            <w:hideMark/>
          </w:tcPr>
          <w:p w14:paraId="03AC0445"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37%</w:t>
            </w:r>
          </w:p>
        </w:tc>
        <w:tc>
          <w:tcPr>
            <w:tcW w:w="3940" w:type="dxa"/>
            <w:tcBorders>
              <w:top w:val="nil"/>
              <w:left w:val="nil"/>
              <w:bottom w:val="single" w:sz="8" w:space="0" w:color="666666"/>
              <w:right w:val="single" w:sz="8" w:space="0" w:color="000000"/>
            </w:tcBorders>
            <w:shd w:val="clear" w:color="auto" w:fill="auto"/>
            <w:vAlign w:val="center"/>
            <w:hideMark/>
          </w:tcPr>
          <w:p w14:paraId="792C8FEC"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Biblioteca que cria sessões web com um token como chave</w:t>
            </w:r>
          </w:p>
        </w:tc>
      </w:tr>
      <w:tr w:rsidR="007B0029" w:rsidRPr="007B0029" w14:paraId="293A7264" w14:textId="77777777" w:rsidTr="007B0029">
        <w:trPr>
          <w:trHeight w:val="915"/>
        </w:trPr>
        <w:tc>
          <w:tcPr>
            <w:tcW w:w="2258" w:type="dxa"/>
            <w:tcBorders>
              <w:top w:val="nil"/>
              <w:left w:val="single" w:sz="8" w:space="0" w:color="000000"/>
              <w:bottom w:val="single" w:sz="8" w:space="0" w:color="666666"/>
              <w:right w:val="single" w:sz="8" w:space="0" w:color="666666"/>
            </w:tcBorders>
            <w:shd w:val="clear" w:color="auto" w:fill="auto"/>
            <w:vAlign w:val="center"/>
            <w:hideMark/>
          </w:tcPr>
          <w:p w14:paraId="63B57DCB"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Scoket.io</w:t>
            </w:r>
          </w:p>
        </w:tc>
        <w:tc>
          <w:tcPr>
            <w:tcW w:w="2062" w:type="dxa"/>
            <w:tcBorders>
              <w:top w:val="nil"/>
              <w:left w:val="nil"/>
              <w:bottom w:val="single" w:sz="8" w:space="0" w:color="666666"/>
              <w:right w:val="single" w:sz="8" w:space="0" w:color="666666"/>
            </w:tcBorders>
            <w:shd w:val="clear" w:color="auto" w:fill="auto"/>
            <w:vAlign w:val="center"/>
            <w:hideMark/>
          </w:tcPr>
          <w:p w14:paraId="44A7BB19"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30%</w:t>
            </w:r>
          </w:p>
        </w:tc>
        <w:tc>
          <w:tcPr>
            <w:tcW w:w="3940" w:type="dxa"/>
            <w:tcBorders>
              <w:top w:val="nil"/>
              <w:left w:val="nil"/>
              <w:bottom w:val="single" w:sz="8" w:space="0" w:color="666666"/>
              <w:right w:val="single" w:sz="8" w:space="0" w:color="000000"/>
            </w:tcBorders>
            <w:shd w:val="clear" w:color="auto" w:fill="auto"/>
            <w:vAlign w:val="center"/>
            <w:hideMark/>
          </w:tcPr>
          <w:p w14:paraId="71C18C90"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Biblioteca que permite a criação de uma API que troca dados em tempo real entre usuários</w:t>
            </w:r>
          </w:p>
        </w:tc>
      </w:tr>
      <w:tr w:rsidR="007B0029" w:rsidRPr="007B0029" w14:paraId="24844EB1" w14:textId="77777777" w:rsidTr="007B0029">
        <w:trPr>
          <w:trHeight w:val="1215"/>
        </w:trPr>
        <w:tc>
          <w:tcPr>
            <w:tcW w:w="2258" w:type="dxa"/>
            <w:tcBorders>
              <w:top w:val="nil"/>
              <w:left w:val="single" w:sz="8" w:space="0" w:color="000000"/>
              <w:bottom w:val="single" w:sz="8" w:space="0" w:color="000000"/>
              <w:right w:val="single" w:sz="8" w:space="0" w:color="666666"/>
            </w:tcBorders>
            <w:shd w:val="clear" w:color="auto" w:fill="auto"/>
            <w:vAlign w:val="center"/>
            <w:hideMark/>
          </w:tcPr>
          <w:p w14:paraId="42432664"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Javascript</w:t>
            </w:r>
          </w:p>
        </w:tc>
        <w:tc>
          <w:tcPr>
            <w:tcW w:w="2062" w:type="dxa"/>
            <w:tcBorders>
              <w:top w:val="nil"/>
              <w:left w:val="nil"/>
              <w:bottom w:val="single" w:sz="8" w:space="0" w:color="000000"/>
              <w:right w:val="single" w:sz="8" w:space="0" w:color="666666"/>
            </w:tcBorders>
            <w:shd w:val="clear" w:color="auto" w:fill="auto"/>
            <w:vAlign w:val="center"/>
            <w:hideMark/>
          </w:tcPr>
          <w:p w14:paraId="2524AFC8"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95%</w:t>
            </w:r>
          </w:p>
        </w:tc>
        <w:tc>
          <w:tcPr>
            <w:tcW w:w="3940" w:type="dxa"/>
            <w:tcBorders>
              <w:top w:val="nil"/>
              <w:left w:val="nil"/>
              <w:bottom w:val="single" w:sz="8" w:space="0" w:color="000000"/>
              <w:right w:val="single" w:sz="8" w:space="0" w:color="000000"/>
            </w:tcBorders>
            <w:shd w:val="clear" w:color="auto" w:fill="auto"/>
            <w:vAlign w:val="center"/>
            <w:hideMark/>
          </w:tcPr>
          <w:p w14:paraId="0B786340"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Javascript é uma linguagem fundamental em desenvolvimento web, e, portanto, deve se dominar essa linguagem</w:t>
            </w:r>
          </w:p>
        </w:tc>
      </w:tr>
    </w:tbl>
    <w:p w14:paraId="14D35C3C" w14:textId="088AD3A0" w:rsidR="001F3BE4" w:rsidRPr="00A137C0" w:rsidRDefault="00A137C0" w:rsidP="00A137C0">
      <w:pPr>
        <w:pStyle w:val="Legenda"/>
        <w:rPr>
          <w:rFonts w:eastAsia="Arial" w:cs="Arial"/>
          <w:color w:val="000000" w:themeColor="text1"/>
          <w:sz w:val="24"/>
          <w:szCs w:val="24"/>
        </w:rPr>
      </w:pPr>
      <w:bookmarkStart w:id="18" w:name="_Toc152342409"/>
      <w:r w:rsidRPr="00A137C0">
        <w:rPr>
          <w:rFonts w:cs="Arial"/>
          <w:color w:val="000000" w:themeColor="text1"/>
        </w:rPr>
        <w:t xml:space="preserve">Tabela </w:t>
      </w:r>
      <w:r>
        <w:rPr>
          <w:rFonts w:cs="Arial"/>
          <w:color w:val="000000" w:themeColor="text1"/>
        </w:rPr>
        <w:fldChar w:fldCharType="begin"/>
      </w:r>
      <w:r>
        <w:rPr>
          <w:rFonts w:cs="Arial"/>
          <w:color w:val="000000" w:themeColor="text1"/>
        </w:rPr>
        <w:instrText xml:space="preserve"> SEQ Tabela \* ARABIC </w:instrText>
      </w:r>
      <w:r>
        <w:rPr>
          <w:rFonts w:cs="Arial"/>
          <w:color w:val="000000" w:themeColor="text1"/>
        </w:rPr>
        <w:fldChar w:fldCharType="separate"/>
      </w:r>
      <w:r w:rsidR="007D38BC">
        <w:rPr>
          <w:rFonts w:cs="Arial"/>
          <w:noProof/>
          <w:color w:val="000000" w:themeColor="text1"/>
        </w:rPr>
        <w:t>3</w:t>
      </w:r>
      <w:r>
        <w:rPr>
          <w:rFonts w:cs="Arial"/>
          <w:color w:val="000000" w:themeColor="text1"/>
        </w:rPr>
        <w:fldChar w:fldCharType="end"/>
      </w:r>
      <w:r w:rsidRPr="00A137C0">
        <w:rPr>
          <w:rFonts w:cs="Arial"/>
          <w:color w:val="000000" w:themeColor="text1"/>
        </w:rPr>
        <w:t xml:space="preserve"> - Fonte: Próprio grupo responsável por este projeto</w:t>
      </w:r>
      <w:bookmarkEnd w:id="18"/>
    </w:p>
    <w:p w14:paraId="0B8625AB"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Para o desenvolvimento Backend, o aspecto fundamental a ser prezado é a segurança, e por isso, é o que a equipe mais foca atualmente. Além disso, a arquitetura utilizada para o desenvolvimento do sistema é a arquitetura MVC (Model, View, Controller). Não se limitando somente ao desenvolvimento, a equipe também utiliza ferramentas para auxiliar na gestão e organização do projeto, como Clickup e Discord, além outras ferramentas que são utilizadas para o design como Figma e Photoshop:</w:t>
      </w:r>
    </w:p>
    <w:p w14:paraId="1B464F17" w14:textId="54A35968" w:rsidR="00394041" w:rsidRDefault="00394041" w:rsidP="001E1F39">
      <w:pPr>
        <w:pStyle w:val="Tabelaseafins"/>
        <w:numPr>
          <w:ilvl w:val="0"/>
          <w:numId w:val="0"/>
        </w:numPr>
      </w:pPr>
      <w:r>
        <w:t xml:space="preserve">Tabela de Habilidades Técnicas </w:t>
      </w:r>
      <w:r w:rsidR="007B0029">
        <w:t>–</w:t>
      </w:r>
      <w:r>
        <w:t xml:space="preserve"> Backend</w:t>
      </w:r>
    </w:p>
    <w:tbl>
      <w:tblPr>
        <w:tblW w:w="8260" w:type="dxa"/>
        <w:tblCellMar>
          <w:left w:w="70" w:type="dxa"/>
          <w:right w:w="70" w:type="dxa"/>
        </w:tblCellMar>
        <w:tblLook w:val="04A0" w:firstRow="1" w:lastRow="0" w:firstColumn="1" w:lastColumn="0" w:noHBand="0" w:noVBand="1"/>
      </w:tblPr>
      <w:tblGrid>
        <w:gridCol w:w="2900"/>
        <w:gridCol w:w="1420"/>
        <w:gridCol w:w="3940"/>
      </w:tblGrid>
      <w:tr w:rsidR="007B0029" w:rsidRPr="007B0029" w14:paraId="1B658363" w14:textId="77777777" w:rsidTr="007B0029">
        <w:trPr>
          <w:trHeight w:val="645"/>
        </w:trPr>
        <w:tc>
          <w:tcPr>
            <w:tcW w:w="2900" w:type="dxa"/>
            <w:tcBorders>
              <w:top w:val="single" w:sz="8" w:space="0" w:color="000000"/>
              <w:left w:val="single" w:sz="8" w:space="0" w:color="000000"/>
              <w:bottom w:val="single" w:sz="8" w:space="0" w:color="666666"/>
              <w:right w:val="single" w:sz="8" w:space="0" w:color="666666"/>
            </w:tcBorders>
            <w:shd w:val="clear" w:color="000000" w:fill="D9D9D9"/>
            <w:vAlign w:val="center"/>
            <w:hideMark/>
          </w:tcPr>
          <w:p w14:paraId="2D655D12" w14:textId="77777777" w:rsidR="007B0029" w:rsidRPr="007B0029" w:rsidRDefault="007B0029" w:rsidP="007B0029">
            <w:pPr>
              <w:spacing w:after="0" w:line="240" w:lineRule="auto"/>
              <w:jc w:val="center"/>
              <w:rPr>
                <w:rFonts w:ascii="Arial" w:eastAsia="Times New Roman" w:hAnsi="Arial" w:cs="Arial"/>
                <w:b/>
                <w:bCs/>
                <w:color w:val="000000"/>
                <w:sz w:val="24"/>
                <w:szCs w:val="24"/>
              </w:rPr>
            </w:pPr>
            <w:r w:rsidRPr="007B0029">
              <w:rPr>
                <w:rFonts w:ascii="Arial" w:eastAsia="Arial" w:hAnsi="Arial" w:cs="Arial"/>
                <w:b/>
                <w:bCs/>
                <w:color w:val="000000"/>
                <w:sz w:val="24"/>
                <w:szCs w:val="24"/>
              </w:rPr>
              <w:t>Tecnologias</w:t>
            </w:r>
          </w:p>
        </w:tc>
        <w:tc>
          <w:tcPr>
            <w:tcW w:w="1420" w:type="dxa"/>
            <w:tcBorders>
              <w:top w:val="single" w:sz="8" w:space="0" w:color="000000"/>
              <w:left w:val="nil"/>
              <w:bottom w:val="single" w:sz="8" w:space="0" w:color="666666"/>
              <w:right w:val="single" w:sz="8" w:space="0" w:color="666666"/>
            </w:tcBorders>
            <w:shd w:val="clear" w:color="000000" w:fill="D9D9D9"/>
            <w:vAlign w:val="center"/>
            <w:hideMark/>
          </w:tcPr>
          <w:p w14:paraId="24B04353" w14:textId="77777777" w:rsidR="007B0029" w:rsidRPr="007B0029" w:rsidRDefault="007B0029" w:rsidP="007B0029">
            <w:pPr>
              <w:spacing w:after="0" w:line="240" w:lineRule="auto"/>
              <w:jc w:val="center"/>
              <w:rPr>
                <w:rFonts w:ascii="Arial" w:eastAsia="Times New Roman" w:hAnsi="Arial" w:cs="Arial"/>
                <w:b/>
                <w:bCs/>
                <w:color w:val="000000"/>
                <w:sz w:val="24"/>
                <w:szCs w:val="24"/>
              </w:rPr>
            </w:pPr>
            <w:r w:rsidRPr="007B0029">
              <w:rPr>
                <w:rFonts w:ascii="Arial" w:eastAsia="Arial" w:hAnsi="Arial" w:cs="Arial"/>
                <w:b/>
                <w:bCs/>
                <w:color w:val="000000"/>
                <w:sz w:val="24"/>
                <w:szCs w:val="24"/>
              </w:rPr>
              <w:t>Domínio (em %)</w:t>
            </w:r>
          </w:p>
        </w:tc>
        <w:tc>
          <w:tcPr>
            <w:tcW w:w="3940" w:type="dxa"/>
            <w:tcBorders>
              <w:top w:val="single" w:sz="8" w:space="0" w:color="000000"/>
              <w:left w:val="nil"/>
              <w:bottom w:val="single" w:sz="8" w:space="0" w:color="666666"/>
              <w:right w:val="single" w:sz="8" w:space="0" w:color="000000"/>
            </w:tcBorders>
            <w:shd w:val="clear" w:color="000000" w:fill="D9D9D9"/>
            <w:vAlign w:val="center"/>
            <w:hideMark/>
          </w:tcPr>
          <w:p w14:paraId="19137B15" w14:textId="77777777" w:rsidR="007B0029" w:rsidRPr="007B0029" w:rsidRDefault="007B0029" w:rsidP="007B0029">
            <w:pPr>
              <w:spacing w:after="0" w:line="240" w:lineRule="auto"/>
              <w:jc w:val="center"/>
              <w:rPr>
                <w:rFonts w:ascii="Arial" w:eastAsia="Times New Roman" w:hAnsi="Arial" w:cs="Arial"/>
                <w:b/>
                <w:bCs/>
                <w:color w:val="000000"/>
                <w:sz w:val="24"/>
                <w:szCs w:val="24"/>
              </w:rPr>
            </w:pPr>
            <w:r w:rsidRPr="007B0029">
              <w:rPr>
                <w:rFonts w:ascii="Arial" w:eastAsia="Arial" w:hAnsi="Arial" w:cs="Arial"/>
                <w:b/>
                <w:bCs/>
                <w:color w:val="000000"/>
                <w:sz w:val="24"/>
                <w:szCs w:val="24"/>
              </w:rPr>
              <w:t>Descrição</w:t>
            </w:r>
          </w:p>
        </w:tc>
      </w:tr>
      <w:tr w:rsidR="007B0029" w:rsidRPr="007B0029" w14:paraId="4F46497E" w14:textId="77777777" w:rsidTr="007B0029">
        <w:trPr>
          <w:trHeight w:val="63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206E2DA1"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Figma</w:t>
            </w:r>
          </w:p>
        </w:tc>
        <w:tc>
          <w:tcPr>
            <w:tcW w:w="1420" w:type="dxa"/>
            <w:tcBorders>
              <w:top w:val="nil"/>
              <w:left w:val="nil"/>
              <w:bottom w:val="single" w:sz="8" w:space="0" w:color="666666"/>
              <w:right w:val="single" w:sz="8" w:space="0" w:color="666666"/>
            </w:tcBorders>
            <w:shd w:val="clear" w:color="auto" w:fill="auto"/>
            <w:vAlign w:val="center"/>
            <w:hideMark/>
          </w:tcPr>
          <w:p w14:paraId="3DD949F6"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74%</w:t>
            </w:r>
          </w:p>
        </w:tc>
        <w:tc>
          <w:tcPr>
            <w:tcW w:w="3940" w:type="dxa"/>
            <w:tcBorders>
              <w:top w:val="nil"/>
              <w:left w:val="nil"/>
              <w:bottom w:val="single" w:sz="8" w:space="0" w:color="666666"/>
              <w:right w:val="single" w:sz="8" w:space="0" w:color="000000"/>
            </w:tcBorders>
            <w:shd w:val="clear" w:color="auto" w:fill="auto"/>
            <w:vAlign w:val="center"/>
            <w:hideMark/>
          </w:tcPr>
          <w:p w14:paraId="53F73F5A"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Software responsável pela prototipagem</w:t>
            </w:r>
          </w:p>
        </w:tc>
      </w:tr>
      <w:tr w:rsidR="007B0029" w:rsidRPr="007B0029" w14:paraId="6B429824" w14:textId="77777777" w:rsidTr="007B0029">
        <w:trPr>
          <w:trHeight w:val="915"/>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567E52E5"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Clickup</w:t>
            </w:r>
          </w:p>
        </w:tc>
        <w:tc>
          <w:tcPr>
            <w:tcW w:w="1420" w:type="dxa"/>
            <w:tcBorders>
              <w:top w:val="nil"/>
              <w:left w:val="nil"/>
              <w:bottom w:val="single" w:sz="8" w:space="0" w:color="666666"/>
              <w:right w:val="single" w:sz="8" w:space="0" w:color="666666"/>
            </w:tcBorders>
            <w:shd w:val="clear" w:color="auto" w:fill="auto"/>
            <w:vAlign w:val="center"/>
            <w:hideMark/>
          </w:tcPr>
          <w:p w14:paraId="473EF927"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88%</w:t>
            </w:r>
          </w:p>
        </w:tc>
        <w:tc>
          <w:tcPr>
            <w:tcW w:w="3940" w:type="dxa"/>
            <w:tcBorders>
              <w:top w:val="nil"/>
              <w:left w:val="nil"/>
              <w:bottom w:val="single" w:sz="8" w:space="0" w:color="666666"/>
              <w:right w:val="single" w:sz="8" w:space="0" w:color="000000"/>
            </w:tcBorders>
            <w:shd w:val="clear" w:color="auto" w:fill="auto"/>
            <w:vAlign w:val="center"/>
            <w:hideMark/>
          </w:tcPr>
          <w:p w14:paraId="55E91E77"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Software que gerencia o projeto por meio de uma lista de tarefas e gráficos interativos.</w:t>
            </w:r>
          </w:p>
        </w:tc>
      </w:tr>
      <w:tr w:rsidR="007B0029" w:rsidRPr="007B0029" w14:paraId="54F6085B" w14:textId="77777777" w:rsidTr="007B0029">
        <w:trPr>
          <w:trHeight w:val="63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74D37FE8"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Photoshop</w:t>
            </w:r>
          </w:p>
        </w:tc>
        <w:tc>
          <w:tcPr>
            <w:tcW w:w="1420" w:type="dxa"/>
            <w:tcBorders>
              <w:top w:val="nil"/>
              <w:left w:val="nil"/>
              <w:bottom w:val="single" w:sz="8" w:space="0" w:color="666666"/>
              <w:right w:val="single" w:sz="8" w:space="0" w:color="666666"/>
            </w:tcBorders>
            <w:shd w:val="clear" w:color="auto" w:fill="auto"/>
            <w:vAlign w:val="center"/>
            <w:hideMark/>
          </w:tcPr>
          <w:p w14:paraId="70DED799"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72%</w:t>
            </w:r>
          </w:p>
        </w:tc>
        <w:tc>
          <w:tcPr>
            <w:tcW w:w="3940" w:type="dxa"/>
            <w:tcBorders>
              <w:top w:val="nil"/>
              <w:left w:val="nil"/>
              <w:bottom w:val="single" w:sz="8" w:space="0" w:color="666666"/>
              <w:right w:val="single" w:sz="8" w:space="0" w:color="000000"/>
            </w:tcBorders>
            <w:shd w:val="clear" w:color="auto" w:fill="auto"/>
            <w:vAlign w:val="center"/>
            <w:hideMark/>
          </w:tcPr>
          <w:p w14:paraId="3001ED36"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Editor de fotos para auxílio na prototipagem.</w:t>
            </w:r>
          </w:p>
        </w:tc>
      </w:tr>
      <w:tr w:rsidR="007B0029" w:rsidRPr="007B0029" w14:paraId="42F33CC2" w14:textId="77777777" w:rsidTr="007B0029">
        <w:trPr>
          <w:trHeight w:val="915"/>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7DAB7FCB"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lastRenderedPageBreak/>
              <w:t>Drive</w:t>
            </w:r>
          </w:p>
        </w:tc>
        <w:tc>
          <w:tcPr>
            <w:tcW w:w="1420" w:type="dxa"/>
            <w:tcBorders>
              <w:top w:val="nil"/>
              <w:left w:val="nil"/>
              <w:bottom w:val="single" w:sz="8" w:space="0" w:color="666666"/>
              <w:right w:val="single" w:sz="8" w:space="0" w:color="666666"/>
            </w:tcBorders>
            <w:shd w:val="clear" w:color="auto" w:fill="auto"/>
            <w:vAlign w:val="center"/>
            <w:hideMark/>
          </w:tcPr>
          <w:p w14:paraId="37528ECD"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90%</w:t>
            </w:r>
          </w:p>
        </w:tc>
        <w:tc>
          <w:tcPr>
            <w:tcW w:w="3940" w:type="dxa"/>
            <w:tcBorders>
              <w:top w:val="nil"/>
              <w:left w:val="nil"/>
              <w:bottom w:val="single" w:sz="8" w:space="0" w:color="666666"/>
              <w:right w:val="single" w:sz="8" w:space="0" w:color="000000"/>
            </w:tcBorders>
            <w:shd w:val="clear" w:color="auto" w:fill="auto"/>
            <w:vAlign w:val="center"/>
            <w:hideMark/>
          </w:tcPr>
          <w:p w14:paraId="753D1248"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Serviço de armazenamento online para guardar informações do projeto</w:t>
            </w:r>
          </w:p>
        </w:tc>
      </w:tr>
      <w:tr w:rsidR="007B0029" w:rsidRPr="007B0029" w14:paraId="61843092" w14:textId="77777777" w:rsidTr="007B0029">
        <w:trPr>
          <w:trHeight w:val="63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086EA7D6"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Microsoft Word</w:t>
            </w:r>
          </w:p>
        </w:tc>
        <w:tc>
          <w:tcPr>
            <w:tcW w:w="1420" w:type="dxa"/>
            <w:tcBorders>
              <w:top w:val="nil"/>
              <w:left w:val="nil"/>
              <w:bottom w:val="single" w:sz="8" w:space="0" w:color="666666"/>
              <w:right w:val="single" w:sz="8" w:space="0" w:color="666666"/>
            </w:tcBorders>
            <w:shd w:val="clear" w:color="auto" w:fill="auto"/>
            <w:vAlign w:val="center"/>
            <w:hideMark/>
          </w:tcPr>
          <w:p w14:paraId="1829698D"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97%</w:t>
            </w:r>
          </w:p>
        </w:tc>
        <w:tc>
          <w:tcPr>
            <w:tcW w:w="3940" w:type="dxa"/>
            <w:tcBorders>
              <w:top w:val="nil"/>
              <w:left w:val="nil"/>
              <w:bottom w:val="single" w:sz="8" w:space="0" w:color="666666"/>
              <w:right w:val="single" w:sz="8" w:space="0" w:color="000000"/>
            </w:tcBorders>
            <w:shd w:val="clear" w:color="auto" w:fill="auto"/>
            <w:vAlign w:val="center"/>
            <w:hideMark/>
          </w:tcPr>
          <w:p w14:paraId="07C31188"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Software de escrita de documentos para o projeto</w:t>
            </w:r>
          </w:p>
        </w:tc>
      </w:tr>
      <w:tr w:rsidR="007B0029" w:rsidRPr="007B0029" w14:paraId="55EDAFF7" w14:textId="77777777" w:rsidTr="007B0029">
        <w:trPr>
          <w:trHeight w:val="63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27484AA6"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Canva</w:t>
            </w:r>
          </w:p>
        </w:tc>
        <w:tc>
          <w:tcPr>
            <w:tcW w:w="1420" w:type="dxa"/>
            <w:tcBorders>
              <w:top w:val="nil"/>
              <w:left w:val="nil"/>
              <w:bottom w:val="single" w:sz="8" w:space="0" w:color="666666"/>
              <w:right w:val="single" w:sz="8" w:space="0" w:color="666666"/>
            </w:tcBorders>
            <w:shd w:val="clear" w:color="auto" w:fill="auto"/>
            <w:vAlign w:val="center"/>
            <w:hideMark/>
          </w:tcPr>
          <w:p w14:paraId="1B649494"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85%</w:t>
            </w:r>
          </w:p>
        </w:tc>
        <w:tc>
          <w:tcPr>
            <w:tcW w:w="3940" w:type="dxa"/>
            <w:tcBorders>
              <w:top w:val="nil"/>
              <w:left w:val="nil"/>
              <w:bottom w:val="single" w:sz="8" w:space="0" w:color="666666"/>
              <w:right w:val="single" w:sz="8" w:space="0" w:color="000000"/>
            </w:tcBorders>
            <w:shd w:val="clear" w:color="auto" w:fill="auto"/>
            <w:vAlign w:val="center"/>
            <w:hideMark/>
          </w:tcPr>
          <w:p w14:paraId="7CA4B62C"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Software que cria slideshow personalizados</w:t>
            </w:r>
          </w:p>
        </w:tc>
      </w:tr>
      <w:tr w:rsidR="007B0029" w:rsidRPr="007B0029" w14:paraId="238D8843" w14:textId="77777777" w:rsidTr="007B0029">
        <w:trPr>
          <w:trHeight w:val="1215"/>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1A848BD9"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 xml:space="preserve">GitHub </w:t>
            </w:r>
          </w:p>
        </w:tc>
        <w:tc>
          <w:tcPr>
            <w:tcW w:w="1420" w:type="dxa"/>
            <w:tcBorders>
              <w:top w:val="nil"/>
              <w:left w:val="nil"/>
              <w:bottom w:val="single" w:sz="8" w:space="0" w:color="666666"/>
              <w:right w:val="single" w:sz="8" w:space="0" w:color="666666"/>
            </w:tcBorders>
            <w:shd w:val="clear" w:color="auto" w:fill="auto"/>
            <w:vAlign w:val="center"/>
            <w:hideMark/>
          </w:tcPr>
          <w:p w14:paraId="69F5B3A2"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91%</w:t>
            </w:r>
          </w:p>
        </w:tc>
        <w:tc>
          <w:tcPr>
            <w:tcW w:w="3940" w:type="dxa"/>
            <w:tcBorders>
              <w:top w:val="nil"/>
              <w:left w:val="nil"/>
              <w:bottom w:val="single" w:sz="8" w:space="0" w:color="666666"/>
              <w:right w:val="single" w:sz="8" w:space="0" w:color="000000"/>
            </w:tcBorders>
            <w:shd w:val="clear" w:color="auto" w:fill="auto"/>
            <w:vAlign w:val="center"/>
            <w:hideMark/>
          </w:tcPr>
          <w:p w14:paraId="11F949B6"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Sistema de hospedagem de arquivos para armazenar todo o código da aplicação e uma melhor supervisão dele</w:t>
            </w:r>
          </w:p>
        </w:tc>
      </w:tr>
      <w:tr w:rsidR="007B0029" w:rsidRPr="007B0029" w14:paraId="4AD45764" w14:textId="77777777" w:rsidTr="007B0029">
        <w:trPr>
          <w:trHeight w:val="93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07B12E36"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Git</w:t>
            </w:r>
          </w:p>
        </w:tc>
        <w:tc>
          <w:tcPr>
            <w:tcW w:w="1420" w:type="dxa"/>
            <w:tcBorders>
              <w:top w:val="nil"/>
              <w:left w:val="nil"/>
              <w:bottom w:val="single" w:sz="8" w:space="0" w:color="666666"/>
              <w:right w:val="single" w:sz="8" w:space="0" w:color="666666"/>
            </w:tcBorders>
            <w:shd w:val="clear" w:color="auto" w:fill="auto"/>
            <w:vAlign w:val="center"/>
            <w:hideMark/>
          </w:tcPr>
          <w:p w14:paraId="3346861D"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89%</w:t>
            </w:r>
          </w:p>
        </w:tc>
        <w:tc>
          <w:tcPr>
            <w:tcW w:w="3940" w:type="dxa"/>
            <w:tcBorders>
              <w:top w:val="nil"/>
              <w:left w:val="nil"/>
              <w:bottom w:val="single" w:sz="8" w:space="0" w:color="666666"/>
              <w:right w:val="single" w:sz="8" w:space="0" w:color="000000"/>
            </w:tcBorders>
            <w:shd w:val="clear" w:color="auto" w:fill="auto"/>
            <w:vAlign w:val="center"/>
            <w:hideMark/>
          </w:tcPr>
          <w:p w14:paraId="3393DEBA"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Software que permite versionar o código e realizar mudanças de forma segura</w:t>
            </w:r>
          </w:p>
        </w:tc>
      </w:tr>
      <w:tr w:rsidR="007B0029" w:rsidRPr="007B0029" w14:paraId="5E7F6DF0" w14:textId="77777777" w:rsidTr="007B0029">
        <w:trPr>
          <w:trHeight w:val="915"/>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4F297EA7"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Visual Studio Code</w:t>
            </w:r>
          </w:p>
        </w:tc>
        <w:tc>
          <w:tcPr>
            <w:tcW w:w="1420" w:type="dxa"/>
            <w:tcBorders>
              <w:top w:val="nil"/>
              <w:left w:val="nil"/>
              <w:bottom w:val="single" w:sz="8" w:space="0" w:color="666666"/>
              <w:right w:val="single" w:sz="8" w:space="0" w:color="666666"/>
            </w:tcBorders>
            <w:shd w:val="clear" w:color="auto" w:fill="auto"/>
            <w:vAlign w:val="center"/>
            <w:hideMark/>
          </w:tcPr>
          <w:p w14:paraId="05ECB905"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99%</w:t>
            </w:r>
          </w:p>
        </w:tc>
        <w:tc>
          <w:tcPr>
            <w:tcW w:w="3940" w:type="dxa"/>
            <w:tcBorders>
              <w:top w:val="nil"/>
              <w:left w:val="nil"/>
              <w:bottom w:val="single" w:sz="8" w:space="0" w:color="666666"/>
              <w:right w:val="single" w:sz="8" w:space="0" w:color="000000"/>
            </w:tcBorders>
            <w:shd w:val="clear" w:color="auto" w:fill="auto"/>
            <w:vAlign w:val="center"/>
            <w:hideMark/>
          </w:tcPr>
          <w:p w14:paraId="65829AF4"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Ambiente de Desenvolvimento Integrado para codificar a aplicação</w:t>
            </w:r>
          </w:p>
        </w:tc>
      </w:tr>
      <w:tr w:rsidR="007B0029" w:rsidRPr="007B0029" w14:paraId="61C85117" w14:textId="77777777" w:rsidTr="007B0029">
        <w:trPr>
          <w:trHeight w:val="1215"/>
        </w:trPr>
        <w:tc>
          <w:tcPr>
            <w:tcW w:w="2900" w:type="dxa"/>
            <w:tcBorders>
              <w:top w:val="nil"/>
              <w:left w:val="single" w:sz="8" w:space="0" w:color="000000"/>
              <w:bottom w:val="single" w:sz="8" w:space="0" w:color="000000"/>
              <w:right w:val="single" w:sz="8" w:space="0" w:color="666666"/>
            </w:tcBorders>
            <w:shd w:val="clear" w:color="auto" w:fill="auto"/>
            <w:vAlign w:val="center"/>
            <w:hideMark/>
          </w:tcPr>
          <w:p w14:paraId="59A96E39"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Google Docs</w:t>
            </w:r>
          </w:p>
        </w:tc>
        <w:tc>
          <w:tcPr>
            <w:tcW w:w="1420" w:type="dxa"/>
            <w:tcBorders>
              <w:top w:val="nil"/>
              <w:left w:val="nil"/>
              <w:bottom w:val="single" w:sz="8" w:space="0" w:color="000000"/>
              <w:right w:val="single" w:sz="8" w:space="0" w:color="666666"/>
            </w:tcBorders>
            <w:shd w:val="clear" w:color="auto" w:fill="auto"/>
            <w:vAlign w:val="center"/>
            <w:hideMark/>
          </w:tcPr>
          <w:p w14:paraId="53F658F9"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88%</w:t>
            </w:r>
          </w:p>
        </w:tc>
        <w:tc>
          <w:tcPr>
            <w:tcW w:w="3940" w:type="dxa"/>
            <w:tcBorders>
              <w:top w:val="nil"/>
              <w:left w:val="nil"/>
              <w:bottom w:val="single" w:sz="8" w:space="0" w:color="000000"/>
              <w:right w:val="single" w:sz="8" w:space="0" w:color="000000"/>
            </w:tcBorders>
            <w:shd w:val="clear" w:color="auto" w:fill="auto"/>
            <w:vAlign w:val="center"/>
            <w:hideMark/>
          </w:tcPr>
          <w:p w14:paraId="2CC02140"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Software online que funciona como uma alternativa ao Microsoft Word. Utilizado principalmente para versionar os documentos</w:t>
            </w:r>
          </w:p>
        </w:tc>
      </w:tr>
    </w:tbl>
    <w:p w14:paraId="6F3595E0" w14:textId="5BE9489A" w:rsidR="001F3BE4" w:rsidRPr="00A137C0" w:rsidRDefault="00A137C0" w:rsidP="00A137C0">
      <w:pPr>
        <w:pStyle w:val="Legenda"/>
        <w:rPr>
          <w:rFonts w:eastAsia="Arial" w:cs="Arial"/>
          <w:color w:val="000000" w:themeColor="text1"/>
          <w:sz w:val="24"/>
          <w:szCs w:val="24"/>
        </w:rPr>
      </w:pPr>
      <w:bookmarkStart w:id="19" w:name="_Toc152342410"/>
      <w:r w:rsidRPr="00A137C0">
        <w:rPr>
          <w:rFonts w:cs="Arial"/>
          <w:color w:val="000000" w:themeColor="text1"/>
        </w:rPr>
        <w:t xml:space="preserve">Tabela </w:t>
      </w:r>
      <w:r>
        <w:rPr>
          <w:rFonts w:cs="Arial"/>
          <w:color w:val="000000" w:themeColor="text1"/>
        </w:rPr>
        <w:fldChar w:fldCharType="begin"/>
      </w:r>
      <w:r>
        <w:rPr>
          <w:rFonts w:cs="Arial"/>
          <w:color w:val="000000" w:themeColor="text1"/>
        </w:rPr>
        <w:instrText xml:space="preserve"> SEQ Tabela \* ARABIC </w:instrText>
      </w:r>
      <w:r>
        <w:rPr>
          <w:rFonts w:cs="Arial"/>
          <w:color w:val="000000" w:themeColor="text1"/>
        </w:rPr>
        <w:fldChar w:fldCharType="separate"/>
      </w:r>
      <w:r w:rsidR="007D38BC">
        <w:rPr>
          <w:rFonts w:cs="Arial"/>
          <w:noProof/>
          <w:color w:val="000000" w:themeColor="text1"/>
        </w:rPr>
        <w:t>4</w:t>
      </w:r>
      <w:r>
        <w:rPr>
          <w:rFonts w:cs="Arial"/>
          <w:color w:val="000000" w:themeColor="text1"/>
        </w:rPr>
        <w:fldChar w:fldCharType="end"/>
      </w:r>
      <w:r w:rsidRPr="00A137C0">
        <w:rPr>
          <w:rFonts w:cs="Arial"/>
          <w:color w:val="000000" w:themeColor="text1"/>
        </w:rPr>
        <w:t xml:space="preserve"> - Fonte: Próprio grupo responsável por este projeto</w:t>
      </w:r>
      <w:bookmarkEnd w:id="19"/>
    </w:p>
    <w:p w14:paraId="75C3B319"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Estima-se que, atualmente, a equipe possui 75% do conhecimento necessário para concluir o projeto, e, portanto, conclui-se que, mesmo que os integrantes da equipe não possuindo 100% do conhecimento necessário, com os treinamentos e os 75% que a equipe desempenha, é totalmente viável a realização do projeto.</w:t>
      </w:r>
    </w:p>
    <w:p w14:paraId="6FBAC8AE" w14:textId="77777777" w:rsidR="001F3BE4" w:rsidRDefault="00E74CBC" w:rsidP="001C6E2E">
      <w:pPr>
        <w:pStyle w:val="TitulosTercirios"/>
        <w:ind w:left="0" w:firstLine="0"/>
      </w:pPr>
      <w:bookmarkStart w:id="20" w:name="_Toc152533236"/>
      <w:r>
        <w:t>Viabilidade de prazo</w:t>
      </w:r>
      <w:bookmarkEnd w:id="20"/>
    </w:p>
    <w:p w14:paraId="6BB1AC20"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O estudo de viabilidade de prazo é crucial no que diz respeito à uma boa gestão de projeto, e saber a forma correta de levantar e adquirir a informação precisa sobre cada etapa da evolução do projeto é imprescindível para um ambiente saudável de trabalho. Quando esse levantamento não usa dados confiáveis, há, também, a questão relacionada ao prazo da entrega — como limita e, até mesmo, impede o planejamento. A falta de dados concretos e que gerem o apoio necessário leva a um frete que não sai exatamente como o previsto. </w:t>
      </w:r>
    </w:p>
    <w:p w14:paraId="1A253DA4"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Comumente, isso significa a perda de prazos que foram combinados com o cliente, levando a uma etapa que demora mais do que o que foi inicialmente planejado. </w:t>
      </w:r>
    </w:p>
    <w:p w14:paraId="21BA735A"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Essa, entretanto, não é a pior situação. O caso mais complicado consiste na não realização da entrega justamente por motivos de inviabilidade. Questões técnicas </w:t>
      </w:r>
      <w:r>
        <w:rPr>
          <w:rFonts w:ascii="Arial" w:eastAsia="Arial" w:hAnsi="Arial" w:cs="Arial"/>
          <w:sz w:val="24"/>
          <w:szCs w:val="24"/>
        </w:rPr>
        <w:lastRenderedPageBreak/>
        <w:t>ou de segurança podem impedir que o transporte seja concluído com sucesso, como no caso de roubo de cargas, por exemplo. Por isso, foram levantados os seguintes dados para nossa pesquisa:</w:t>
      </w:r>
    </w:p>
    <w:p w14:paraId="52D9282E" w14:textId="01F38A55" w:rsidR="00394041" w:rsidRDefault="00394041" w:rsidP="001E1F39">
      <w:pPr>
        <w:pStyle w:val="Tabelaseafins"/>
        <w:numPr>
          <w:ilvl w:val="0"/>
          <w:numId w:val="0"/>
        </w:numPr>
      </w:pPr>
      <w:r>
        <w:t>Tabela de Prazo</w:t>
      </w:r>
    </w:p>
    <w:tbl>
      <w:tblPr>
        <w:tblW w:w="9062" w:type="dxa"/>
        <w:tblCellMar>
          <w:left w:w="70" w:type="dxa"/>
          <w:right w:w="70" w:type="dxa"/>
        </w:tblCellMar>
        <w:tblLook w:val="04A0" w:firstRow="1" w:lastRow="0" w:firstColumn="1" w:lastColumn="0" w:noHBand="0" w:noVBand="1"/>
      </w:tblPr>
      <w:tblGrid>
        <w:gridCol w:w="4526"/>
        <w:gridCol w:w="4536"/>
      </w:tblGrid>
      <w:tr w:rsidR="004E0952" w:rsidRPr="004E0952" w14:paraId="7B3CC9AC" w14:textId="77777777" w:rsidTr="004E0952">
        <w:trPr>
          <w:trHeight w:val="465"/>
        </w:trPr>
        <w:tc>
          <w:tcPr>
            <w:tcW w:w="4526" w:type="dxa"/>
            <w:tcBorders>
              <w:top w:val="single" w:sz="8" w:space="0" w:color="000000"/>
              <w:left w:val="single" w:sz="8" w:space="0" w:color="000000"/>
              <w:bottom w:val="single" w:sz="8" w:space="0" w:color="666666"/>
              <w:right w:val="single" w:sz="8" w:space="0" w:color="666666"/>
            </w:tcBorders>
            <w:shd w:val="clear" w:color="000000" w:fill="D9D9D9"/>
            <w:vAlign w:val="center"/>
            <w:hideMark/>
          </w:tcPr>
          <w:p w14:paraId="34EB25F0" w14:textId="77777777" w:rsidR="004E0952" w:rsidRPr="004E0952" w:rsidRDefault="004E0952" w:rsidP="004E0952">
            <w:pPr>
              <w:spacing w:after="0" w:line="240" w:lineRule="auto"/>
              <w:jc w:val="center"/>
              <w:rPr>
                <w:rFonts w:ascii="Arial" w:eastAsia="Times New Roman" w:hAnsi="Arial" w:cs="Arial"/>
                <w:b/>
                <w:bCs/>
                <w:color w:val="000000"/>
                <w:sz w:val="24"/>
                <w:szCs w:val="24"/>
              </w:rPr>
            </w:pPr>
            <w:r w:rsidRPr="004E0952">
              <w:rPr>
                <w:rFonts w:ascii="Arial" w:eastAsia="Arial" w:hAnsi="Arial" w:cs="Arial"/>
                <w:b/>
                <w:bCs/>
                <w:color w:val="000000"/>
                <w:sz w:val="24"/>
                <w:szCs w:val="24"/>
              </w:rPr>
              <w:t>Tarefa</w:t>
            </w:r>
          </w:p>
        </w:tc>
        <w:tc>
          <w:tcPr>
            <w:tcW w:w="4536" w:type="dxa"/>
            <w:tcBorders>
              <w:top w:val="single" w:sz="8" w:space="0" w:color="000000"/>
              <w:left w:val="nil"/>
              <w:bottom w:val="single" w:sz="8" w:space="0" w:color="666666"/>
              <w:right w:val="single" w:sz="8" w:space="0" w:color="000000"/>
            </w:tcBorders>
            <w:shd w:val="clear" w:color="000000" w:fill="D9D9D9"/>
            <w:vAlign w:val="center"/>
            <w:hideMark/>
          </w:tcPr>
          <w:p w14:paraId="3C1B37E9" w14:textId="77777777" w:rsidR="004E0952" w:rsidRPr="004E0952" w:rsidRDefault="004E0952" w:rsidP="004E0952">
            <w:pPr>
              <w:spacing w:after="0" w:line="240" w:lineRule="auto"/>
              <w:jc w:val="center"/>
              <w:rPr>
                <w:rFonts w:ascii="Arial" w:eastAsia="Times New Roman" w:hAnsi="Arial" w:cs="Arial"/>
                <w:b/>
                <w:bCs/>
                <w:color w:val="000000"/>
                <w:sz w:val="24"/>
                <w:szCs w:val="24"/>
              </w:rPr>
            </w:pPr>
            <w:r w:rsidRPr="004E0952">
              <w:rPr>
                <w:rFonts w:ascii="Arial" w:eastAsia="Arial" w:hAnsi="Arial" w:cs="Arial"/>
                <w:b/>
                <w:bCs/>
                <w:color w:val="000000"/>
                <w:sz w:val="24"/>
                <w:szCs w:val="24"/>
              </w:rPr>
              <w:t>Tempo</w:t>
            </w:r>
          </w:p>
        </w:tc>
      </w:tr>
      <w:tr w:rsidR="004E0952" w:rsidRPr="004E0952" w14:paraId="17BA3458" w14:textId="77777777" w:rsidTr="004E0952">
        <w:trPr>
          <w:trHeight w:val="671"/>
        </w:trPr>
        <w:tc>
          <w:tcPr>
            <w:tcW w:w="4526" w:type="dxa"/>
            <w:tcBorders>
              <w:top w:val="nil"/>
              <w:left w:val="single" w:sz="8" w:space="0" w:color="000000"/>
              <w:bottom w:val="single" w:sz="8" w:space="0" w:color="666666"/>
              <w:right w:val="single" w:sz="8" w:space="0" w:color="666666"/>
            </w:tcBorders>
            <w:shd w:val="clear" w:color="auto" w:fill="auto"/>
            <w:vAlign w:val="center"/>
            <w:hideMark/>
          </w:tcPr>
          <w:p w14:paraId="6611B821"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Fase de planejamento</w:t>
            </w:r>
          </w:p>
        </w:tc>
        <w:tc>
          <w:tcPr>
            <w:tcW w:w="4536" w:type="dxa"/>
            <w:tcBorders>
              <w:top w:val="nil"/>
              <w:left w:val="nil"/>
              <w:bottom w:val="single" w:sz="8" w:space="0" w:color="666666"/>
              <w:right w:val="single" w:sz="8" w:space="0" w:color="000000"/>
            </w:tcBorders>
            <w:shd w:val="clear" w:color="auto" w:fill="auto"/>
            <w:vAlign w:val="center"/>
            <w:hideMark/>
          </w:tcPr>
          <w:p w14:paraId="50D1B283"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30 dias</w:t>
            </w:r>
          </w:p>
        </w:tc>
      </w:tr>
      <w:tr w:rsidR="004E0952" w:rsidRPr="004E0952" w14:paraId="4C0A3F19" w14:textId="77777777" w:rsidTr="004E0952">
        <w:trPr>
          <w:trHeight w:val="630"/>
        </w:trPr>
        <w:tc>
          <w:tcPr>
            <w:tcW w:w="4526" w:type="dxa"/>
            <w:tcBorders>
              <w:top w:val="nil"/>
              <w:left w:val="single" w:sz="8" w:space="0" w:color="000000"/>
              <w:bottom w:val="single" w:sz="8" w:space="0" w:color="666666"/>
              <w:right w:val="single" w:sz="8" w:space="0" w:color="666666"/>
            </w:tcBorders>
            <w:shd w:val="clear" w:color="auto" w:fill="auto"/>
            <w:vAlign w:val="center"/>
            <w:hideMark/>
          </w:tcPr>
          <w:p w14:paraId="5D76C4E5"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Fase de design</w:t>
            </w:r>
          </w:p>
        </w:tc>
        <w:tc>
          <w:tcPr>
            <w:tcW w:w="4536" w:type="dxa"/>
            <w:tcBorders>
              <w:top w:val="nil"/>
              <w:left w:val="nil"/>
              <w:bottom w:val="single" w:sz="8" w:space="0" w:color="666666"/>
              <w:right w:val="single" w:sz="8" w:space="0" w:color="000000"/>
            </w:tcBorders>
            <w:shd w:val="clear" w:color="auto" w:fill="auto"/>
            <w:vAlign w:val="center"/>
            <w:hideMark/>
          </w:tcPr>
          <w:p w14:paraId="306C767C"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15 dias</w:t>
            </w:r>
          </w:p>
        </w:tc>
      </w:tr>
      <w:tr w:rsidR="004E0952" w:rsidRPr="004E0952" w14:paraId="02B16EBB" w14:textId="77777777" w:rsidTr="004E0952">
        <w:trPr>
          <w:trHeight w:val="630"/>
        </w:trPr>
        <w:tc>
          <w:tcPr>
            <w:tcW w:w="4526" w:type="dxa"/>
            <w:tcBorders>
              <w:top w:val="nil"/>
              <w:left w:val="single" w:sz="8" w:space="0" w:color="000000"/>
              <w:bottom w:val="single" w:sz="8" w:space="0" w:color="666666"/>
              <w:right w:val="single" w:sz="8" w:space="0" w:color="666666"/>
            </w:tcBorders>
            <w:shd w:val="clear" w:color="auto" w:fill="auto"/>
            <w:vAlign w:val="center"/>
            <w:hideMark/>
          </w:tcPr>
          <w:p w14:paraId="402389EF"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Criação de identidade visual</w:t>
            </w:r>
          </w:p>
        </w:tc>
        <w:tc>
          <w:tcPr>
            <w:tcW w:w="4536" w:type="dxa"/>
            <w:tcBorders>
              <w:top w:val="nil"/>
              <w:left w:val="nil"/>
              <w:bottom w:val="single" w:sz="8" w:space="0" w:color="666666"/>
              <w:right w:val="single" w:sz="8" w:space="0" w:color="000000"/>
            </w:tcBorders>
            <w:shd w:val="clear" w:color="auto" w:fill="auto"/>
            <w:vAlign w:val="center"/>
            <w:hideMark/>
          </w:tcPr>
          <w:p w14:paraId="2E6F6639"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15 dias</w:t>
            </w:r>
          </w:p>
        </w:tc>
      </w:tr>
      <w:tr w:rsidR="004E0952" w:rsidRPr="004E0952" w14:paraId="5651F512" w14:textId="77777777" w:rsidTr="004E0952">
        <w:trPr>
          <w:trHeight w:val="930"/>
        </w:trPr>
        <w:tc>
          <w:tcPr>
            <w:tcW w:w="4526" w:type="dxa"/>
            <w:tcBorders>
              <w:top w:val="nil"/>
              <w:left w:val="single" w:sz="8" w:space="0" w:color="000000"/>
              <w:bottom w:val="single" w:sz="8" w:space="0" w:color="666666"/>
              <w:right w:val="single" w:sz="8" w:space="0" w:color="666666"/>
            </w:tcBorders>
            <w:shd w:val="clear" w:color="auto" w:fill="auto"/>
            <w:vAlign w:val="center"/>
            <w:hideMark/>
          </w:tcPr>
          <w:p w14:paraId="6BF19D20"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Fase de desenvolvimento</w:t>
            </w:r>
          </w:p>
        </w:tc>
        <w:tc>
          <w:tcPr>
            <w:tcW w:w="4536" w:type="dxa"/>
            <w:tcBorders>
              <w:top w:val="nil"/>
              <w:left w:val="nil"/>
              <w:bottom w:val="single" w:sz="8" w:space="0" w:color="666666"/>
              <w:right w:val="single" w:sz="8" w:space="0" w:color="000000"/>
            </w:tcBorders>
            <w:shd w:val="clear" w:color="auto" w:fill="auto"/>
            <w:vAlign w:val="center"/>
            <w:hideMark/>
          </w:tcPr>
          <w:p w14:paraId="2F25C060"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150 dias</w:t>
            </w:r>
          </w:p>
        </w:tc>
      </w:tr>
      <w:tr w:rsidR="004E0952" w:rsidRPr="004E0952" w14:paraId="21A32E7F" w14:textId="77777777" w:rsidTr="004E0952">
        <w:trPr>
          <w:trHeight w:val="630"/>
        </w:trPr>
        <w:tc>
          <w:tcPr>
            <w:tcW w:w="4526" w:type="dxa"/>
            <w:tcBorders>
              <w:top w:val="nil"/>
              <w:left w:val="single" w:sz="8" w:space="0" w:color="000000"/>
              <w:bottom w:val="single" w:sz="8" w:space="0" w:color="666666"/>
              <w:right w:val="single" w:sz="8" w:space="0" w:color="666666"/>
            </w:tcBorders>
            <w:shd w:val="clear" w:color="auto" w:fill="auto"/>
            <w:vAlign w:val="center"/>
            <w:hideMark/>
          </w:tcPr>
          <w:p w14:paraId="21339759"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Fase de testes e correções</w:t>
            </w:r>
          </w:p>
        </w:tc>
        <w:tc>
          <w:tcPr>
            <w:tcW w:w="4536" w:type="dxa"/>
            <w:tcBorders>
              <w:top w:val="nil"/>
              <w:left w:val="nil"/>
              <w:bottom w:val="single" w:sz="8" w:space="0" w:color="666666"/>
              <w:right w:val="single" w:sz="8" w:space="0" w:color="000000"/>
            </w:tcBorders>
            <w:shd w:val="clear" w:color="auto" w:fill="auto"/>
            <w:vAlign w:val="center"/>
            <w:hideMark/>
          </w:tcPr>
          <w:p w14:paraId="5341E2B5"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30 dias</w:t>
            </w:r>
          </w:p>
        </w:tc>
      </w:tr>
      <w:tr w:rsidR="004E0952" w:rsidRPr="004E0952" w14:paraId="4BF7D65D" w14:textId="77777777" w:rsidTr="004E0952">
        <w:trPr>
          <w:trHeight w:val="630"/>
        </w:trPr>
        <w:tc>
          <w:tcPr>
            <w:tcW w:w="4526" w:type="dxa"/>
            <w:tcBorders>
              <w:top w:val="nil"/>
              <w:left w:val="single" w:sz="8" w:space="0" w:color="000000"/>
              <w:bottom w:val="single" w:sz="8" w:space="0" w:color="666666"/>
              <w:right w:val="single" w:sz="8" w:space="0" w:color="666666"/>
            </w:tcBorders>
            <w:shd w:val="clear" w:color="auto" w:fill="auto"/>
            <w:vAlign w:val="center"/>
            <w:hideMark/>
          </w:tcPr>
          <w:p w14:paraId="0C3B7177"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Revisão</w:t>
            </w:r>
          </w:p>
        </w:tc>
        <w:tc>
          <w:tcPr>
            <w:tcW w:w="4536" w:type="dxa"/>
            <w:tcBorders>
              <w:top w:val="nil"/>
              <w:left w:val="nil"/>
              <w:bottom w:val="single" w:sz="8" w:space="0" w:color="666666"/>
              <w:right w:val="single" w:sz="8" w:space="0" w:color="000000"/>
            </w:tcBorders>
            <w:shd w:val="clear" w:color="auto" w:fill="auto"/>
            <w:vAlign w:val="center"/>
            <w:hideMark/>
          </w:tcPr>
          <w:p w14:paraId="5F7CA5F7"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7 dias</w:t>
            </w:r>
          </w:p>
        </w:tc>
      </w:tr>
      <w:tr w:rsidR="004E0952" w:rsidRPr="004E0952" w14:paraId="5CBCE99D" w14:textId="77777777" w:rsidTr="004E0952">
        <w:trPr>
          <w:trHeight w:val="615"/>
        </w:trPr>
        <w:tc>
          <w:tcPr>
            <w:tcW w:w="4526" w:type="dxa"/>
            <w:tcBorders>
              <w:top w:val="nil"/>
              <w:left w:val="single" w:sz="8" w:space="0" w:color="000000"/>
              <w:bottom w:val="single" w:sz="8" w:space="0" w:color="666666"/>
              <w:right w:val="single" w:sz="8" w:space="0" w:color="666666"/>
            </w:tcBorders>
            <w:shd w:val="clear" w:color="auto" w:fill="auto"/>
            <w:vAlign w:val="center"/>
            <w:hideMark/>
          </w:tcPr>
          <w:p w14:paraId="7DE77B42"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Coleta e Criação de conteúdo</w:t>
            </w:r>
          </w:p>
        </w:tc>
        <w:tc>
          <w:tcPr>
            <w:tcW w:w="4536" w:type="dxa"/>
            <w:tcBorders>
              <w:top w:val="nil"/>
              <w:left w:val="nil"/>
              <w:bottom w:val="single" w:sz="8" w:space="0" w:color="666666"/>
              <w:right w:val="single" w:sz="8" w:space="0" w:color="000000"/>
            </w:tcBorders>
            <w:shd w:val="clear" w:color="auto" w:fill="auto"/>
            <w:vAlign w:val="center"/>
            <w:hideMark/>
          </w:tcPr>
          <w:p w14:paraId="34708C23"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15 dias</w:t>
            </w:r>
          </w:p>
        </w:tc>
      </w:tr>
      <w:tr w:rsidR="004E0952" w:rsidRPr="004E0952" w14:paraId="1C7134C6" w14:textId="77777777" w:rsidTr="004E0952">
        <w:trPr>
          <w:trHeight w:val="315"/>
        </w:trPr>
        <w:tc>
          <w:tcPr>
            <w:tcW w:w="4526" w:type="dxa"/>
            <w:tcBorders>
              <w:top w:val="nil"/>
              <w:left w:val="single" w:sz="8" w:space="0" w:color="000000"/>
              <w:bottom w:val="single" w:sz="8" w:space="0" w:color="000000"/>
              <w:right w:val="single" w:sz="8" w:space="0" w:color="666666"/>
            </w:tcBorders>
            <w:shd w:val="clear" w:color="auto" w:fill="auto"/>
            <w:vAlign w:val="center"/>
            <w:hideMark/>
          </w:tcPr>
          <w:p w14:paraId="565B1023"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Lançamento</w:t>
            </w:r>
          </w:p>
        </w:tc>
        <w:tc>
          <w:tcPr>
            <w:tcW w:w="4536" w:type="dxa"/>
            <w:tcBorders>
              <w:top w:val="nil"/>
              <w:left w:val="nil"/>
              <w:bottom w:val="single" w:sz="8" w:space="0" w:color="000000"/>
              <w:right w:val="single" w:sz="8" w:space="0" w:color="000000"/>
            </w:tcBorders>
            <w:shd w:val="clear" w:color="auto" w:fill="auto"/>
            <w:vAlign w:val="center"/>
            <w:hideMark/>
          </w:tcPr>
          <w:p w14:paraId="7E870253"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Times New Roman" w:hAnsi="Arial" w:cs="Arial"/>
                <w:color w:val="000000"/>
                <w:sz w:val="24"/>
                <w:szCs w:val="24"/>
              </w:rPr>
              <w:t>7 dias</w:t>
            </w:r>
          </w:p>
        </w:tc>
      </w:tr>
    </w:tbl>
    <w:p w14:paraId="62A79CE0" w14:textId="19BFDB41" w:rsidR="001F3BE4" w:rsidRPr="00394041" w:rsidRDefault="00A137C0" w:rsidP="004E0952">
      <w:pPr>
        <w:pStyle w:val="Legenda"/>
        <w:rPr>
          <w:rFonts w:eastAsia="Arial" w:cs="Arial"/>
          <w:color w:val="000000" w:themeColor="text1"/>
          <w:sz w:val="24"/>
          <w:szCs w:val="24"/>
        </w:rPr>
      </w:pPr>
      <w:bookmarkStart w:id="21" w:name="_Toc152342411"/>
      <w:r w:rsidRPr="00394041">
        <w:rPr>
          <w:rFonts w:cs="Arial"/>
          <w:color w:val="000000" w:themeColor="text1"/>
        </w:rPr>
        <w:t xml:space="preserve">Tabela </w:t>
      </w:r>
      <w:r w:rsidRPr="00394041">
        <w:rPr>
          <w:rFonts w:cs="Arial"/>
          <w:color w:val="000000" w:themeColor="text1"/>
        </w:rPr>
        <w:fldChar w:fldCharType="begin"/>
      </w:r>
      <w:r w:rsidRPr="00394041">
        <w:rPr>
          <w:rFonts w:cs="Arial"/>
          <w:color w:val="000000" w:themeColor="text1"/>
        </w:rPr>
        <w:instrText xml:space="preserve"> SEQ Tabela \* ARABIC </w:instrText>
      </w:r>
      <w:r w:rsidRPr="00394041">
        <w:rPr>
          <w:rFonts w:cs="Arial"/>
          <w:color w:val="000000" w:themeColor="text1"/>
        </w:rPr>
        <w:fldChar w:fldCharType="separate"/>
      </w:r>
      <w:r w:rsidR="007D38BC">
        <w:rPr>
          <w:rFonts w:cs="Arial"/>
          <w:noProof/>
          <w:color w:val="000000" w:themeColor="text1"/>
        </w:rPr>
        <w:t>5</w:t>
      </w:r>
      <w:r w:rsidRPr="00394041">
        <w:rPr>
          <w:rFonts w:cs="Arial"/>
          <w:color w:val="000000" w:themeColor="text1"/>
        </w:rPr>
        <w:fldChar w:fldCharType="end"/>
      </w:r>
      <w:r w:rsidRPr="00394041">
        <w:rPr>
          <w:rFonts w:cs="Arial"/>
          <w:color w:val="000000" w:themeColor="text1"/>
        </w:rPr>
        <w:t xml:space="preserve"> - Fonte: Próprio grupo responsável por este projeto</w:t>
      </w:r>
      <w:bookmarkEnd w:id="21"/>
    </w:p>
    <w:p w14:paraId="020D0E63" w14:textId="395E6281" w:rsidR="00605165" w:rsidRDefault="00E74CBC">
      <w:pPr>
        <w:rPr>
          <w:rFonts w:ascii="Arial" w:eastAsia="Arial" w:hAnsi="Arial" w:cs="Arial"/>
          <w:sz w:val="24"/>
          <w:szCs w:val="24"/>
        </w:rPr>
      </w:pPr>
      <w:r>
        <w:rPr>
          <w:rFonts w:ascii="Arial" w:eastAsia="Arial" w:hAnsi="Arial" w:cs="Arial"/>
          <w:sz w:val="24"/>
          <w:szCs w:val="24"/>
        </w:rPr>
        <w:t>Tempo estimado: 269 dias / 9 meses</w:t>
      </w:r>
      <w:r w:rsidR="00605165">
        <w:rPr>
          <w:rFonts w:ascii="Arial" w:eastAsia="Arial" w:hAnsi="Arial" w:cs="Arial"/>
          <w:sz w:val="24"/>
          <w:szCs w:val="24"/>
        </w:rPr>
        <w:t>.</w:t>
      </w:r>
    </w:p>
    <w:p w14:paraId="03904730"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Além disso, foi feita uma pequena estimativa sobre qual será o tempo gasto de cada integrante com o trabalho, contando com as horas disponíveis na matéria PDTCC e horas extras:</w:t>
      </w:r>
    </w:p>
    <w:p w14:paraId="190E8E2F" w14:textId="31ED011C" w:rsidR="00394041" w:rsidRDefault="00394041" w:rsidP="001E1F39">
      <w:pPr>
        <w:pStyle w:val="Tabelaseafins"/>
        <w:numPr>
          <w:ilvl w:val="0"/>
          <w:numId w:val="0"/>
        </w:numPr>
      </w:pPr>
      <w:r>
        <w:t>Tabela de Horas Gastas</w:t>
      </w:r>
    </w:p>
    <w:tbl>
      <w:tblPr>
        <w:tblW w:w="9380" w:type="dxa"/>
        <w:tblCellMar>
          <w:left w:w="70" w:type="dxa"/>
          <w:right w:w="70" w:type="dxa"/>
        </w:tblCellMar>
        <w:tblLook w:val="04A0" w:firstRow="1" w:lastRow="0" w:firstColumn="1" w:lastColumn="0" w:noHBand="0" w:noVBand="1"/>
      </w:tblPr>
      <w:tblGrid>
        <w:gridCol w:w="2900"/>
        <w:gridCol w:w="1768"/>
        <w:gridCol w:w="2126"/>
        <w:gridCol w:w="2586"/>
      </w:tblGrid>
      <w:tr w:rsidR="004E0952" w:rsidRPr="004E0952" w14:paraId="0A7E77FD" w14:textId="77777777" w:rsidTr="004E0952">
        <w:trPr>
          <w:trHeight w:val="645"/>
        </w:trPr>
        <w:tc>
          <w:tcPr>
            <w:tcW w:w="2900" w:type="dxa"/>
            <w:tcBorders>
              <w:top w:val="single" w:sz="8" w:space="0" w:color="000000"/>
              <w:left w:val="single" w:sz="8" w:space="0" w:color="000000"/>
              <w:bottom w:val="single" w:sz="8" w:space="0" w:color="666666"/>
              <w:right w:val="single" w:sz="8" w:space="0" w:color="666666"/>
            </w:tcBorders>
            <w:shd w:val="clear" w:color="000000" w:fill="D9D9D9"/>
            <w:vAlign w:val="center"/>
            <w:hideMark/>
          </w:tcPr>
          <w:p w14:paraId="497A2F4C" w14:textId="77777777" w:rsidR="004E0952" w:rsidRPr="004E0952" w:rsidRDefault="004E0952" w:rsidP="004E0952">
            <w:pPr>
              <w:spacing w:after="0" w:line="240" w:lineRule="auto"/>
              <w:jc w:val="center"/>
              <w:rPr>
                <w:rFonts w:ascii="Arial" w:eastAsia="Times New Roman" w:hAnsi="Arial" w:cs="Arial"/>
                <w:b/>
                <w:bCs/>
                <w:color w:val="000000"/>
                <w:sz w:val="24"/>
                <w:szCs w:val="24"/>
              </w:rPr>
            </w:pPr>
            <w:r w:rsidRPr="004E0952">
              <w:rPr>
                <w:rFonts w:ascii="Arial" w:eastAsia="Arial" w:hAnsi="Arial" w:cs="Arial"/>
                <w:b/>
                <w:bCs/>
                <w:color w:val="000000"/>
                <w:sz w:val="24"/>
                <w:szCs w:val="24"/>
              </w:rPr>
              <w:t>Integrantes</w:t>
            </w:r>
          </w:p>
        </w:tc>
        <w:tc>
          <w:tcPr>
            <w:tcW w:w="1768" w:type="dxa"/>
            <w:tcBorders>
              <w:top w:val="single" w:sz="8" w:space="0" w:color="000000"/>
              <w:left w:val="nil"/>
              <w:bottom w:val="single" w:sz="8" w:space="0" w:color="666666"/>
              <w:right w:val="single" w:sz="8" w:space="0" w:color="666666"/>
            </w:tcBorders>
            <w:shd w:val="clear" w:color="000000" w:fill="D9D9D9"/>
            <w:vAlign w:val="center"/>
            <w:hideMark/>
          </w:tcPr>
          <w:p w14:paraId="6F755D1C" w14:textId="77777777" w:rsidR="004E0952" w:rsidRPr="004E0952" w:rsidRDefault="004E0952" w:rsidP="004E0952">
            <w:pPr>
              <w:spacing w:after="0" w:line="240" w:lineRule="auto"/>
              <w:jc w:val="center"/>
              <w:rPr>
                <w:rFonts w:ascii="Arial" w:eastAsia="Times New Roman" w:hAnsi="Arial" w:cs="Arial"/>
                <w:b/>
                <w:bCs/>
                <w:color w:val="000000"/>
                <w:sz w:val="24"/>
                <w:szCs w:val="24"/>
              </w:rPr>
            </w:pPr>
            <w:r w:rsidRPr="004E0952">
              <w:rPr>
                <w:rFonts w:ascii="Arial" w:eastAsia="Arial" w:hAnsi="Arial" w:cs="Arial"/>
                <w:b/>
                <w:bCs/>
                <w:color w:val="000000"/>
                <w:sz w:val="24"/>
                <w:szCs w:val="24"/>
              </w:rPr>
              <w:t>Horas Semanais</w:t>
            </w:r>
          </w:p>
        </w:tc>
        <w:tc>
          <w:tcPr>
            <w:tcW w:w="2126" w:type="dxa"/>
            <w:tcBorders>
              <w:top w:val="single" w:sz="8" w:space="0" w:color="000000"/>
              <w:left w:val="nil"/>
              <w:bottom w:val="single" w:sz="8" w:space="0" w:color="666666"/>
              <w:right w:val="single" w:sz="8" w:space="0" w:color="666666"/>
            </w:tcBorders>
            <w:shd w:val="clear" w:color="000000" w:fill="D9D9D9"/>
            <w:vAlign w:val="center"/>
            <w:hideMark/>
          </w:tcPr>
          <w:p w14:paraId="0481E799" w14:textId="77777777" w:rsidR="004E0952" w:rsidRPr="004E0952" w:rsidRDefault="004E0952" w:rsidP="004E0952">
            <w:pPr>
              <w:spacing w:after="0" w:line="240" w:lineRule="auto"/>
              <w:jc w:val="center"/>
              <w:rPr>
                <w:rFonts w:ascii="Arial" w:eastAsia="Times New Roman" w:hAnsi="Arial" w:cs="Arial"/>
                <w:b/>
                <w:bCs/>
                <w:color w:val="000000"/>
                <w:sz w:val="24"/>
                <w:szCs w:val="24"/>
              </w:rPr>
            </w:pPr>
            <w:r w:rsidRPr="004E0952">
              <w:rPr>
                <w:rFonts w:ascii="Arial" w:eastAsia="Arial" w:hAnsi="Arial" w:cs="Arial"/>
                <w:b/>
                <w:bCs/>
                <w:color w:val="000000"/>
                <w:sz w:val="24"/>
                <w:szCs w:val="24"/>
              </w:rPr>
              <w:t>Horas Mensais</w:t>
            </w:r>
          </w:p>
        </w:tc>
        <w:tc>
          <w:tcPr>
            <w:tcW w:w="2586" w:type="dxa"/>
            <w:tcBorders>
              <w:top w:val="single" w:sz="8" w:space="0" w:color="000000"/>
              <w:left w:val="nil"/>
              <w:bottom w:val="single" w:sz="8" w:space="0" w:color="666666"/>
              <w:right w:val="single" w:sz="8" w:space="0" w:color="000000"/>
            </w:tcBorders>
            <w:shd w:val="clear" w:color="000000" w:fill="D9D9D9"/>
            <w:vAlign w:val="center"/>
            <w:hideMark/>
          </w:tcPr>
          <w:p w14:paraId="069E85C5" w14:textId="77777777" w:rsidR="004E0952" w:rsidRPr="004E0952" w:rsidRDefault="004E0952" w:rsidP="004E0952">
            <w:pPr>
              <w:spacing w:after="0" w:line="240" w:lineRule="auto"/>
              <w:jc w:val="center"/>
              <w:rPr>
                <w:rFonts w:ascii="Arial" w:eastAsia="Times New Roman" w:hAnsi="Arial" w:cs="Arial"/>
                <w:b/>
                <w:bCs/>
                <w:color w:val="000000"/>
                <w:sz w:val="24"/>
                <w:szCs w:val="24"/>
              </w:rPr>
            </w:pPr>
            <w:r w:rsidRPr="004E0952">
              <w:rPr>
                <w:rFonts w:ascii="Arial" w:eastAsia="Arial" w:hAnsi="Arial" w:cs="Arial"/>
                <w:b/>
                <w:bCs/>
                <w:color w:val="000000"/>
                <w:sz w:val="24"/>
                <w:szCs w:val="24"/>
              </w:rPr>
              <w:t>Horas Anuais</w:t>
            </w:r>
          </w:p>
        </w:tc>
      </w:tr>
      <w:tr w:rsidR="004E0952" w:rsidRPr="004E0952" w14:paraId="7816D8BC" w14:textId="77777777" w:rsidTr="004E0952">
        <w:trPr>
          <w:trHeight w:val="63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30CDD8D6" w14:textId="77777777" w:rsidR="004E0952" w:rsidRPr="004E0952" w:rsidRDefault="004E0952" w:rsidP="004E0952">
            <w:pPr>
              <w:spacing w:after="0" w:line="240" w:lineRule="auto"/>
              <w:jc w:val="both"/>
              <w:rPr>
                <w:rFonts w:ascii="Arial" w:eastAsia="Times New Roman" w:hAnsi="Arial" w:cs="Arial"/>
                <w:color w:val="000000"/>
                <w:sz w:val="24"/>
                <w:szCs w:val="24"/>
              </w:rPr>
            </w:pPr>
            <w:r w:rsidRPr="004E0952">
              <w:rPr>
                <w:rFonts w:ascii="Arial" w:eastAsia="Arial" w:hAnsi="Arial" w:cs="Arial"/>
                <w:color w:val="000000"/>
                <w:sz w:val="24"/>
                <w:szCs w:val="24"/>
              </w:rPr>
              <w:t xml:space="preserve">Danilo Alfa </w:t>
            </w:r>
          </w:p>
        </w:tc>
        <w:tc>
          <w:tcPr>
            <w:tcW w:w="1768" w:type="dxa"/>
            <w:tcBorders>
              <w:top w:val="nil"/>
              <w:left w:val="nil"/>
              <w:bottom w:val="single" w:sz="8" w:space="0" w:color="666666"/>
              <w:right w:val="single" w:sz="8" w:space="0" w:color="666666"/>
            </w:tcBorders>
            <w:shd w:val="clear" w:color="auto" w:fill="auto"/>
            <w:vAlign w:val="center"/>
            <w:hideMark/>
          </w:tcPr>
          <w:p w14:paraId="64045EDC"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10h</w:t>
            </w:r>
          </w:p>
        </w:tc>
        <w:tc>
          <w:tcPr>
            <w:tcW w:w="2126" w:type="dxa"/>
            <w:tcBorders>
              <w:top w:val="nil"/>
              <w:left w:val="nil"/>
              <w:bottom w:val="single" w:sz="8" w:space="0" w:color="666666"/>
              <w:right w:val="single" w:sz="8" w:space="0" w:color="666666"/>
            </w:tcBorders>
            <w:shd w:val="clear" w:color="auto" w:fill="auto"/>
            <w:vAlign w:val="center"/>
            <w:hideMark/>
          </w:tcPr>
          <w:p w14:paraId="16B804F3"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40h</w:t>
            </w:r>
          </w:p>
        </w:tc>
        <w:tc>
          <w:tcPr>
            <w:tcW w:w="2586" w:type="dxa"/>
            <w:tcBorders>
              <w:top w:val="nil"/>
              <w:left w:val="nil"/>
              <w:bottom w:val="single" w:sz="8" w:space="0" w:color="666666"/>
              <w:right w:val="single" w:sz="8" w:space="0" w:color="000000"/>
            </w:tcBorders>
            <w:shd w:val="clear" w:color="auto" w:fill="auto"/>
            <w:vAlign w:val="center"/>
            <w:hideMark/>
          </w:tcPr>
          <w:p w14:paraId="2CA2AEC0"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480h</w:t>
            </w:r>
          </w:p>
        </w:tc>
      </w:tr>
      <w:tr w:rsidR="004E0952" w:rsidRPr="004E0952" w14:paraId="33C38FDF" w14:textId="77777777" w:rsidTr="004E0952">
        <w:trPr>
          <w:trHeight w:val="63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1F858E19" w14:textId="77777777" w:rsidR="004E0952" w:rsidRPr="004E0952" w:rsidRDefault="004E0952" w:rsidP="004E0952">
            <w:pPr>
              <w:spacing w:after="0" w:line="240" w:lineRule="auto"/>
              <w:jc w:val="both"/>
              <w:rPr>
                <w:rFonts w:ascii="Arial" w:eastAsia="Times New Roman" w:hAnsi="Arial" w:cs="Arial"/>
                <w:color w:val="000000"/>
                <w:sz w:val="24"/>
                <w:szCs w:val="24"/>
              </w:rPr>
            </w:pPr>
            <w:r w:rsidRPr="004E0952">
              <w:rPr>
                <w:rFonts w:ascii="Arial" w:eastAsia="Arial" w:hAnsi="Arial" w:cs="Arial"/>
                <w:color w:val="000000"/>
                <w:sz w:val="24"/>
                <w:szCs w:val="24"/>
              </w:rPr>
              <w:t>Jhonata Conceição</w:t>
            </w:r>
          </w:p>
        </w:tc>
        <w:tc>
          <w:tcPr>
            <w:tcW w:w="1768" w:type="dxa"/>
            <w:tcBorders>
              <w:top w:val="nil"/>
              <w:left w:val="nil"/>
              <w:bottom w:val="single" w:sz="8" w:space="0" w:color="666666"/>
              <w:right w:val="single" w:sz="8" w:space="0" w:color="666666"/>
            </w:tcBorders>
            <w:shd w:val="clear" w:color="auto" w:fill="auto"/>
            <w:vAlign w:val="center"/>
            <w:hideMark/>
          </w:tcPr>
          <w:p w14:paraId="61A91AD7"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10h</w:t>
            </w:r>
          </w:p>
        </w:tc>
        <w:tc>
          <w:tcPr>
            <w:tcW w:w="2126" w:type="dxa"/>
            <w:tcBorders>
              <w:top w:val="nil"/>
              <w:left w:val="nil"/>
              <w:bottom w:val="single" w:sz="8" w:space="0" w:color="666666"/>
              <w:right w:val="single" w:sz="8" w:space="0" w:color="666666"/>
            </w:tcBorders>
            <w:shd w:val="clear" w:color="auto" w:fill="auto"/>
            <w:vAlign w:val="center"/>
            <w:hideMark/>
          </w:tcPr>
          <w:p w14:paraId="2F778811"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40h</w:t>
            </w:r>
          </w:p>
        </w:tc>
        <w:tc>
          <w:tcPr>
            <w:tcW w:w="2586" w:type="dxa"/>
            <w:tcBorders>
              <w:top w:val="nil"/>
              <w:left w:val="nil"/>
              <w:bottom w:val="single" w:sz="8" w:space="0" w:color="666666"/>
              <w:right w:val="single" w:sz="8" w:space="0" w:color="000000"/>
            </w:tcBorders>
            <w:shd w:val="clear" w:color="auto" w:fill="auto"/>
            <w:vAlign w:val="center"/>
            <w:hideMark/>
          </w:tcPr>
          <w:p w14:paraId="17ABC57A"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480h</w:t>
            </w:r>
          </w:p>
        </w:tc>
      </w:tr>
      <w:tr w:rsidR="004E0952" w:rsidRPr="004E0952" w14:paraId="5860A8CF" w14:textId="77777777" w:rsidTr="004E0952">
        <w:trPr>
          <w:trHeight w:val="63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70731A7A" w14:textId="77777777" w:rsidR="004E0952" w:rsidRPr="004E0952" w:rsidRDefault="004E0952" w:rsidP="004E0952">
            <w:pPr>
              <w:spacing w:after="0" w:line="240" w:lineRule="auto"/>
              <w:jc w:val="both"/>
              <w:rPr>
                <w:rFonts w:ascii="Arial" w:eastAsia="Times New Roman" w:hAnsi="Arial" w:cs="Arial"/>
                <w:color w:val="000000"/>
                <w:sz w:val="24"/>
                <w:szCs w:val="24"/>
              </w:rPr>
            </w:pPr>
            <w:r w:rsidRPr="004E0952">
              <w:rPr>
                <w:rFonts w:ascii="Arial" w:eastAsia="Arial" w:hAnsi="Arial" w:cs="Arial"/>
                <w:color w:val="000000"/>
                <w:sz w:val="24"/>
                <w:szCs w:val="24"/>
              </w:rPr>
              <w:t>Leonardo Gargoriano</w:t>
            </w:r>
          </w:p>
        </w:tc>
        <w:tc>
          <w:tcPr>
            <w:tcW w:w="1768" w:type="dxa"/>
            <w:tcBorders>
              <w:top w:val="nil"/>
              <w:left w:val="nil"/>
              <w:bottom w:val="single" w:sz="8" w:space="0" w:color="666666"/>
              <w:right w:val="single" w:sz="8" w:space="0" w:color="666666"/>
            </w:tcBorders>
            <w:shd w:val="clear" w:color="auto" w:fill="auto"/>
            <w:vAlign w:val="center"/>
            <w:hideMark/>
          </w:tcPr>
          <w:p w14:paraId="0ACBAA91"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8h</w:t>
            </w:r>
          </w:p>
        </w:tc>
        <w:tc>
          <w:tcPr>
            <w:tcW w:w="2126" w:type="dxa"/>
            <w:tcBorders>
              <w:top w:val="nil"/>
              <w:left w:val="nil"/>
              <w:bottom w:val="single" w:sz="8" w:space="0" w:color="666666"/>
              <w:right w:val="single" w:sz="8" w:space="0" w:color="666666"/>
            </w:tcBorders>
            <w:shd w:val="clear" w:color="auto" w:fill="auto"/>
            <w:vAlign w:val="center"/>
            <w:hideMark/>
          </w:tcPr>
          <w:p w14:paraId="425B340C"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32h</w:t>
            </w:r>
          </w:p>
        </w:tc>
        <w:tc>
          <w:tcPr>
            <w:tcW w:w="2586" w:type="dxa"/>
            <w:tcBorders>
              <w:top w:val="nil"/>
              <w:left w:val="nil"/>
              <w:bottom w:val="single" w:sz="8" w:space="0" w:color="666666"/>
              <w:right w:val="single" w:sz="8" w:space="0" w:color="000000"/>
            </w:tcBorders>
            <w:shd w:val="clear" w:color="auto" w:fill="auto"/>
            <w:vAlign w:val="center"/>
            <w:hideMark/>
          </w:tcPr>
          <w:p w14:paraId="3FE8931D"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288h</w:t>
            </w:r>
          </w:p>
        </w:tc>
      </w:tr>
      <w:tr w:rsidR="004E0952" w:rsidRPr="004E0952" w14:paraId="00F6499C" w14:textId="77777777" w:rsidTr="004E0952">
        <w:trPr>
          <w:trHeight w:val="93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0F38EEE9"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lastRenderedPageBreak/>
              <w:t>Vitor Hugo Messias</w:t>
            </w:r>
          </w:p>
        </w:tc>
        <w:tc>
          <w:tcPr>
            <w:tcW w:w="1768" w:type="dxa"/>
            <w:tcBorders>
              <w:top w:val="nil"/>
              <w:left w:val="nil"/>
              <w:bottom w:val="single" w:sz="8" w:space="0" w:color="666666"/>
              <w:right w:val="single" w:sz="8" w:space="0" w:color="666666"/>
            </w:tcBorders>
            <w:shd w:val="clear" w:color="auto" w:fill="auto"/>
            <w:vAlign w:val="center"/>
            <w:hideMark/>
          </w:tcPr>
          <w:p w14:paraId="16320EBA"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8h</w:t>
            </w:r>
          </w:p>
        </w:tc>
        <w:tc>
          <w:tcPr>
            <w:tcW w:w="2126" w:type="dxa"/>
            <w:tcBorders>
              <w:top w:val="nil"/>
              <w:left w:val="nil"/>
              <w:bottom w:val="single" w:sz="8" w:space="0" w:color="666666"/>
              <w:right w:val="single" w:sz="8" w:space="0" w:color="666666"/>
            </w:tcBorders>
            <w:shd w:val="clear" w:color="auto" w:fill="auto"/>
            <w:vAlign w:val="center"/>
            <w:hideMark/>
          </w:tcPr>
          <w:p w14:paraId="196BC43F"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32h</w:t>
            </w:r>
          </w:p>
        </w:tc>
        <w:tc>
          <w:tcPr>
            <w:tcW w:w="2586" w:type="dxa"/>
            <w:tcBorders>
              <w:top w:val="nil"/>
              <w:left w:val="nil"/>
              <w:bottom w:val="single" w:sz="8" w:space="0" w:color="666666"/>
              <w:right w:val="single" w:sz="8" w:space="0" w:color="000000"/>
            </w:tcBorders>
            <w:shd w:val="clear" w:color="auto" w:fill="auto"/>
            <w:vAlign w:val="center"/>
            <w:hideMark/>
          </w:tcPr>
          <w:p w14:paraId="56547416"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288h</w:t>
            </w:r>
          </w:p>
        </w:tc>
      </w:tr>
      <w:tr w:rsidR="004E0952" w:rsidRPr="004E0952" w14:paraId="227EF009" w14:textId="77777777" w:rsidTr="004E0952">
        <w:trPr>
          <w:trHeight w:val="63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0372A271" w14:textId="77777777" w:rsidR="004E0952" w:rsidRPr="004E0952" w:rsidRDefault="004E0952" w:rsidP="004E0952">
            <w:pPr>
              <w:spacing w:after="0" w:line="240" w:lineRule="auto"/>
              <w:jc w:val="both"/>
              <w:rPr>
                <w:rFonts w:ascii="Arial" w:eastAsia="Times New Roman" w:hAnsi="Arial" w:cs="Arial"/>
                <w:color w:val="000000"/>
                <w:sz w:val="24"/>
                <w:szCs w:val="24"/>
              </w:rPr>
            </w:pPr>
            <w:r w:rsidRPr="004E0952">
              <w:rPr>
                <w:rFonts w:ascii="Arial" w:eastAsia="Arial" w:hAnsi="Arial" w:cs="Arial"/>
                <w:color w:val="000000"/>
                <w:sz w:val="24"/>
                <w:szCs w:val="24"/>
              </w:rPr>
              <w:t>Vitor Santos</w:t>
            </w:r>
          </w:p>
        </w:tc>
        <w:tc>
          <w:tcPr>
            <w:tcW w:w="1768" w:type="dxa"/>
            <w:tcBorders>
              <w:top w:val="nil"/>
              <w:left w:val="nil"/>
              <w:bottom w:val="single" w:sz="8" w:space="0" w:color="666666"/>
              <w:right w:val="single" w:sz="8" w:space="0" w:color="666666"/>
            </w:tcBorders>
            <w:shd w:val="clear" w:color="auto" w:fill="auto"/>
            <w:vAlign w:val="center"/>
            <w:hideMark/>
          </w:tcPr>
          <w:p w14:paraId="5FCE8871"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14h</w:t>
            </w:r>
          </w:p>
        </w:tc>
        <w:tc>
          <w:tcPr>
            <w:tcW w:w="2126" w:type="dxa"/>
            <w:tcBorders>
              <w:top w:val="nil"/>
              <w:left w:val="nil"/>
              <w:bottom w:val="single" w:sz="8" w:space="0" w:color="666666"/>
              <w:right w:val="single" w:sz="8" w:space="0" w:color="666666"/>
            </w:tcBorders>
            <w:shd w:val="clear" w:color="auto" w:fill="auto"/>
            <w:vAlign w:val="center"/>
            <w:hideMark/>
          </w:tcPr>
          <w:p w14:paraId="11552FA7"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56h</w:t>
            </w:r>
          </w:p>
        </w:tc>
        <w:tc>
          <w:tcPr>
            <w:tcW w:w="2586" w:type="dxa"/>
            <w:tcBorders>
              <w:top w:val="nil"/>
              <w:left w:val="nil"/>
              <w:bottom w:val="single" w:sz="8" w:space="0" w:color="666666"/>
              <w:right w:val="single" w:sz="8" w:space="0" w:color="000000"/>
            </w:tcBorders>
            <w:shd w:val="clear" w:color="auto" w:fill="auto"/>
            <w:vAlign w:val="center"/>
            <w:hideMark/>
          </w:tcPr>
          <w:p w14:paraId="0C11D0AB"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672h</w:t>
            </w:r>
          </w:p>
        </w:tc>
      </w:tr>
      <w:tr w:rsidR="004E0952" w:rsidRPr="004E0952" w14:paraId="678CD202" w14:textId="77777777" w:rsidTr="004E0952">
        <w:trPr>
          <w:trHeight w:val="630"/>
        </w:trPr>
        <w:tc>
          <w:tcPr>
            <w:tcW w:w="2900" w:type="dxa"/>
            <w:tcBorders>
              <w:top w:val="nil"/>
              <w:left w:val="single" w:sz="8" w:space="0" w:color="000000"/>
              <w:bottom w:val="single" w:sz="8" w:space="0" w:color="000000"/>
              <w:right w:val="single" w:sz="8" w:space="0" w:color="666666"/>
            </w:tcBorders>
            <w:shd w:val="clear" w:color="auto" w:fill="auto"/>
            <w:vAlign w:val="center"/>
            <w:hideMark/>
          </w:tcPr>
          <w:p w14:paraId="7ACB60C8" w14:textId="77777777" w:rsidR="004E0952" w:rsidRPr="004E0952" w:rsidRDefault="004E0952" w:rsidP="004E0952">
            <w:pPr>
              <w:spacing w:after="0" w:line="240" w:lineRule="auto"/>
              <w:jc w:val="both"/>
              <w:rPr>
                <w:rFonts w:ascii="Arial" w:eastAsia="Times New Roman" w:hAnsi="Arial" w:cs="Arial"/>
                <w:color w:val="000000"/>
                <w:sz w:val="24"/>
                <w:szCs w:val="24"/>
              </w:rPr>
            </w:pPr>
            <w:r w:rsidRPr="004E0952">
              <w:rPr>
                <w:rFonts w:ascii="Arial" w:eastAsia="Arial" w:hAnsi="Arial" w:cs="Arial"/>
                <w:color w:val="000000"/>
                <w:sz w:val="24"/>
                <w:szCs w:val="24"/>
              </w:rPr>
              <w:t>Total</w:t>
            </w:r>
          </w:p>
        </w:tc>
        <w:tc>
          <w:tcPr>
            <w:tcW w:w="1768" w:type="dxa"/>
            <w:tcBorders>
              <w:top w:val="nil"/>
              <w:left w:val="nil"/>
              <w:bottom w:val="single" w:sz="8" w:space="0" w:color="000000"/>
              <w:right w:val="single" w:sz="8" w:space="0" w:color="666666"/>
            </w:tcBorders>
            <w:shd w:val="clear" w:color="auto" w:fill="auto"/>
            <w:vAlign w:val="center"/>
            <w:hideMark/>
          </w:tcPr>
          <w:p w14:paraId="674CDEDA"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50h</w:t>
            </w:r>
          </w:p>
        </w:tc>
        <w:tc>
          <w:tcPr>
            <w:tcW w:w="2126" w:type="dxa"/>
            <w:tcBorders>
              <w:top w:val="nil"/>
              <w:left w:val="nil"/>
              <w:bottom w:val="single" w:sz="8" w:space="0" w:color="000000"/>
              <w:right w:val="single" w:sz="8" w:space="0" w:color="666666"/>
            </w:tcBorders>
            <w:shd w:val="clear" w:color="auto" w:fill="auto"/>
            <w:vAlign w:val="center"/>
            <w:hideMark/>
          </w:tcPr>
          <w:p w14:paraId="0B0E3753"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200h</w:t>
            </w:r>
          </w:p>
        </w:tc>
        <w:tc>
          <w:tcPr>
            <w:tcW w:w="2586" w:type="dxa"/>
            <w:tcBorders>
              <w:top w:val="nil"/>
              <w:left w:val="nil"/>
              <w:bottom w:val="single" w:sz="8" w:space="0" w:color="000000"/>
              <w:right w:val="single" w:sz="8" w:space="0" w:color="000000"/>
            </w:tcBorders>
            <w:shd w:val="clear" w:color="auto" w:fill="auto"/>
            <w:vAlign w:val="center"/>
            <w:hideMark/>
          </w:tcPr>
          <w:p w14:paraId="3B6D34BC"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2400h</w:t>
            </w:r>
          </w:p>
        </w:tc>
      </w:tr>
    </w:tbl>
    <w:p w14:paraId="730F652D" w14:textId="20608919" w:rsidR="00394041" w:rsidRPr="00605165" w:rsidRDefault="00394041">
      <w:pPr>
        <w:pStyle w:val="Legenda"/>
        <w:rPr>
          <w:rFonts w:cs="Arial"/>
          <w:color w:val="000000" w:themeColor="text1"/>
        </w:rPr>
      </w:pPr>
      <w:bookmarkStart w:id="22" w:name="_Toc152342412"/>
      <w:r w:rsidRPr="00605165">
        <w:rPr>
          <w:rFonts w:cs="Arial"/>
          <w:color w:val="000000" w:themeColor="text1"/>
        </w:rPr>
        <w:t xml:space="preserve">Tabela </w:t>
      </w:r>
      <w:r w:rsidRPr="00605165">
        <w:rPr>
          <w:rFonts w:cs="Arial"/>
          <w:color w:val="000000" w:themeColor="text1"/>
        </w:rPr>
        <w:fldChar w:fldCharType="begin"/>
      </w:r>
      <w:r w:rsidRPr="00605165">
        <w:rPr>
          <w:rFonts w:cs="Arial"/>
          <w:color w:val="000000" w:themeColor="text1"/>
        </w:rPr>
        <w:instrText xml:space="preserve"> SEQ Tabela \* ARABIC </w:instrText>
      </w:r>
      <w:r w:rsidRPr="00605165">
        <w:rPr>
          <w:rFonts w:cs="Arial"/>
          <w:color w:val="000000" w:themeColor="text1"/>
        </w:rPr>
        <w:fldChar w:fldCharType="separate"/>
      </w:r>
      <w:r w:rsidR="007D38BC">
        <w:rPr>
          <w:rFonts w:cs="Arial"/>
          <w:noProof/>
          <w:color w:val="000000" w:themeColor="text1"/>
        </w:rPr>
        <w:t>6</w:t>
      </w:r>
      <w:r w:rsidRPr="00605165">
        <w:rPr>
          <w:rFonts w:cs="Arial"/>
          <w:color w:val="000000" w:themeColor="text1"/>
        </w:rPr>
        <w:fldChar w:fldCharType="end"/>
      </w:r>
      <w:r w:rsidRPr="00605165">
        <w:rPr>
          <w:rFonts w:cs="Arial"/>
          <w:color w:val="000000" w:themeColor="text1"/>
        </w:rPr>
        <w:t xml:space="preserve"> - Fonte: Próprio grupo responsável por este projeto</w:t>
      </w:r>
      <w:bookmarkEnd w:id="22"/>
    </w:p>
    <w:p w14:paraId="412D089E"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Conclui-se que, apesar da ambição do projeto e o tempo a considerar, com as metodologias aplicadas e afinco e disciplina, o projeto deve dar continuidade.</w:t>
      </w:r>
    </w:p>
    <w:p w14:paraId="77B07AC6" w14:textId="77777777" w:rsidR="001F3BE4" w:rsidRDefault="00E74CBC" w:rsidP="008C1304">
      <w:pPr>
        <w:pStyle w:val="TitulosTercirios"/>
      </w:pPr>
      <w:bookmarkStart w:id="23" w:name="_Toc152533237"/>
      <w:r>
        <w:t>Viabilidade de economia</w:t>
      </w:r>
      <w:bookmarkEnd w:id="23"/>
      <w:r>
        <w:t xml:space="preserve"> </w:t>
      </w:r>
    </w:p>
    <w:p w14:paraId="4862F4EA"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Os estudos de viabilidade econômica possuem uma função imprescindível no tocante ao desenvolvimento de software, sendo extremamente importantes para quaisquer projetos. Fazendo o uso dos estudos de viabilidade econômica, podemos identificar possíveis riscos, incongruências e até mesmo prever determinadas atitudes com relação ao orçamento e investimentos. </w:t>
      </w:r>
    </w:p>
    <w:p w14:paraId="175A9FEF"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De acordo com De Francisco (1988) um estudo de análise de investimentos compreende: um investimento a ser realizado; enumeração de alternativas viáveis; análise de cada alternativa; comparação das alternativas e; escolha da melhor alternativa. Utilizando dessas afirmações de Francisco, pudemos desenvolver nossos estudos de viabilidade econômica, buscando ao máximo efetivar nossa relação com o orçamento disponível. Observe abaixo algumas das estimativas e a relação delas, com o orçamento disponível:</w:t>
      </w:r>
    </w:p>
    <w:p w14:paraId="150488D9" w14:textId="2EF851C2" w:rsidR="00605165" w:rsidRDefault="00605165" w:rsidP="001E1F39">
      <w:pPr>
        <w:pStyle w:val="Tabelaseafins"/>
        <w:numPr>
          <w:ilvl w:val="0"/>
          <w:numId w:val="0"/>
        </w:numPr>
      </w:pPr>
      <w:r>
        <w:t>Tabela de Custos</w:t>
      </w:r>
    </w:p>
    <w:tbl>
      <w:tblPr>
        <w:tblW w:w="8260" w:type="dxa"/>
        <w:tblCellMar>
          <w:left w:w="70" w:type="dxa"/>
          <w:right w:w="70" w:type="dxa"/>
        </w:tblCellMar>
        <w:tblLook w:val="04A0" w:firstRow="1" w:lastRow="0" w:firstColumn="1" w:lastColumn="0" w:noHBand="0" w:noVBand="1"/>
      </w:tblPr>
      <w:tblGrid>
        <w:gridCol w:w="2890"/>
        <w:gridCol w:w="1461"/>
        <w:gridCol w:w="3909"/>
      </w:tblGrid>
      <w:tr w:rsidR="004E0952" w:rsidRPr="004E0952" w14:paraId="190703AB" w14:textId="77777777" w:rsidTr="004E0952">
        <w:trPr>
          <w:trHeight w:val="645"/>
        </w:trPr>
        <w:tc>
          <w:tcPr>
            <w:tcW w:w="2900" w:type="dxa"/>
            <w:tcBorders>
              <w:top w:val="single" w:sz="8" w:space="0" w:color="000000"/>
              <w:left w:val="single" w:sz="8" w:space="0" w:color="000000"/>
              <w:bottom w:val="single" w:sz="8" w:space="0" w:color="666666"/>
              <w:right w:val="single" w:sz="8" w:space="0" w:color="666666"/>
            </w:tcBorders>
            <w:shd w:val="clear" w:color="000000" w:fill="D9D9D9"/>
            <w:vAlign w:val="center"/>
            <w:hideMark/>
          </w:tcPr>
          <w:p w14:paraId="2DC99183" w14:textId="77777777" w:rsidR="004E0952" w:rsidRPr="004E0952" w:rsidRDefault="004E0952" w:rsidP="004E0952">
            <w:pPr>
              <w:spacing w:after="0" w:line="240" w:lineRule="auto"/>
              <w:jc w:val="center"/>
              <w:rPr>
                <w:rFonts w:ascii="Arial" w:eastAsia="Times New Roman" w:hAnsi="Arial" w:cs="Arial"/>
                <w:b/>
                <w:bCs/>
                <w:color w:val="000000"/>
                <w:sz w:val="24"/>
                <w:szCs w:val="24"/>
              </w:rPr>
            </w:pPr>
            <w:r w:rsidRPr="004E0952">
              <w:rPr>
                <w:rFonts w:ascii="Arial" w:eastAsia="Arial" w:hAnsi="Arial" w:cs="Arial"/>
                <w:b/>
                <w:bCs/>
                <w:color w:val="000000"/>
                <w:sz w:val="24"/>
                <w:szCs w:val="24"/>
              </w:rPr>
              <w:t>Tecnologia</w:t>
            </w:r>
          </w:p>
        </w:tc>
        <w:tc>
          <w:tcPr>
            <w:tcW w:w="1420" w:type="dxa"/>
            <w:tcBorders>
              <w:top w:val="single" w:sz="8" w:space="0" w:color="000000"/>
              <w:left w:val="nil"/>
              <w:bottom w:val="single" w:sz="8" w:space="0" w:color="666666"/>
              <w:right w:val="single" w:sz="8" w:space="0" w:color="666666"/>
            </w:tcBorders>
            <w:shd w:val="clear" w:color="000000" w:fill="D9D9D9"/>
            <w:vAlign w:val="center"/>
            <w:hideMark/>
          </w:tcPr>
          <w:p w14:paraId="28E00B5C" w14:textId="77777777" w:rsidR="004E0952" w:rsidRPr="004E0952" w:rsidRDefault="004E0952" w:rsidP="004E0952">
            <w:pPr>
              <w:spacing w:after="0" w:line="240" w:lineRule="auto"/>
              <w:jc w:val="center"/>
              <w:rPr>
                <w:rFonts w:ascii="Arial" w:eastAsia="Times New Roman" w:hAnsi="Arial" w:cs="Arial"/>
                <w:b/>
                <w:bCs/>
                <w:color w:val="000000"/>
                <w:sz w:val="24"/>
                <w:szCs w:val="24"/>
              </w:rPr>
            </w:pPr>
            <w:r w:rsidRPr="004E0952">
              <w:rPr>
                <w:rFonts w:ascii="Arial" w:eastAsia="Arial" w:hAnsi="Arial" w:cs="Arial"/>
                <w:b/>
                <w:bCs/>
                <w:color w:val="000000"/>
                <w:sz w:val="24"/>
                <w:szCs w:val="24"/>
              </w:rPr>
              <w:t>Quantidade</w:t>
            </w:r>
          </w:p>
        </w:tc>
        <w:tc>
          <w:tcPr>
            <w:tcW w:w="3940" w:type="dxa"/>
            <w:tcBorders>
              <w:top w:val="single" w:sz="8" w:space="0" w:color="000000"/>
              <w:left w:val="nil"/>
              <w:bottom w:val="single" w:sz="8" w:space="0" w:color="666666"/>
              <w:right w:val="single" w:sz="8" w:space="0" w:color="000000"/>
            </w:tcBorders>
            <w:shd w:val="clear" w:color="000000" w:fill="D9D9D9"/>
            <w:vAlign w:val="center"/>
            <w:hideMark/>
          </w:tcPr>
          <w:p w14:paraId="362087D0" w14:textId="77777777" w:rsidR="004E0952" w:rsidRPr="004E0952" w:rsidRDefault="004E0952" w:rsidP="004E0952">
            <w:pPr>
              <w:spacing w:after="0" w:line="240" w:lineRule="auto"/>
              <w:jc w:val="center"/>
              <w:rPr>
                <w:rFonts w:ascii="Arial" w:eastAsia="Times New Roman" w:hAnsi="Arial" w:cs="Arial"/>
                <w:b/>
                <w:bCs/>
                <w:color w:val="000000"/>
                <w:sz w:val="24"/>
                <w:szCs w:val="24"/>
              </w:rPr>
            </w:pPr>
            <w:r w:rsidRPr="004E0952">
              <w:rPr>
                <w:rFonts w:ascii="Arial" w:eastAsia="Arial" w:hAnsi="Arial" w:cs="Arial"/>
                <w:b/>
                <w:bCs/>
                <w:color w:val="000000"/>
                <w:sz w:val="24"/>
                <w:szCs w:val="24"/>
              </w:rPr>
              <w:t>Preço</w:t>
            </w:r>
          </w:p>
        </w:tc>
      </w:tr>
      <w:tr w:rsidR="004E0952" w:rsidRPr="004E0952" w14:paraId="68431F0E" w14:textId="77777777" w:rsidTr="004E0952">
        <w:trPr>
          <w:trHeight w:val="551"/>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3D246713"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Computador</w:t>
            </w:r>
          </w:p>
        </w:tc>
        <w:tc>
          <w:tcPr>
            <w:tcW w:w="1420" w:type="dxa"/>
            <w:tcBorders>
              <w:top w:val="nil"/>
              <w:left w:val="nil"/>
              <w:bottom w:val="single" w:sz="8" w:space="0" w:color="666666"/>
              <w:right w:val="single" w:sz="8" w:space="0" w:color="666666"/>
            </w:tcBorders>
            <w:shd w:val="clear" w:color="auto" w:fill="auto"/>
            <w:vAlign w:val="center"/>
            <w:hideMark/>
          </w:tcPr>
          <w:p w14:paraId="38932755"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5</w:t>
            </w:r>
          </w:p>
        </w:tc>
        <w:tc>
          <w:tcPr>
            <w:tcW w:w="3940" w:type="dxa"/>
            <w:tcBorders>
              <w:top w:val="nil"/>
              <w:left w:val="nil"/>
              <w:bottom w:val="single" w:sz="8" w:space="0" w:color="666666"/>
              <w:right w:val="single" w:sz="8" w:space="0" w:color="000000"/>
            </w:tcBorders>
            <w:shd w:val="clear" w:color="auto" w:fill="auto"/>
            <w:vAlign w:val="center"/>
            <w:hideMark/>
          </w:tcPr>
          <w:p w14:paraId="0058C325"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R$ 12.350</w:t>
            </w:r>
          </w:p>
        </w:tc>
      </w:tr>
      <w:tr w:rsidR="004E0952" w:rsidRPr="004E0952" w14:paraId="5543AE73" w14:textId="77777777" w:rsidTr="004E0952">
        <w:trPr>
          <w:trHeight w:val="63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720B5A44"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Internet + Energia</w:t>
            </w:r>
          </w:p>
        </w:tc>
        <w:tc>
          <w:tcPr>
            <w:tcW w:w="1420" w:type="dxa"/>
            <w:tcBorders>
              <w:top w:val="nil"/>
              <w:left w:val="nil"/>
              <w:bottom w:val="single" w:sz="8" w:space="0" w:color="666666"/>
              <w:right w:val="single" w:sz="8" w:space="0" w:color="666666"/>
            </w:tcBorders>
            <w:shd w:val="clear" w:color="auto" w:fill="auto"/>
            <w:vAlign w:val="center"/>
            <w:hideMark/>
          </w:tcPr>
          <w:p w14:paraId="3892C66F"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400Mb</w:t>
            </w:r>
          </w:p>
        </w:tc>
        <w:tc>
          <w:tcPr>
            <w:tcW w:w="3940" w:type="dxa"/>
            <w:tcBorders>
              <w:top w:val="nil"/>
              <w:left w:val="nil"/>
              <w:bottom w:val="single" w:sz="8" w:space="0" w:color="666666"/>
              <w:right w:val="single" w:sz="8" w:space="0" w:color="000000"/>
            </w:tcBorders>
            <w:shd w:val="clear" w:color="auto" w:fill="auto"/>
            <w:vAlign w:val="center"/>
            <w:hideMark/>
          </w:tcPr>
          <w:p w14:paraId="71D3612B" w14:textId="25E0856D"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R$</w:t>
            </w:r>
            <w:r w:rsidR="009749E4">
              <w:rPr>
                <w:rFonts w:ascii="Arial" w:eastAsia="Arial" w:hAnsi="Arial" w:cs="Arial"/>
                <w:color w:val="000000"/>
                <w:sz w:val="24"/>
                <w:szCs w:val="24"/>
              </w:rPr>
              <w:t>800</w:t>
            </w:r>
            <w:r w:rsidRPr="004E0952">
              <w:rPr>
                <w:rFonts w:ascii="Arial" w:eastAsia="Arial" w:hAnsi="Arial" w:cs="Arial"/>
                <w:color w:val="000000"/>
                <w:sz w:val="24"/>
                <w:szCs w:val="24"/>
              </w:rPr>
              <w:t xml:space="preserve"> (por mês)</w:t>
            </w:r>
          </w:p>
        </w:tc>
      </w:tr>
      <w:tr w:rsidR="004E0952" w:rsidRPr="004E0952" w14:paraId="69415985" w14:textId="77777777" w:rsidTr="004E0952">
        <w:trPr>
          <w:trHeight w:val="385"/>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2088471F"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Sistema Operacional</w:t>
            </w:r>
          </w:p>
        </w:tc>
        <w:tc>
          <w:tcPr>
            <w:tcW w:w="1420" w:type="dxa"/>
            <w:tcBorders>
              <w:top w:val="nil"/>
              <w:left w:val="nil"/>
              <w:bottom w:val="single" w:sz="8" w:space="0" w:color="666666"/>
              <w:right w:val="single" w:sz="8" w:space="0" w:color="666666"/>
            </w:tcBorders>
            <w:shd w:val="clear" w:color="auto" w:fill="auto"/>
            <w:vAlign w:val="center"/>
            <w:hideMark/>
          </w:tcPr>
          <w:p w14:paraId="271D45D5"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5</w:t>
            </w:r>
          </w:p>
        </w:tc>
        <w:tc>
          <w:tcPr>
            <w:tcW w:w="3940" w:type="dxa"/>
            <w:tcBorders>
              <w:top w:val="nil"/>
              <w:left w:val="nil"/>
              <w:bottom w:val="single" w:sz="8" w:space="0" w:color="666666"/>
              <w:right w:val="single" w:sz="8" w:space="0" w:color="000000"/>
            </w:tcBorders>
            <w:shd w:val="clear" w:color="auto" w:fill="auto"/>
            <w:vAlign w:val="center"/>
            <w:hideMark/>
          </w:tcPr>
          <w:p w14:paraId="290CC07E"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R$ 1.000</w:t>
            </w:r>
          </w:p>
        </w:tc>
      </w:tr>
      <w:tr w:rsidR="004E0952" w:rsidRPr="004E0952" w14:paraId="19C79BFC" w14:textId="77777777" w:rsidTr="004E0952">
        <w:trPr>
          <w:trHeight w:val="579"/>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0B14228E"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Banco de dados (10TB)</w:t>
            </w:r>
          </w:p>
        </w:tc>
        <w:tc>
          <w:tcPr>
            <w:tcW w:w="1420" w:type="dxa"/>
            <w:tcBorders>
              <w:top w:val="nil"/>
              <w:left w:val="nil"/>
              <w:bottom w:val="single" w:sz="8" w:space="0" w:color="666666"/>
              <w:right w:val="single" w:sz="8" w:space="0" w:color="666666"/>
            </w:tcBorders>
            <w:shd w:val="clear" w:color="auto" w:fill="auto"/>
            <w:vAlign w:val="center"/>
            <w:hideMark/>
          </w:tcPr>
          <w:p w14:paraId="1E7E4FE5"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1</w:t>
            </w:r>
          </w:p>
        </w:tc>
        <w:tc>
          <w:tcPr>
            <w:tcW w:w="3940" w:type="dxa"/>
            <w:tcBorders>
              <w:top w:val="nil"/>
              <w:left w:val="nil"/>
              <w:bottom w:val="single" w:sz="8" w:space="0" w:color="666666"/>
              <w:right w:val="single" w:sz="8" w:space="0" w:color="000000"/>
            </w:tcBorders>
            <w:shd w:val="clear" w:color="auto" w:fill="auto"/>
            <w:vAlign w:val="center"/>
            <w:hideMark/>
          </w:tcPr>
          <w:p w14:paraId="6ECBC168"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R$4.000 (por mês)</w:t>
            </w:r>
          </w:p>
        </w:tc>
      </w:tr>
      <w:tr w:rsidR="004E0952" w:rsidRPr="004E0952" w14:paraId="0FFE8C27" w14:textId="77777777" w:rsidTr="004E0952">
        <w:trPr>
          <w:trHeight w:val="403"/>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19B7C6ED"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IDE</w:t>
            </w:r>
          </w:p>
        </w:tc>
        <w:tc>
          <w:tcPr>
            <w:tcW w:w="1420" w:type="dxa"/>
            <w:tcBorders>
              <w:top w:val="nil"/>
              <w:left w:val="nil"/>
              <w:bottom w:val="single" w:sz="8" w:space="0" w:color="666666"/>
              <w:right w:val="single" w:sz="8" w:space="0" w:color="666666"/>
            </w:tcBorders>
            <w:shd w:val="clear" w:color="auto" w:fill="auto"/>
            <w:vAlign w:val="center"/>
            <w:hideMark/>
          </w:tcPr>
          <w:p w14:paraId="3A57244D"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5</w:t>
            </w:r>
          </w:p>
        </w:tc>
        <w:tc>
          <w:tcPr>
            <w:tcW w:w="3940" w:type="dxa"/>
            <w:tcBorders>
              <w:top w:val="nil"/>
              <w:left w:val="nil"/>
              <w:bottom w:val="single" w:sz="8" w:space="0" w:color="666666"/>
              <w:right w:val="single" w:sz="8" w:space="0" w:color="000000"/>
            </w:tcBorders>
            <w:shd w:val="clear" w:color="auto" w:fill="auto"/>
            <w:vAlign w:val="center"/>
            <w:hideMark/>
          </w:tcPr>
          <w:p w14:paraId="3C186C46"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R$ 3.000</w:t>
            </w:r>
          </w:p>
        </w:tc>
      </w:tr>
      <w:tr w:rsidR="004E0952" w:rsidRPr="004E0952" w14:paraId="29DB60FA" w14:textId="77777777" w:rsidTr="004E0952">
        <w:trPr>
          <w:trHeight w:val="52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33537C06"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Licenças</w:t>
            </w:r>
          </w:p>
        </w:tc>
        <w:tc>
          <w:tcPr>
            <w:tcW w:w="1420" w:type="dxa"/>
            <w:tcBorders>
              <w:top w:val="nil"/>
              <w:left w:val="nil"/>
              <w:bottom w:val="single" w:sz="8" w:space="0" w:color="666666"/>
              <w:right w:val="single" w:sz="8" w:space="0" w:color="666666"/>
            </w:tcBorders>
            <w:shd w:val="clear" w:color="auto" w:fill="auto"/>
            <w:vAlign w:val="center"/>
            <w:hideMark/>
          </w:tcPr>
          <w:p w14:paraId="24C9D370"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5</w:t>
            </w:r>
          </w:p>
        </w:tc>
        <w:tc>
          <w:tcPr>
            <w:tcW w:w="3940" w:type="dxa"/>
            <w:tcBorders>
              <w:top w:val="nil"/>
              <w:left w:val="nil"/>
              <w:bottom w:val="single" w:sz="8" w:space="0" w:color="666666"/>
              <w:right w:val="single" w:sz="8" w:space="0" w:color="000000"/>
            </w:tcBorders>
            <w:shd w:val="clear" w:color="auto" w:fill="auto"/>
            <w:vAlign w:val="center"/>
            <w:hideMark/>
          </w:tcPr>
          <w:p w14:paraId="6DC140AF"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R$ 5.000</w:t>
            </w:r>
          </w:p>
        </w:tc>
      </w:tr>
      <w:tr w:rsidR="004E0952" w:rsidRPr="004E0952" w14:paraId="4CEB5406" w14:textId="77777777" w:rsidTr="004E0952">
        <w:trPr>
          <w:trHeight w:val="40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602423C5"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lastRenderedPageBreak/>
              <w:t>Manutenção</w:t>
            </w:r>
          </w:p>
        </w:tc>
        <w:tc>
          <w:tcPr>
            <w:tcW w:w="1420" w:type="dxa"/>
            <w:tcBorders>
              <w:top w:val="nil"/>
              <w:left w:val="nil"/>
              <w:bottom w:val="single" w:sz="8" w:space="0" w:color="666666"/>
              <w:right w:val="single" w:sz="8" w:space="0" w:color="666666"/>
            </w:tcBorders>
            <w:shd w:val="clear" w:color="auto" w:fill="auto"/>
            <w:vAlign w:val="center"/>
            <w:hideMark/>
          </w:tcPr>
          <w:p w14:paraId="657D2B4F"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1</w:t>
            </w:r>
          </w:p>
        </w:tc>
        <w:tc>
          <w:tcPr>
            <w:tcW w:w="3940" w:type="dxa"/>
            <w:tcBorders>
              <w:top w:val="nil"/>
              <w:left w:val="nil"/>
              <w:bottom w:val="single" w:sz="8" w:space="0" w:color="666666"/>
              <w:right w:val="single" w:sz="8" w:space="0" w:color="000000"/>
            </w:tcBorders>
            <w:shd w:val="clear" w:color="auto" w:fill="auto"/>
            <w:vAlign w:val="center"/>
            <w:hideMark/>
          </w:tcPr>
          <w:p w14:paraId="0DF36160"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R$ 1.000</w:t>
            </w:r>
          </w:p>
        </w:tc>
      </w:tr>
      <w:tr w:rsidR="004E0952" w:rsidRPr="004E0952" w14:paraId="5EE9E33C" w14:textId="77777777" w:rsidTr="004E0952">
        <w:trPr>
          <w:trHeight w:val="419"/>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7B035433"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Publicidade</w:t>
            </w:r>
          </w:p>
        </w:tc>
        <w:tc>
          <w:tcPr>
            <w:tcW w:w="1420" w:type="dxa"/>
            <w:tcBorders>
              <w:top w:val="nil"/>
              <w:left w:val="nil"/>
              <w:bottom w:val="single" w:sz="8" w:space="0" w:color="666666"/>
              <w:right w:val="single" w:sz="8" w:space="0" w:color="666666"/>
            </w:tcBorders>
            <w:shd w:val="clear" w:color="auto" w:fill="auto"/>
            <w:vAlign w:val="center"/>
            <w:hideMark/>
          </w:tcPr>
          <w:p w14:paraId="49C2298E"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1</w:t>
            </w:r>
          </w:p>
        </w:tc>
        <w:tc>
          <w:tcPr>
            <w:tcW w:w="3940" w:type="dxa"/>
            <w:tcBorders>
              <w:top w:val="nil"/>
              <w:left w:val="nil"/>
              <w:bottom w:val="single" w:sz="8" w:space="0" w:color="666666"/>
              <w:right w:val="single" w:sz="8" w:space="0" w:color="000000"/>
            </w:tcBorders>
            <w:shd w:val="clear" w:color="auto" w:fill="auto"/>
            <w:vAlign w:val="center"/>
            <w:hideMark/>
          </w:tcPr>
          <w:p w14:paraId="38C0FE55"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R$ 2.000</w:t>
            </w:r>
          </w:p>
        </w:tc>
      </w:tr>
      <w:tr w:rsidR="004E0952" w:rsidRPr="004E0952" w14:paraId="28B8BA05" w14:textId="77777777" w:rsidTr="004E0952">
        <w:trPr>
          <w:trHeight w:val="397"/>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4DBF6544"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Hospedagem</w:t>
            </w:r>
          </w:p>
        </w:tc>
        <w:tc>
          <w:tcPr>
            <w:tcW w:w="1420" w:type="dxa"/>
            <w:tcBorders>
              <w:top w:val="nil"/>
              <w:left w:val="nil"/>
              <w:bottom w:val="single" w:sz="8" w:space="0" w:color="666666"/>
              <w:right w:val="single" w:sz="8" w:space="0" w:color="666666"/>
            </w:tcBorders>
            <w:shd w:val="clear" w:color="auto" w:fill="auto"/>
            <w:vAlign w:val="center"/>
            <w:hideMark/>
          </w:tcPr>
          <w:p w14:paraId="429CADD5"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1</w:t>
            </w:r>
          </w:p>
        </w:tc>
        <w:tc>
          <w:tcPr>
            <w:tcW w:w="3940" w:type="dxa"/>
            <w:tcBorders>
              <w:top w:val="nil"/>
              <w:left w:val="nil"/>
              <w:bottom w:val="single" w:sz="8" w:space="0" w:color="666666"/>
              <w:right w:val="single" w:sz="8" w:space="0" w:color="000000"/>
            </w:tcBorders>
            <w:shd w:val="clear" w:color="auto" w:fill="auto"/>
            <w:vAlign w:val="center"/>
            <w:hideMark/>
          </w:tcPr>
          <w:p w14:paraId="0FC58CD6"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R$800 (por mês)</w:t>
            </w:r>
          </w:p>
        </w:tc>
      </w:tr>
      <w:tr w:rsidR="004E0952" w:rsidRPr="004E0952" w14:paraId="3CE3EC8E" w14:textId="77777777" w:rsidTr="004E0952">
        <w:trPr>
          <w:trHeight w:val="403"/>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51C52835"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Suporte Técnico</w:t>
            </w:r>
          </w:p>
        </w:tc>
        <w:tc>
          <w:tcPr>
            <w:tcW w:w="1420" w:type="dxa"/>
            <w:tcBorders>
              <w:top w:val="nil"/>
              <w:left w:val="nil"/>
              <w:bottom w:val="single" w:sz="8" w:space="0" w:color="666666"/>
              <w:right w:val="single" w:sz="8" w:space="0" w:color="666666"/>
            </w:tcBorders>
            <w:shd w:val="clear" w:color="auto" w:fill="auto"/>
            <w:vAlign w:val="center"/>
            <w:hideMark/>
          </w:tcPr>
          <w:p w14:paraId="13A463A8"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1</w:t>
            </w:r>
          </w:p>
        </w:tc>
        <w:tc>
          <w:tcPr>
            <w:tcW w:w="3940" w:type="dxa"/>
            <w:tcBorders>
              <w:top w:val="nil"/>
              <w:left w:val="nil"/>
              <w:bottom w:val="single" w:sz="8" w:space="0" w:color="666666"/>
              <w:right w:val="single" w:sz="8" w:space="0" w:color="000000"/>
            </w:tcBorders>
            <w:shd w:val="clear" w:color="auto" w:fill="auto"/>
            <w:vAlign w:val="center"/>
            <w:hideMark/>
          </w:tcPr>
          <w:p w14:paraId="248FD4D0"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R$ 1.000</w:t>
            </w:r>
          </w:p>
        </w:tc>
      </w:tr>
      <w:tr w:rsidR="004E0952" w:rsidRPr="004E0952" w14:paraId="26C487BA" w14:textId="77777777" w:rsidTr="004E0952">
        <w:trPr>
          <w:trHeight w:val="315"/>
        </w:trPr>
        <w:tc>
          <w:tcPr>
            <w:tcW w:w="2900" w:type="dxa"/>
            <w:tcBorders>
              <w:top w:val="nil"/>
              <w:left w:val="single" w:sz="8" w:space="0" w:color="000000"/>
              <w:bottom w:val="single" w:sz="8" w:space="0" w:color="000000"/>
              <w:right w:val="single" w:sz="8" w:space="0" w:color="666666"/>
            </w:tcBorders>
            <w:shd w:val="clear" w:color="auto" w:fill="auto"/>
            <w:vAlign w:val="center"/>
            <w:hideMark/>
          </w:tcPr>
          <w:p w14:paraId="0EF6D7E2"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Desenvolvedores</w:t>
            </w:r>
          </w:p>
        </w:tc>
        <w:tc>
          <w:tcPr>
            <w:tcW w:w="1420" w:type="dxa"/>
            <w:tcBorders>
              <w:top w:val="nil"/>
              <w:left w:val="nil"/>
              <w:bottom w:val="single" w:sz="8" w:space="0" w:color="000000"/>
              <w:right w:val="single" w:sz="8" w:space="0" w:color="666666"/>
            </w:tcBorders>
            <w:shd w:val="clear" w:color="auto" w:fill="auto"/>
            <w:vAlign w:val="center"/>
            <w:hideMark/>
          </w:tcPr>
          <w:p w14:paraId="2EC4B9D7"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5</w:t>
            </w:r>
          </w:p>
        </w:tc>
        <w:tc>
          <w:tcPr>
            <w:tcW w:w="3940" w:type="dxa"/>
            <w:tcBorders>
              <w:top w:val="nil"/>
              <w:left w:val="nil"/>
              <w:bottom w:val="single" w:sz="8" w:space="0" w:color="000000"/>
              <w:right w:val="single" w:sz="8" w:space="0" w:color="000000"/>
            </w:tcBorders>
            <w:shd w:val="clear" w:color="auto" w:fill="auto"/>
            <w:vAlign w:val="center"/>
            <w:hideMark/>
          </w:tcPr>
          <w:p w14:paraId="4C1A448C"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Times New Roman" w:hAnsi="Arial" w:cs="Arial"/>
                <w:color w:val="000000"/>
                <w:sz w:val="24"/>
                <w:szCs w:val="24"/>
              </w:rPr>
              <w:t>R$25.500 (por mês)</w:t>
            </w:r>
          </w:p>
        </w:tc>
      </w:tr>
    </w:tbl>
    <w:p w14:paraId="1AB62257" w14:textId="6DCED53F" w:rsidR="001F3BE4" w:rsidRPr="00605165" w:rsidRDefault="00605165" w:rsidP="00605165">
      <w:pPr>
        <w:pStyle w:val="Legenda"/>
        <w:rPr>
          <w:rFonts w:eastAsia="Arial" w:cs="Arial"/>
          <w:color w:val="000000" w:themeColor="text1"/>
          <w:sz w:val="24"/>
          <w:szCs w:val="24"/>
        </w:rPr>
      </w:pPr>
      <w:bookmarkStart w:id="24" w:name="_Toc152342413"/>
      <w:r w:rsidRPr="00605165">
        <w:rPr>
          <w:rFonts w:cs="Arial"/>
          <w:color w:val="000000" w:themeColor="text1"/>
        </w:rPr>
        <w:t xml:space="preserve">Tabela </w:t>
      </w:r>
      <w:r w:rsidRPr="00605165">
        <w:rPr>
          <w:rFonts w:cs="Arial"/>
          <w:color w:val="000000" w:themeColor="text1"/>
        </w:rPr>
        <w:fldChar w:fldCharType="begin"/>
      </w:r>
      <w:r w:rsidRPr="00605165">
        <w:rPr>
          <w:rFonts w:cs="Arial"/>
          <w:color w:val="000000" w:themeColor="text1"/>
        </w:rPr>
        <w:instrText xml:space="preserve"> SEQ Tabela \* ARABIC </w:instrText>
      </w:r>
      <w:r w:rsidRPr="00605165">
        <w:rPr>
          <w:rFonts w:cs="Arial"/>
          <w:color w:val="000000" w:themeColor="text1"/>
        </w:rPr>
        <w:fldChar w:fldCharType="separate"/>
      </w:r>
      <w:r w:rsidR="007D38BC">
        <w:rPr>
          <w:rFonts w:cs="Arial"/>
          <w:noProof/>
          <w:color w:val="000000" w:themeColor="text1"/>
        </w:rPr>
        <w:t>7</w:t>
      </w:r>
      <w:r w:rsidRPr="00605165">
        <w:rPr>
          <w:rFonts w:cs="Arial"/>
          <w:color w:val="000000" w:themeColor="text1"/>
        </w:rPr>
        <w:fldChar w:fldCharType="end"/>
      </w:r>
      <w:r w:rsidRPr="00605165">
        <w:rPr>
          <w:rFonts w:cs="Arial"/>
          <w:color w:val="000000" w:themeColor="text1"/>
        </w:rPr>
        <w:t xml:space="preserve"> - Fonte: Próprio grupo responsável por este projeto</w:t>
      </w:r>
      <w:bookmarkEnd w:id="24"/>
    </w:p>
    <w:p w14:paraId="58502B16"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Observando os dados inseridos na tabela, podemos chegar em alguns números relevantes para nosso projeto, como o:</w:t>
      </w:r>
    </w:p>
    <w:p w14:paraId="1691CFC6" w14:textId="382BCD44"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Custo Inicial:</w:t>
      </w:r>
      <w:r>
        <w:rPr>
          <w:rFonts w:ascii="Arial" w:eastAsia="Arial" w:hAnsi="Arial" w:cs="Arial"/>
          <w:sz w:val="24"/>
          <w:szCs w:val="24"/>
        </w:rPr>
        <w:tab/>
        <w:t>R$ 56.</w:t>
      </w:r>
      <w:r w:rsidR="009749E4">
        <w:rPr>
          <w:rFonts w:ascii="Arial" w:eastAsia="Arial" w:hAnsi="Arial" w:cs="Arial"/>
          <w:sz w:val="24"/>
          <w:szCs w:val="24"/>
        </w:rPr>
        <w:t>4</w:t>
      </w:r>
      <w:r>
        <w:rPr>
          <w:rFonts w:ascii="Arial" w:eastAsia="Arial" w:hAnsi="Arial" w:cs="Arial"/>
          <w:sz w:val="24"/>
          <w:szCs w:val="24"/>
        </w:rPr>
        <w:t>50;</w:t>
      </w:r>
    </w:p>
    <w:p w14:paraId="72DC9E2B" w14:textId="00C4AAF8"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Custo Mensal: R$3</w:t>
      </w:r>
      <w:r w:rsidR="009749E4">
        <w:rPr>
          <w:rFonts w:ascii="Arial" w:eastAsia="Arial" w:hAnsi="Arial" w:cs="Arial"/>
          <w:sz w:val="24"/>
          <w:szCs w:val="24"/>
        </w:rPr>
        <w:t>4</w:t>
      </w:r>
      <w:r>
        <w:rPr>
          <w:rFonts w:ascii="Arial" w:eastAsia="Arial" w:hAnsi="Arial" w:cs="Arial"/>
          <w:sz w:val="24"/>
          <w:szCs w:val="24"/>
        </w:rPr>
        <w:t>.</w:t>
      </w:r>
      <w:r w:rsidR="009749E4">
        <w:rPr>
          <w:rFonts w:ascii="Arial" w:eastAsia="Arial" w:hAnsi="Arial" w:cs="Arial"/>
          <w:sz w:val="24"/>
          <w:szCs w:val="24"/>
        </w:rPr>
        <w:t>60</w:t>
      </w:r>
      <w:r>
        <w:rPr>
          <w:rFonts w:ascii="Arial" w:eastAsia="Arial" w:hAnsi="Arial" w:cs="Arial"/>
          <w:sz w:val="24"/>
          <w:szCs w:val="24"/>
        </w:rPr>
        <w:t>0</w:t>
      </w:r>
    </w:p>
    <w:p w14:paraId="14ACBD27" w14:textId="7C41FDC0"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Custo Anual: R$</w:t>
      </w:r>
      <w:r w:rsidR="009749E4">
        <w:rPr>
          <w:rFonts w:ascii="Arial" w:eastAsia="Arial" w:hAnsi="Arial" w:cs="Arial"/>
          <w:sz w:val="24"/>
          <w:szCs w:val="24"/>
        </w:rPr>
        <w:t>398.550</w:t>
      </w:r>
    </w:p>
    <w:p w14:paraId="41E13970" w14:textId="77777777" w:rsidR="001F3BE4" w:rsidRDefault="00E74CBC" w:rsidP="001E1F39">
      <w:pPr>
        <w:pStyle w:val="Tabelaseafins"/>
        <w:numPr>
          <w:ilvl w:val="0"/>
          <w:numId w:val="0"/>
        </w:numPr>
      </w:pPr>
      <w:r>
        <w:t xml:space="preserve">Tabela de atividades </w:t>
      </w:r>
    </w:p>
    <w:p w14:paraId="78656755" w14:textId="51B3BD0D" w:rsidR="001F3BE4" w:rsidRDefault="00E74CBC">
      <w:pPr>
        <w:spacing w:line="360" w:lineRule="auto"/>
        <w:ind w:left="425" w:firstLine="709"/>
        <w:jc w:val="both"/>
        <w:rPr>
          <w:rFonts w:ascii="Arial" w:eastAsia="Arial" w:hAnsi="Arial" w:cs="Arial"/>
          <w:sz w:val="24"/>
          <w:szCs w:val="24"/>
        </w:rPr>
      </w:pPr>
      <w:r>
        <w:rPr>
          <w:rFonts w:ascii="Arial" w:eastAsia="Arial" w:hAnsi="Arial" w:cs="Arial"/>
          <w:sz w:val="24"/>
          <w:szCs w:val="24"/>
        </w:rPr>
        <w:t xml:space="preserve">A tabela de atividades foi de grande ajuda porque </w:t>
      </w:r>
      <w:r w:rsidR="00605165">
        <w:rPr>
          <w:rFonts w:ascii="Arial" w:eastAsia="Arial" w:hAnsi="Arial" w:cs="Arial"/>
          <w:sz w:val="24"/>
          <w:szCs w:val="24"/>
        </w:rPr>
        <w:t>ajudou</w:t>
      </w:r>
      <w:r>
        <w:rPr>
          <w:rFonts w:ascii="Arial" w:eastAsia="Arial" w:hAnsi="Arial" w:cs="Arial"/>
          <w:sz w:val="24"/>
          <w:szCs w:val="24"/>
        </w:rPr>
        <w:t xml:space="preserve"> a nos mostrar como que estávamos lidando com o tempo necessário para cada atividade. Com isso a gente teve uma noção do que deveria mudar para um melhor desempenho. Além de no ajudar a ter uma melhor organização</w:t>
      </w:r>
    </w:p>
    <w:tbl>
      <w:tblPr>
        <w:tblW w:w="9841" w:type="dxa"/>
        <w:tblInd w:w="-10" w:type="dxa"/>
        <w:tblCellMar>
          <w:left w:w="70" w:type="dxa"/>
          <w:right w:w="70" w:type="dxa"/>
        </w:tblCellMar>
        <w:tblLook w:val="04A0" w:firstRow="1" w:lastRow="0" w:firstColumn="1" w:lastColumn="0" w:noHBand="0" w:noVBand="1"/>
      </w:tblPr>
      <w:tblGrid>
        <w:gridCol w:w="1941"/>
        <w:gridCol w:w="1034"/>
        <w:gridCol w:w="1128"/>
        <w:gridCol w:w="1301"/>
        <w:gridCol w:w="1621"/>
        <w:gridCol w:w="1408"/>
        <w:gridCol w:w="1408"/>
      </w:tblGrid>
      <w:tr w:rsidR="00365D15" w:rsidRPr="00365D15" w14:paraId="2622BEB1" w14:textId="77777777" w:rsidTr="00F570D0">
        <w:trPr>
          <w:trHeight w:val="600"/>
        </w:trPr>
        <w:tc>
          <w:tcPr>
            <w:tcW w:w="1941" w:type="dxa"/>
            <w:tcBorders>
              <w:top w:val="single" w:sz="8" w:space="0" w:color="000000"/>
              <w:left w:val="single" w:sz="8" w:space="0" w:color="000000"/>
              <w:bottom w:val="single" w:sz="8" w:space="0" w:color="000000"/>
              <w:right w:val="single" w:sz="8" w:space="0" w:color="000000"/>
            </w:tcBorders>
            <w:shd w:val="clear" w:color="D9D9D9" w:fill="D9D9D9"/>
            <w:vAlign w:val="center"/>
            <w:hideMark/>
          </w:tcPr>
          <w:p w14:paraId="4D012974"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Atividade</w:t>
            </w:r>
          </w:p>
        </w:tc>
        <w:tc>
          <w:tcPr>
            <w:tcW w:w="1034" w:type="dxa"/>
            <w:tcBorders>
              <w:top w:val="single" w:sz="8" w:space="0" w:color="000000"/>
              <w:left w:val="single" w:sz="4" w:space="0" w:color="000000"/>
              <w:bottom w:val="single" w:sz="8" w:space="0" w:color="000000"/>
              <w:right w:val="single" w:sz="8" w:space="0" w:color="000000"/>
            </w:tcBorders>
            <w:shd w:val="clear" w:color="D9D9D9" w:fill="D9D9D9"/>
            <w:vAlign w:val="center"/>
            <w:hideMark/>
          </w:tcPr>
          <w:p w14:paraId="40A02301"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Iniciada</w:t>
            </w:r>
          </w:p>
        </w:tc>
        <w:tc>
          <w:tcPr>
            <w:tcW w:w="1128" w:type="dxa"/>
            <w:tcBorders>
              <w:top w:val="single" w:sz="8" w:space="0" w:color="000000"/>
              <w:left w:val="single" w:sz="4" w:space="0" w:color="000000"/>
              <w:bottom w:val="single" w:sz="8" w:space="0" w:color="000000"/>
              <w:right w:val="single" w:sz="8" w:space="0" w:color="000000"/>
            </w:tcBorders>
            <w:shd w:val="clear" w:color="D9D9D9" w:fill="D9D9D9"/>
            <w:vAlign w:val="center"/>
            <w:hideMark/>
          </w:tcPr>
          <w:p w14:paraId="5A6BAB5D"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Pausada</w:t>
            </w:r>
          </w:p>
        </w:tc>
        <w:tc>
          <w:tcPr>
            <w:tcW w:w="1301" w:type="dxa"/>
            <w:tcBorders>
              <w:top w:val="single" w:sz="8" w:space="0" w:color="000000"/>
              <w:left w:val="single" w:sz="4" w:space="0" w:color="000000"/>
              <w:bottom w:val="single" w:sz="8" w:space="0" w:color="000000"/>
              <w:right w:val="single" w:sz="8" w:space="0" w:color="000000"/>
            </w:tcBorders>
            <w:shd w:val="clear" w:color="D9D9D9" w:fill="D9D9D9"/>
            <w:vAlign w:val="center"/>
            <w:hideMark/>
          </w:tcPr>
          <w:p w14:paraId="6F99EBFE"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Concluída</w:t>
            </w:r>
          </w:p>
        </w:tc>
        <w:tc>
          <w:tcPr>
            <w:tcW w:w="1621" w:type="dxa"/>
            <w:tcBorders>
              <w:top w:val="single" w:sz="8" w:space="0" w:color="000000"/>
              <w:left w:val="single" w:sz="4" w:space="0" w:color="000000"/>
              <w:bottom w:val="single" w:sz="8" w:space="0" w:color="000000"/>
              <w:right w:val="single" w:sz="8" w:space="0" w:color="000000"/>
            </w:tcBorders>
            <w:shd w:val="clear" w:color="D9D9D9" w:fill="D9D9D9"/>
            <w:vAlign w:val="center"/>
            <w:hideMark/>
          </w:tcPr>
          <w:p w14:paraId="7EFF6DF9"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Responsável</w:t>
            </w:r>
          </w:p>
        </w:tc>
        <w:tc>
          <w:tcPr>
            <w:tcW w:w="1408" w:type="dxa"/>
            <w:tcBorders>
              <w:top w:val="single" w:sz="8" w:space="0" w:color="000000"/>
              <w:left w:val="single" w:sz="4" w:space="0" w:color="000000"/>
              <w:bottom w:val="single" w:sz="8" w:space="0" w:color="000000"/>
              <w:right w:val="single" w:sz="8" w:space="0" w:color="000000"/>
            </w:tcBorders>
            <w:shd w:val="clear" w:color="D9D9D9" w:fill="D9D9D9"/>
            <w:vAlign w:val="center"/>
            <w:hideMark/>
          </w:tcPr>
          <w:p w14:paraId="282AEFA8"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Data Início</w:t>
            </w:r>
          </w:p>
        </w:tc>
        <w:tc>
          <w:tcPr>
            <w:tcW w:w="1408" w:type="dxa"/>
            <w:tcBorders>
              <w:top w:val="single" w:sz="8" w:space="0" w:color="000000"/>
              <w:left w:val="single" w:sz="4" w:space="0" w:color="000000"/>
              <w:bottom w:val="single" w:sz="8" w:space="0" w:color="000000"/>
              <w:right w:val="single" w:sz="8" w:space="0" w:color="000000"/>
            </w:tcBorders>
            <w:shd w:val="clear" w:color="D9D9D9" w:fill="D9D9D9"/>
            <w:vAlign w:val="center"/>
            <w:hideMark/>
          </w:tcPr>
          <w:p w14:paraId="1238BFCC"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Data Término</w:t>
            </w:r>
          </w:p>
        </w:tc>
      </w:tr>
      <w:tr w:rsidR="00F45288" w:rsidRPr="00365D15" w14:paraId="07E0C988" w14:textId="77777777" w:rsidTr="00F570D0">
        <w:trPr>
          <w:trHeight w:val="615"/>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1DFA4E04"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Documentação - ABNT</w:t>
            </w:r>
          </w:p>
        </w:tc>
        <w:tc>
          <w:tcPr>
            <w:tcW w:w="1034" w:type="dxa"/>
            <w:tcBorders>
              <w:top w:val="nil"/>
              <w:left w:val="nil"/>
              <w:bottom w:val="single" w:sz="8" w:space="0" w:color="000000"/>
              <w:right w:val="single" w:sz="8" w:space="0" w:color="000000"/>
            </w:tcBorders>
            <w:shd w:val="clear" w:color="auto" w:fill="auto"/>
            <w:vAlign w:val="center"/>
            <w:hideMark/>
          </w:tcPr>
          <w:p w14:paraId="268FAE65"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71222258"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458C7903" w14:textId="71C9DE0C" w:rsidR="00365D15" w:rsidRPr="00365D15" w:rsidRDefault="00F23B6A" w:rsidP="00365D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X</w:t>
            </w:r>
            <w:r w:rsidR="00365D15" w:rsidRPr="00365D15">
              <w:rPr>
                <w:rFonts w:ascii="Arial" w:eastAsia="Times New Roman" w:hAnsi="Arial" w:cs="Arial"/>
                <w:color w:val="000000"/>
                <w:sz w:val="24"/>
                <w:szCs w:val="24"/>
              </w:rPr>
              <w:t> </w:t>
            </w:r>
          </w:p>
        </w:tc>
        <w:tc>
          <w:tcPr>
            <w:tcW w:w="1621" w:type="dxa"/>
            <w:tcBorders>
              <w:top w:val="nil"/>
              <w:left w:val="nil"/>
              <w:bottom w:val="single" w:sz="8" w:space="0" w:color="000000"/>
              <w:right w:val="single" w:sz="8" w:space="0" w:color="000000"/>
            </w:tcBorders>
            <w:shd w:val="clear" w:color="auto" w:fill="auto"/>
            <w:vAlign w:val="center"/>
            <w:hideMark/>
          </w:tcPr>
          <w:p w14:paraId="390B496C" w14:textId="0B9ED2CF" w:rsidR="00365D15" w:rsidRPr="00365D15" w:rsidRDefault="00F23B6A" w:rsidP="00365D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Jhonata e Danilo</w:t>
            </w:r>
          </w:p>
        </w:tc>
        <w:tc>
          <w:tcPr>
            <w:tcW w:w="1408" w:type="dxa"/>
            <w:tcBorders>
              <w:top w:val="nil"/>
              <w:left w:val="nil"/>
              <w:bottom w:val="single" w:sz="8" w:space="0" w:color="000000"/>
              <w:right w:val="single" w:sz="8" w:space="0" w:color="000000"/>
            </w:tcBorders>
            <w:shd w:val="clear" w:color="auto" w:fill="auto"/>
            <w:vAlign w:val="center"/>
            <w:hideMark/>
          </w:tcPr>
          <w:p w14:paraId="010C8C34"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01/03/2023</w:t>
            </w:r>
          </w:p>
        </w:tc>
        <w:tc>
          <w:tcPr>
            <w:tcW w:w="1408" w:type="dxa"/>
            <w:tcBorders>
              <w:top w:val="nil"/>
              <w:left w:val="nil"/>
              <w:bottom w:val="single" w:sz="8" w:space="0" w:color="000000"/>
              <w:right w:val="single" w:sz="8" w:space="0" w:color="000000"/>
            </w:tcBorders>
            <w:shd w:val="clear" w:color="auto" w:fill="auto"/>
            <w:vAlign w:val="center"/>
            <w:hideMark/>
          </w:tcPr>
          <w:p w14:paraId="596B63CE" w14:textId="38BF015D"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r w:rsidR="00F23B6A">
              <w:rPr>
                <w:rFonts w:ascii="Arial" w:eastAsia="Times New Roman" w:hAnsi="Arial" w:cs="Arial"/>
                <w:color w:val="000000"/>
                <w:sz w:val="24"/>
                <w:szCs w:val="24"/>
              </w:rPr>
              <w:t>06/11/2023</w:t>
            </w:r>
          </w:p>
        </w:tc>
      </w:tr>
      <w:tr w:rsidR="00F45288" w:rsidRPr="00365D15" w14:paraId="3B89F073" w14:textId="77777777" w:rsidTr="00F570D0">
        <w:trPr>
          <w:trHeight w:val="315"/>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55A0105D"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Pesquisa_01</w:t>
            </w:r>
          </w:p>
        </w:tc>
        <w:tc>
          <w:tcPr>
            <w:tcW w:w="1034" w:type="dxa"/>
            <w:tcBorders>
              <w:top w:val="nil"/>
              <w:left w:val="nil"/>
              <w:bottom w:val="single" w:sz="8" w:space="0" w:color="000000"/>
              <w:right w:val="single" w:sz="8" w:space="0" w:color="000000"/>
            </w:tcBorders>
            <w:shd w:val="clear" w:color="auto" w:fill="auto"/>
            <w:vAlign w:val="center"/>
            <w:hideMark/>
          </w:tcPr>
          <w:p w14:paraId="78A0B532"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48543134"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60F08369"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05EE4617"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Todos os integrantes</w:t>
            </w:r>
          </w:p>
        </w:tc>
        <w:tc>
          <w:tcPr>
            <w:tcW w:w="1408" w:type="dxa"/>
            <w:tcBorders>
              <w:top w:val="nil"/>
              <w:left w:val="nil"/>
              <w:bottom w:val="single" w:sz="8" w:space="0" w:color="000000"/>
              <w:right w:val="single" w:sz="8" w:space="0" w:color="000000"/>
            </w:tcBorders>
            <w:shd w:val="clear" w:color="auto" w:fill="auto"/>
            <w:vAlign w:val="center"/>
            <w:hideMark/>
          </w:tcPr>
          <w:p w14:paraId="210385E6"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07/03/2023</w:t>
            </w:r>
          </w:p>
        </w:tc>
        <w:tc>
          <w:tcPr>
            <w:tcW w:w="1408" w:type="dxa"/>
            <w:tcBorders>
              <w:top w:val="nil"/>
              <w:left w:val="nil"/>
              <w:bottom w:val="single" w:sz="8" w:space="0" w:color="000000"/>
              <w:right w:val="single" w:sz="8" w:space="0" w:color="000000"/>
            </w:tcBorders>
            <w:shd w:val="clear" w:color="auto" w:fill="auto"/>
            <w:vAlign w:val="center"/>
            <w:hideMark/>
          </w:tcPr>
          <w:p w14:paraId="1F347C1C"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08/03/2023</w:t>
            </w:r>
          </w:p>
        </w:tc>
      </w:tr>
      <w:tr w:rsidR="00F45288" w:rsidRPr="00365D15" w14:paraId="5A97710E" w14:textId="77777777" w:rsidTr="00F570D0">
        <w:trPr>
          <w:trHeight w:val="615"/>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35DA410C"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Brainstorm</w:t>
            </w:r>
          </w:p>
        </w:tc>
        <w:tc>
          <w:tcPr>
            <w:tcW w:w="1034" w:type="dxa"/>
            <w:tcBorders>
              <w:top w:val="nil"/>
              <w:left w:val="nil"/>
              <w:bottom w:val="single" w:sz="8" w:space="0" w:color="000000"/>
              <w:right w:val="single" w:sz="8" w:space="0" w:color="000000"/>
            </w:tcBorders>
            <w:shd w:val="clear" w:color="auto" w:fill="auto"/>
            <w:vAlign w:val="center"/>
            <w:hideMark/>
          </w:tcPr>
          <w:p w14:paraId="10FE37F6"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03B5A09A"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69DEEB51"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27F6652F"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Vitor Hugo Rodrigues</w:t>
            </w:r>
          </w:p>
        </w:tc>
        <w:tc>
          <w:tcPr>
            <w:tcW w:w="1408" w:type="dxa"/>
            <w:tcBorders>
              <w:top w:val="nil"/>
              <w:left w:val="nil"/>
              <w:bottom w:val="single" w:sz="8" w:space="0" w:color="000000"/>
              <w:right w:val="single" w:sz="8" w:space="0" w:color="000000"/>
            </w:tcBorders>
            <w:shd w:val="clear" w:color="auto" w:fill="auto"/>
            <w:vAlign w:val="center"/>
            <w:hideMark/>
          </w:tcPr>
          <w:p w14:paraId="32947EFD"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07/03/2023</w:t>
            </w:r>
          </w:p>
        </w:tc>
        <w:tc>
          <w:tcPr>
            <w:tcW w:w="1408" w:type="dxa"/>
            <w:tcBorders>
              <w:top w:val="nil"/>
              <w:left w:val="nil"/>
              <w:bottom w:val="single" w:sz="8" w:space="0" w:color="000000"/>
              <w:right w:val="single" w:sz="8" w:space="0" w:color="000000"/>
            </w:tcBorders>
            <w:shd w:val="clear" w:color="auto" w:fill="auto"/>
            <w:vAlign w:val="center"/>
            <w:hideMark/>
          </w:tcPr>
          <w:p w14:paraId="05D86B42"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07/04/2023</w:t>
            </w:r>
          </w:p>
        </w:tc>
      </w:tr>
      <w:tr w:rsidR="00F45288" w:rsidRPr="00365D15" w14:paraId="5BDD84A8" w14:textId="77777777" w:rsidTr="00F570D0">
        <w:trPr>
          <w:trHeight w:val="315"/>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7ED91B1F"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Pesquisa_02</w:t>
            </w:r>
          </w:p>
        </w:tc>
        <w:tc>
          <w:tcPr>
            <w:tcW w:w="1034" w:type="dxa"/>
            <w:tcBorders>
              <w:top w:val="nil"/>
              <w:left w:val="nil"/>
              <w:bottom w:val="single" w:sz="8" w:space="0" w:color="000000"/>
              <w:right w:val="single" w:sz="8" w:space="0" w:color="000000"/>
            </w:tcBorders>
            <w:shd w:val="clear" w:color="auto" w:fill="auto"/>
            <w:vAlign w:val="center"/>
            <w:hideMark/>
          </w:tcPr>
          <w:p w14:paraId="69F269D2"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13D29D58"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11EAFCB5"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7EED6705"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Todos os integrantes</w:t>
            </w:r>
          </w:p>
        </w:tc>
        <w:tc>
          <w:tcPr>
            <w:tcW w:w="1408" w:type="dxa"/>
            <w:tcBorders>
              <w:top w:val="nil"/>
              <w:left w:val="nil"/>
              <w:bottom w:val="single" w:sz="8" w:space="0" w:color="000000"/>
              <w:right w:val="single" w:sz="8" w:space="0" w:color="000000"/>
            </w:tcBorders>
            <w:shd w:val="clear" w:color="auto" w:fill="auto"/>
            <w:vAlign w:val="center"/>
            <w:hideMark/>
          </w:tcPr>
          <w:p w14:paraId="74961EA7"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16/05/2023</w:t>
            </w:r>
          </w:p>
        </w:tc>
        <w:tc>
          <w:tcPr>
            <w:tcW w:w="1408" w:type="dxa"/>
            <w:tcBorders>
              <w:top w:val="nil"/>
              <w:left w:val="nil"/>
              <w:bottom w:val="single" w:sz="8" w:space="0" w:color="000000"/>
              <w:right w:val="single" w:sz="8" w:space="0" w:color="000000"/>
            </w:tcBorders>
            <w:shd w:val="clear" w:color="auto" w:fill="auto"/>
            <w:vAlign w:val="center"/>
            <w:hideMark/>
          </w:tcPr>
          <w:p w14:paraId="3E22E5FA"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30/05/2023</w:t>
            </w:r>
          </w:p>
        </w:tc>
      </w:tr>
      <w:tr w:rsidR="00F45288" w:rsidRPr="00365D15" w14:paraId="7656DF90" w14:textId="77777777" w:rsidTr="00F570D0">
        <w:trPr>
          <w:trHeight w:val="615"/>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5C36FCE4"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Planejamento</w:t>
            </w:r>
          </w:p>
        </w:tc>
        <w:tc>
          <w:tcPr>
            <w:tcW w:w="1034" w:type="dxa"/>
            <w:tcBorders>
              <w:top w:val="nil"/>
              <w:left w:val="nil"/>
              <w:bottom w:val="single" w:sz="8" w:space="0" w:color="000000"/>
              <w:right w:val="single" w:sz="8" w:space="0" w:color="000000"/>
            </w:tcBorders>
            <w:shd w:val="clear" w:color="auto" w:fill="auto"/>
            <w:vAlign w:val="center"/>
            <w:hideMark/>
          </w:tcPr>
          <w:p w14:paraId="4490AB31"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7D045402"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2A17CF6F"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6E7D8ECB"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Vitor Hugo Rodrigues</w:t>
            </w:r>
          </w:p>
        </w:tc>
        <w:tc>
          <w:tcPr>
            <w:tcW w:w="1408" w:type="dxa"/>
            <w:tcBorders>
              <w:top w:val="nil"/>
              <w:left w:val="nil"/>
              <w:bottom w:val="single" w:sz="8" w:space="0" w:color="000000"/>
              <w:right w:val="single" w:sz="8" w:space="0" w:color="000000"/>
            </w:tcBorders>
            <w:shd w:val="clear" w:color="auto" w:fill="auto"/>
            <w:vAlign w:val="center"/>
            <w:hideMark/>
          </w:tcPr>
          <w:p w14:paraId="61DBE7CC"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01/03/2023</w:t>
            </w:r>
          </w:p>
        </w:tc>
        <w:tc>
          <w:tcPr>
            <w:tcW w:w="1408" w:type="dxa"/>
            <w:tcBorders>
              <w:top w:val="nil"/>
              <w:left w:val="nil"/>
              <w:bottom w:val="single" w:sz="8" w:space="0" w:color="000000"/>
              <w:right w:val="single" w:sz="8" w:space="0" w:color="000000"/>
            </w:tcBorders>
            <w:shd w:val="clear" w:color="auto" w:fill="auto"/>
            <w:vAlign w:val="center"/>
            <w:hideMark/>
          </w:tcPr>
          <w:p w14:paraId="4C58663C"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01/04/2023</w:t>
            </w:r>
          </w:p>
        </w:tc>
      </w:tr>
      <w:tr w:rsidR="00F45288" w:rsidRPr="00365D15" w14:paraId="4D34055F" w14:textId="77777777" w:rsidTr="00F570D0">
        <w:trPr>
          <w:trHeight w:val="1128"/>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7DCB9A5C"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Cronograma</w:t>
            </w:r>
          </w:p>
        </w:tc>
        <w:tc>
          <w:tcPr>
            <w:tcW w:w="1034" w:type="dxa"/>
            <w:tcBorders>
              <w:top w:val="nil"/>
              <w:left w:val="nil"/>
              <w:bottom w:val="single" w:sz="8" w:space="0" w:color="000000"/>
              <w:right w:val="single" w:sz="8" w:space="0" w:color="000000"/>
            </w:tcBorders>
            <w:shd w:val="clear" w:color="auto" w:fill="auto"/>
            <w:vAlign w:val="center"/>
            <w:hideMark/>
          </w:tcPr>
          <w:p w14:paraId="06EDAFCA" w14:textId="37F58F5C" w:rsidR="00365D15" w:rsidRPr="00365D15" w:rsidRDefault="00F23B6A" w:rsidP="00F23B6A">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677D8F4E"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56EF82A5" w14:textId="0760E0C0" w:rsidR="00365D15" w:rsidRPr="00365D15" w:rsidRDefault="00F23B6A" w:rsidP="00F23B6A">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3D73CF94" w14:textId="121EC6D2"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Vitor Hugo Rodrigues</w:t>
            </w:r>
            <w:r w:rsidR="00F23B6A">
              <w:rPr>
                <w:rFonts w:ascii="Arial" w:eastAsia="Times New Roman" w:hAnsi="Arial" w:cs="Arial"/>
                <w:b/>
                <w:bCs/>
                <w:color w:val="000000"/>
                <w:sz w:val="24"/>
                <w:szCs w:val="24"/>
              </w:rPr>
              <w:t xml:space="preserve"> e Danilo Alfa</w:t>
            </w:r>
          </w:p>
        </w:tc>
        <w:tc>
          <w:tcPr>
            <w:tcW w:w="1408" w:type="dxa"/>
            <w:tcBorders>
              <w:top w:val="nil"/>
              <w:left w:val="nil"/>
              <w:bottom w:val="single" w:sz="8" w:space="0" w:color="000000"/>
              <w:right w:val="single" w:sz="8" w:space="0" w:color="000000"/>
            </w:tcBorders>
            <w:shd w:val="clear" w:color="auto" w:fill="auto"/>
            <w:vAlign w:val="center"/>
            <w:hideMark/>
          </w:tcPr>
          <w:p w14:paraId="1EEF403A"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30/06/2023</w:t>
            </w:r>
          </w:p>
        </w:tc>
        <w:tc>
          <w:tcPr>
            <w:tcW w:w="1408" w:type="dxa"/>
            <w:tcBorders>
              <w:top w:val="nil"/>
              <w:left w:val="nil"/>
              <w:bottom w:val="single" w:sz="8" w:space="0" w:color="000000"/>
              <w:right w:val="single" w:sz="8" w:space="0" w:color="000000"/>
            </w:tcBorders>
            <w:shd w:val="clear" w:color="auto" w:fill="auto"/>
            <w:vAlign w:val="center"/>
            <w:hideMark/>
          </w:tcPr>
          <w:p w14:paraId="5B7FB448" w14:textId="787D03DD"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r w:rsidR="00F23B6A">
              <w:rPr>
                <w:rFonts w:ascii="Arial" w:eastAsia="Times New Roman" w:hAnsi="Arial" w:cs="Arial"/>
                <w:color w:val="000000"/>
                <w:sz w:val="24"/>
                <w:szCs w:val="24"/>
              </w:rPr>
              <w:t>30/11/2023</w:t>
            </w:r>
          </w:p>
        </w:tc>
      </w:tr>
      <w:tr w:rsidR="00F45288" w:rsidRPr="00365D15" w14:paraId="367688DF" w14:textId="77777777" w:rsidTr="00F570D0">
        <w:trPr>
          <w:trHeight w:val="446"/>
        </w:trPr>
        <w:tc>
          <w:tcPr>
            <w:tcW w:w="194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FBEF7D5"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Levantamento de Requisitos – Elicitação</w:t>
            </w:r>
          </w:p>
        </w:tc>
        <w:tc>
          <w:tcPr>
            <w:tcW w:w="103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C369CEB"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62EA47D"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668FCF8"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4BD7A5A"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xml:space="preserve">Jhonata Conceição, Danilo Alfa e </w:t>
            </w:r>
            <w:r w:rsidRPr="00365D15">
              <w:rPr>
                <w:rFonts w:ascii="Arial" w:eastAsia="Times New Roman" w:hAnsi="Arial" w:cs="Arial"/>
                <w:color w:val="000000"/>
                <w:sz w:val="24"/>
                <w:szCs w:val="24"/>
              </w:rPr>
              <w:lastRenderedPageBreak/>
              <w:t>Leonardo Gargoriano</w:t>
            </w:r>
          </w:p>
        </w:tc>
        <w:tc>
          <w:tcPr>
            <w:tcW w:w="140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40BBABF"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lastRenderedPageBreak/>
              <w:t>19/04/2023</w:t>
            </w:r>
          </w:p>
        </w:tc>
        <w:tc>
          <w:tcPr>
            <w:tcW w:w="140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107E204"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30/05/2023</w:t>
            </w:r>
          </w:p>
        </w:tc>
      </w:tr>
      <w:tr w:rsidR="00365D15" w:rsidRPr="00365D15" w14:paraId="19E03A8F" w14:textId="77777777" w:rsidTr="00F570D0">
        <w:trPr>
          <w:trHeight w:val="446"/>
        </w:trPr>
        <w:tc>
          <w:tcPr>
            <w:tcW w:w="1941" w:type="dxa"/>
            <w:vMerge/>
            <w:tcBorders>
              <w:top w:val="nil"/>
              <w:left w:val="single" w:sz="8" w:space="0" w:color="000000"/>
              <w:bottom w:val="single" w:sz="8" w:space="0" w:color="000000"/>
              <w:right w:val="single" w:sz="8" w:space="0" w:color="000000"/>
            </w:tcBorders>
            <w:vAlign w:val="center"/>
            <w:hideMark/>
          </w:tcPr>
          <w:p w14:paraId="7C6DAF8B"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034" w:type="dxa"/>
            <w:vMerge/>
            <w:tcBorders>
              <w:top w:val="nil"/>
              <w:left w:val="single" w:sz="8" w:space="0" w:color="000000"/>
              <w:bottom w:val="single" w:sz="8" w:space="0" w:color="000000"/>
              <w:right w:val="single" w:sz="8" w:space="0" w:color="000000"/>
            </w:tcBorders>
            <w:vAlign w:val="center"/>
            <w:hideMark/>
          </w:tcPr>
          <w:p w14:paraId="16F47437"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128" w:type="dxa"/>
            <w:vMerge/>
            <w:tcBorders>
              <w:top w:val="nil"/>
              <w:left w:val="single" w:sz="8" w:space="0" w:color="000000"/>
              <w:bottom w:val="single" w:sz="8" w:space="0" w:color="000000"/>
              <w:right w:val="single" w:sz="8" w:space="0" w:color="000000"/>
            </w:tcBorders>
            <w:vAlign w:val="center"/>
            <w:hideMark/>
          </w:tcPr>
          <w:p w14:paraId="3B1B1A41"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301" w:type="dxa"/>
            <w:vMerge/>
            <w:tcBorders>
              <w:top w:val="nil"/>
              <w:left w:val="single" w:sz="8" w:space="0" w:color="000000"/>
              <w:bottom w:val="single" w:sz="8" w:space="0" w:color="000000"/>
              <w:right w:val="single" w:sz="8" w:space="0" w:color="000000"/>
            </w:tcBorders>
            <w:vAlign w:val="center"/>
            <w:hideMark/>
          </w:tcPr>
          <w:p w14:paraId="19CAF2E7"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621" w:type="dxa"/>
            <w:vMerge/>
            <w:tcBorders>
              <w:top w:val="nil"/>
              <w:left w:val="single" w:sz="8" w:space="0" w:color="000000"/>
              <w:bottom w:val="single" w:sz="8" w:space="0" w:color="000000"/>
              <w:right w:val="single" w:sz="8" w:space="0" w:color="000000"/>
            </w:tcBorders>
            <w:vAlign w:val="center"/>
            <w:hideMark/>
          </w:tcPr>
          <w:p w14:paraId="19D53FBE"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408" w:type="dxa"/>
            <w:vMerge/>
            <w:tcBorders>
              <w:top w:val="nil"/>
              <w:left w:val="single" w:sz="8" w:space="0" w:color="000000"/>
              <w:bottom w:val="single" w:sz="8" w:space="0" w:color="000000"/>
              <w:right w:val="single" w:sz="8" w:space="0" w:color="000000"/>
            </w:tcBorders>
            <w:vAlign w:val="center"/>
            <w:hideMark/>
          </w:tcPr>
          <w:p w14:paraId="24FB1BDD"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408" w:type="dxa"/>
            <w:vMerge/>
            <w:tcBorders>
              <w:top w:val="nil"/>
              <w:left w:val="single" w:sz="8" w:space="0" w:color="000000"/>
              <w:bottom w:val="single" w:sz="8" w:space="0" w:color="000000"/>
              <w:right w:val="single" w:sz="8" w:space="0" w:color="000000"/>
            </w:tcBorders>
            <w:vAlign w:val="center"/>
            <w:hideMark/>
          </w:tcPr>
          <w:p w14:paraId="5068BDD5" w14:textId="77777777" w:rsidR="00365D15" w:rsidRPr="00365D15" w:rsidRDefault="00365D15" w:rsidP="00365D15">
            <w:pPr>
              <w:spacing w:after="0" w:line="240" w:lineRule="auto"/>
              <w:rPr>
                <w:rFonts w:ascii="Arial" w:eastAsia="Times New Roman" w:hAnsi="Arial" w:cs="Arial"/>
                <w:color w:val="000000"/>
                <w:sz w:val="24"/>
                <w:szCs w:val="24"/>
              </w:rPr>
            </w:pPr>
          </w:p>
        </w:tc>
      </w:tr>
      <w:tr w:rsidR="00365D15" w:rsidRPr="00365D15" w14:paraId="11E297A3" w14:textId="77777777" w:rsidTr="00F570D0">
        <w:trPr>
          <w:trHeight w:val="446"/>
        </w:trPr>
        <w:tc>
          <w:tcPr>
            <w:tcW w:w="1941" w:type="dxa"/>
            <w:vMerge/>
            <w:tcBorders>
              <w:top w:val="nil"/>
              <w:left w:val="single" w:sz="8" w:space="0" w:color="000000"/>
              <w:bottom w:val="single" w:sz="8" w:space="0" w:color="000000"/>
              <w:right w:val="single" w:sz="8" w:space="0" w:color="000000"/>
            </w:tcBorders>
            <w:vAlign w:val="center"/>
            <w:hideMark/>
          </w:tcPr>
          <w:p w14:paraId="4A334615"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034" w:type="dxa"/>
            <w:vMerge/>
            <w:tcBorders>
              <w:top w:val="nil"/>
              <w:left w:val="single" w:sz="8" w:space="0" w:color="000000"/>
              <w:bottom w:val="single" w:sz="8" w:space="0" w:color="000000"/>
              <w:right w:val="single" w:sz="8" w:space="0" w:color="000000"/>
            </w:tcBorders>
            <w:vAlign w:val="center"/>
            <w:hideMark/>
          </w:tcPr>
          <w:p w14:paraId="2C146E12"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128" w:type="dxa"/>
            <w:vMerge/>
            <w:tcBorders>
              <w:top w:val="nil"/>
              <w:left w:val="single" w:sz="8" w:space="0" w:color="000000"/>
              <w:bottom w:val="single" w:sz="8" w:space="0" w:color="000000"/>
              <w:right w:val="single" w:sz="8" w:space="0" w:color="000000"/>
            </w:tcBorders>
            <w:vAlign w:val="center"/>
            <w:hideMark/>
          </w:tcPr>
          <w:p w14:paraId="26CF653C"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301" w:type="dxa"/>
            <w:vMerge/>
            <w:tcBorders>
              <w:top w:val="nil"/>
              <w:left w:val="single" w:sz="8" w:space="0" w:color="000000"/>
              <w:bottom w:val="single" w:sz="8" w:space="0" w:color="000000"/>
              <w:right w:val="single" w:sz="8" w:space="0" w:color="000000"/>
            </w:tcBorders>
            <w:vAlign w:val="center"/>
            <w:hideMark/>
          </w:tcPr>
          <w:p w14:paraId="7D6B6737"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621" w:type="dxa"/>
            <w:vMerge/>
            <w:tcBorders>
              <w:top w:val="nil"/>
              <w:left w:val="single" w:sz="8" w:space="0" w:color="000000"/>
              <w:bottom w:val="single" w:sz="8" w:space="0" w:color="000000"/>
              <w:right w:val="single" w:sz="8" w:space="0" w:color="000000"/>
            </w:tcBorders>
            <w:vAlign w:val="center"/>
            <w:hideMark/>
          </w:tcPr>
          <w:p w14:paraId="1C63A092"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408" w:type="dxa"/>
            <w:vMerge/>
            <w:tcBorders>
              <w:top w:val="nil"/>
              <w:left w:val="single" w:sz="8" w:space="0" w:color="000000"/>
              <w:bottom w:val="single" w:sz="8" w:space="0" w:color="000000"/>
              <w:right w:val="single" w:sz="8" w:space="0" w:color="000000"/>
            </w:tcBorders>
            <w:vAlign w:val="center"/>
            <w:hideMark/>
          </w:tcPr>
          <w:p w14:paraId="3513B09F"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408" w:type="dxa"/>
            <w:vMerge/>
            <w:tcBorders>
              <w:top w:val="nil"/>
              <w:left w:val="single" w:sz="8" w:space="0" w:color="000000"/>
              <w:bottom w:val="single" w:sz="8" w:space="0" w:color="000000"/>
              <w:right w:val="single" w:sz="8" w:space="0" w:color="000000"/>
            </w:tcBorders>
            <w:vAlign w:val="center"/>
            <w:hideMark/>
          </w:tcPr>
          <w:p w14:paraId="4F6B8459" w14:textId="77777777" w:rsidR="00365D15" w:rsidRPr="00365D15" w:rsidRDefault="00365D15" w:rsidP="00365D15">
            <w:pPr>
              <w:spacing w:after="0" w:line="240" w:lineRule="auto"/>
              <w:rPr>
                <w:rFonts w:ascii="Arial" w:eastAsia="Times New Roman" w:hAnsi="Arial" w:cs="Arial"/>
                <w:color w:val="000000"/>
                <w:sz w:val="24"/>
                <w:szCs w:val="24"/>
              </w:rPr>
            </w:pPr>
          </w:p>
        </w:tc>
      </w:tr>
      <w:tr w:rsidR="00365D15" w:rsidRPr="00365D15" w14:paraId="36B51F6A" w14:textId="77777777" w:rsidTr="00F570D0">
        <w:trPr>
          <w:trHeight w:val="446"/>
        </w:trPr>
        <w:tc>
          <w:tcPr>
            <w:tcW w:w="1941" w:type="dxa"/>
            <w:vMerge/>
            <w:tcBorders>
              <w:top w:val="nil"/>
              <w:left w:val="single" w:sz="8" w:space="0" w:color="000000"/>
              <w:bottom w:val="single" w:sz="8" w:space="0" w:color="000000"/>
              <w:right w:val="single" w:sz="8" w:space="0" w:color="000000"/>
            </w:tcBorders>
            <w:vAlign w:val="center"/>
            <w:hideMark/>
          </w:tcPr>
          <w:p w14:paraId="3CE00B47"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034" w:type="dxa"/>
            <w:vMerge/>
            <w:tcBorders>
              <w:top w:val="nil"/>
              <w:left w:val="single" w:sz="8" w:space="0" w:color="000000"/>
              <w:bottom w:val="single" w:sz="8" w:space="0" w:color="000000"/>
              <w:right w:val="single" w:sz="8" w:space="0" w:color="000000"/>
            </w:tcBorders>
            <w:vAlign w:val="center"/>
            <w:hideMark/>
          </w:tcPr>
          <w:p w14:paraId="7A1D6C12"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128" w:type="dxa"/>
            <w:vMerge/>
            <w:tcBorders>
              <w:top w:val="nil"/>
              <w:left w:val="single" w:sz="8" w:space="0" w:color="000000"/>
              <w:bottom w:val="single" w:sz="8" w:space="0" w:color="000000"/>
              <w:right w:val="single" w:sz="8" w:space="0" w:color="000000"/>
            </w:tcBorders>
            <w:vAlign w:val="center"/>
            <w:hideMark/>
          </w:tcPr>
          <w:p w14:paraId="55C7E11A"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301" w:type="dxa"/>
            <w:vMerge/>
            <w:tcBorders>
              <w:top w:val="nil"/>
              <w:left w:val="single" w:sz="8" w:space="0" w:color="000000"/>
              <w:bottom w:val="single" w:sz="8" w:space="0" w:color="000000"/>
              <w:right w:val="single" w:sz="8" w:space="0" w:color="000000"/>
            </w:tcBorders>
            <w:vAlign w:val="center"/>
            <w:hideMark/>
          </w:tcPr>
          <w:p w14:paraId="7013984E"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621" w:type="dxa"/>
            <w:vMerge/>
            <w:tcBorders>
              <w:top w:val="nil"/>
              <w:left w:val="single" w:sz="8" w:space="0" w:color="000000"/>
              <w:bottom w:val="single" w:sz="8" w:space="0" w:color="000000"/>
              <w:right w:val="single" w:sz="8" w:space="0" w:color="000000"/>
            </w:tcBorders>
            <w:vAlign w:val="center"/>
            <w:hideMark/>
          </w:tcPr>
          <w:p w14:paraId="3AC6DDD3"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408" w:type="dxa"/>
            <w:vMerge/>
            <w:tcBorders>
              <w:top w:val="nil"/>
              <w:left w:val="single" w:sz="8" w:space="0" w:color="000000"/>
              <w:bottom w:val="single" w:sz="8" w:space="0" w:color="000000"/>
              <w:right w:val="single" w:sz="8" w:space="0" w:color="000000"/>
            </w:tcBorders>
            <w:vAlign w:val="center"/>
            <w:hideMark/>
          </w:tcPr>
          <w:p w14:paraId="7A38BA4C"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408" w:type="dxa"/>
            <w:vMerge/>
            <w:tcBorders>
              <w:top w:val="nil"/>
              <w:left w:val="single" w:sz="8" w:space="0" w:color="000000"/>
              <w:bottom w:val="single" w:sz="8" w:space="0" w:color="000000"/>
              <w:right w:val="single" w:sz="8" w:space="0" w:color="000000"/>
            </w:tcBorders>
            <w:vAlign w:val="center"/>
            <w:hideMark/>
          </w:tcPr>
          <w:p w14:paraId="6D4FDCDC" w14:textId="77777777" w:rsidR="00365D15" w:rsidRPr="00365D15" w:rsidRDefault="00365D15" w:rsidP="00365D15">
            <w:pPr>
              <w:spacing w:after="0" w:line="240" w:lineRule="auto"/>
              <w:rPr>
                <w:rFonts w:ascii="Arial" w:eastAsia="Times New Roman" w:hAnsi="Arial" w:cs="Arial"/>
                <w:color w:val="000000"/>
                <w:sz w:val="24"/>
                <w:szCs w:val="24"/>
              </w:rPr>
            </w:pPr>
          </w:p>
        </w:tc>
      </w:tr>
      <w:tr w:rsidR="00365D15" w:rsidRPr="00365D15" w14:paraId="1F798889" w14:textId="77777777" w:rsidTr="00F570D0">
        <w:trPr>
          <w:trHeight w:val="1611"/>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5D82E8CB"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Levantamento de Requisitos – Banco de Dados – MER e DER</w:t>
            </w:r>
          </w:p>
        </w:tc>
        <w:tc>
          <w:tcPr>
            <w:tcW w:w="1034" w:type="dxa"/>
            <w:tcBorders>
              <w:top w:val="nil"/>
              <w:left w:val="nil"/>
              <w:bottom w:val="single" w:sz="8" w:space="0" w:color="000000"/>
              <w:right w:val="single" w:sz="8" w:space="0" w:color="000000"/>
            </w:tcBorders>
            <w:shd w:val="clear" w:color="auto" w:fill="auto"/>
            <w:vAlign w:val="center"/>
            <w:hideMark/>
          </w:tcPr>
          <w:p w14:paraId="022991EF"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0FD03DAB"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42DA734F"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5186724B"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Leonardo Gargoriano</w:t>
            </w:r>
          </w:p>
        </w:tc>
        <w:tc>
          <w:tcPr>
            <w:tcW w:w="1408" w:type="dxa"/>
            <w:tcBorders>
              <w:top w:val="nil"/>
              <w:left w:val="nil"/>
              <w:bottom w:val="single" w:sz="8" w:space="0" w:color="000000"/>
              <w:right w:val="single" w:sz="8" w:space="0" w:color="000000"/>
            </w:tcBorders>
            <w:shd w:val="clear" w:color="auto" w:fill="auto"/>
            <w:vAlign w:val="center"/>
            <w:hideMark/>
          </w:tcPr>
          <w:p w14:paraId="2DDB83DC"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19/04/2023</w:t>
            </w:r>
          </w:p>
        </w:tc>
        <w:tc>
          <w:tcPr>
            <w:tcW w:w="1408" w:type="dxa"/>
            <w:tcBorders>
              <w:top w:val="nil"/>
              <w:left w:val="nil"/>
              <w:bottom w:val="single" w:sz="8" w:space="0" w:color="000000"/>
              <w:right w:val="single" w:sz="8" w:space="0" w:color="000000"/>
            </w:tcBorders>
            <w:shd w:val="clear" w:color="auto" w:fill="auto"/>
            <w:vAlign w:val="center"/>
            <w:hideMark/>
          </w:tcPr>
          <w:p w14:paraId="595E55E1"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30/05/2023</w:t>
            </w:r>
          </w:p>
        </w:tc>
      </w:tr>
      <w:tr w:rsidR="00365D15" w:rsidRPr="00365D15" w14:paraId="24D53496" w14:textId="77777777" w:rsidTr="00F570D0">
        <w:trPr>
          <w:trHeight w:val="300"/>
        </w:trPr>
        <w:tc>
          <w:tcPr>
            <w:tcW w:w="194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477AC51"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Levantamento de Requisitos – Documentação (Referenciação)</w:t>
            </w:r>
          </w:p>
        </w:tc>
        <w:tc>
          <w:tcPr>
            <w:tcW w:w="103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E1A49E9"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nil"/>
              <w:right w:val="single" w:sz="8" w:space="0" w:color="000000"/>
            </w:tcBorders>
            <w:shd w:val="clear" w:color="auto" w:fill="auto"/>
            <w:vAlign w:val="center"/>
            <w:hideMark/>
          </w:tcPr>
          <w:p w14:paraId="6192491B"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40B8C5E"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A14B9C9"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Danilo Alfa Henrique</w:t>
            </w:r>
          </w:p>
        </w:tc>
        <w:tc>
          <w:tcPr>
            <w:tcW w:w="140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827FA02"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19/04/2023</w:t>
            </w:r>
          </w:p>
        </w:tc>
        <w:tc>
          <w:tcPr>
            <w:tcW w:w="140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0AEFC17" w14:textId="1CA16534" w:rsidR="00365D15" w:rsidRPr="00365D15" w:rsidRDefault="00F23B6A" w:rsidP="00365D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14</w:t>
            </w:r>
            <w:r w:rsidR="00365D15" w:rsidRPr="00365D15">
              <w:rPr>
                <w:rFonts w:ascii="Arial" w:eastAsia="Times New Roman" w:hAnsi="Arial" w:cs="Arial"/>
                <w:color w:val="000000"/>
                <w:sz w:val="24"/>
                <w:szCs w:val="24"/>
              </w:rPr>
              <w:t>/</w:t>
            </w:r>
            <w:r>
              <w:rPr>
                <w:rFonts w:ascii="Arial" w:eastAsia="Times New Roman" w:hAnsi="Arial" w:cs="Arial"/>
                <w:color w:val="000000"/>
                <w:sz w:val="24"/>
                <w:szCs w:val="24"/>
              </w:rPr>
              <w:t>11</w:t>
            </w:r>
            <w:r w:rsidR="00365D15" w:rsidRPr="00365D15">
              <w:rPr>
                <w:rFonts w:ascii="Arial" w:eastAsia="Times New Roman" w:hAnsi="Arial" w:cs="Arial"/>
                <w:color w:val="000000"/>
                <w:sz w:val="24"/>
                <w:szCs w:val="24"/>
              </w:rPr>
              <w:t>/2023</w:t>
            </w:r>
          </w:p>
        </w:tc>
      </w:tr>
      <w:tr w:rsidR="00365D15" w:rsidRPr="00365D15" w14:paraId="1F558FA5" w14:textId="77777777" w:rsidTr="00F570D0">
        <w:trPr>
          <w:trHeight w:val="315"/>
        </w:trPr>
        <w:tc>
          <w:tcPr>
            <w:tcW w:w="1941" w:type="dxa"/>
            <w:vMerge/>
            <w:tcBorders>
              <w:top w:val="nil"/>
              <w:left w:val="single" w:sz="8" w:space="0" w:color="000000"/>
              <w:bottom w:val="single" w:sz="8" w:space="0" w:color="000000"/>
              <w:right w:val="single" w:sz="8" w:space="0" w:color="000000"/>
            </w:tcBorders>
            <w:vAlign w:val="center"/>
            <w:hideMark/>
          </w:tcPr>
          <w:p w14:paraId="224F17F7"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034" w:type="dxa"/>
            <w:vMerge/>
            <w:tcBorders>
              <w:top w:val="nil"/>
              <w:left w:val="single" w:sz="8" w:space="0" w:color="000000"/>
              <w:bottom w:val="single" w:sz="8" w:space="0" w:color="000000"/>
              <w:right w:val="single" w:sz="8" w:space="0" w:color="000000"/>
            </w:tcBorders>
            <w:vAlign w:val="center"/>
            <w:hideMark/>
          </w:tcPr>
          <w:p w14:paraId="4F571E6B"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128" w:type="dxa"/>
            <w:tcBorders>
              <w:top w:val="nil"/>
              <w:left w:val="nil"/>
              <w:bottom w:val="single" w:sz="8" w:space="0" w:color="000000"/>
              <w:right w:val="single" w:sz="8" w:space="0" w:color="000000"/>
            </w:tcBorders>
            <w:shd w:val="clear" w:color="auto" w:fill="auto"/>
            <w:vAlign w:val="center"/>
            <w:hideMark/>
          </w:tcPr>
          <w:p w14:paraId="5C36D7D8"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vMerge/>
            <w:tcBorders>
              <w:top w:val="nil"/>
              <w:left w:val="single" w:sz="8" w:space="0" w:color="000000"/>
              <w:bottom w:val="single" w:sz="8" w:space="0" w:color="000000"/>
              <w:right w:val="single" w:sz="8" w:space="0" w:color="000000"/>
            </w:tcBorders>
            <w:vAlign w:val="center"/>
            <w:hideMark/>
          </w:tcPr>
          <w:p w14:paraId="3F0365AA"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621" w:type="dxa"/>
            <w:vMerge/>
            <w:tcBorders>
              <w:top w:val="nil"/>
              <w:left w:val="single" w:sz="8" w:space="0" w:color="000000"/>
              <w:bottom w:val="single" w:sz="8" w:space="0" w:color="000000"/>
              <w:right w:val="single" w:sz="8" w:space="0" w:color="000000"/>
            </w:tcBorders>
            <w:vAlign w:val="center"/>
            <w:hideMark/>
          </w:tcPr>
          <w:p w14:paraId="00600FB1"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408" w:type="dxa"/>
            <w:vMerge/>
            <w:tcBorders>
              <w:top w:val="nil"/>
              <w:left w:val="single" w:sz="8" w:space="0" w:color="000000"/>
              <w:bottom w:val="single" w:sz="8" w:space="0" w:color="000000"/>
              <w:right w:val="single" w:sz="8" w:space="0" w:color="000000"/>
            </w:tcBorders>
            <w:vAlign w:val="center"/>
            <w:hideMark/>
          </w:tcPr>
          <w:p w14:paraId="0046A01E"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408" w:type="dxa"/>
            <w:vMerge/>
            <w:tcBorders>
              <w:top w:val="nil"/>
              <w:left w:val="single" w:sz="8" w:space="0" w:color="000000"/>
              <w:bottom w:val="single" w:sz="8" w:space="0" w:color="000000"/>
              <w:right w:val="single" w:sz="8" w:space="0" w:color="000000"/>
            </w:tcBorders>
            <w:vAlign w:val="center"/>
            <w:hideMark/>
          </w:tcPr>
          <w:p w14:paraId="307955D3" w14:textId="77777777" w:rsidR="00365D15" w:rsidRPr="00365D15" w:rsidRDefault="00365D15" w:rsidP="00365D15">
            <w:pPr>
              <w:spacing w:after="0" w:line="240" w:lineRule="auto"/>
              <w:rPr>
                <w:rFonts w:ascii="Arial" w:eastAsia="Times New Roman" w:hAnsi="Arial" w:cs="Arial"/>
                <w:color w:val="000000"/>
                <w:sz w:val="24"/>
                <w:szCs w:val="24"/>
              </w:rPr>
            </w:pPr>
          </w:p>
        </w:tc>
      </w:tr>
      <w:tr w:rsidR="00365D15" w:rsidRPr="00365D15" w14:paraId="1B2EFB29" w14:textId="77777777" w:rsidTr="00F570D0">
        <w:trPr>
          <w:trHeight w:val="1215"/>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30746C2F"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Elaboração da metodologia (Métodos, Ferramentas)</w:t>
            </w:r>
          </w:p>
        </w:tc>
        <w:tc>
          <w:tcPr>
            <w:tcW w:w="1034" w:type="dxa"/>
            <w:tcBorders>
              <w:top w:val="nil"/>
              <w:left w:val="nil"/>
              <w:bottom w:val="single" w:sz="8" w:space="0" w:color="000000"/>
              <w:right w:val="single" w:sz="8" w:space="0" w:color="000000"/>
            </w:tcBorders>
            <w:shd w:val="clear" w:color="auto" w:fill="auto"/>
            <w:vAlign w:val="center"/>
            <w:hideMark/>
          </w:tcPr>
          <w:p w14:paraId="7D67063C"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746730B8"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35C4E5AD"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5DABE7CD"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Vitor Hugo Rodrigues</w:t>
            </w:r>
          </w:p>
        </w:tc>
        <w:tc>
          <w:tcPr>
            <w:tcW w:w="1408" w:type="dxa"/>
            <w:tcBorders>
              <w:top w:val="nil"/>
              <w:left w:val="nil"/>
              <w:bottom w:val="single" w:sz="8" w:space="0" w:color="000000"/>
              <w:right w:val="single" w:sz="8" w:space="0" w:color="000000"/>
            </w:tcBorders>
            <w:shd w:val="clear" w:color="auto" w:fill="auto"/>
            <w:vAlign w:val="center"/>
            <w:hideMark/>
          </w:tcPr>
          <w:p w14:paraId="26E88807"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07/03/2023</w:t>
            </w:r>
          </w:p>
        </w:tc>
        <w:tc>
          <w:tcPr>
            <w:tcW w:w="1408" w:type="dxa"/>
            <w:tcBorders>
              <w:top w:val="nil"/>
              <w:left w:val="nil"/>
              <w:bottom w:val="single" w:sz="8" w:space="0" w:color="000000"/>
              <w:right w:val="single" w:sz="8" w:space="0" w:color="000000"/>
            </w:tcBorders>
            <w:shd w:val="clear" w:color="auto" w:fill="auto"/>
            <w:vAlign w:val="center"/>
            <w:hideMark/>
          </w:tcPr>
          <w:p w14:paraId="41B7453E"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07/04/2023</w:t>
            </w:r>
          </w:p>
        </w:tc>
      </w:tr>
      <w:tr w:rsidR="00365D15" w:rsidRPr="00365D15" w14:paraId="6A88ACD5" w14:textId="77777777" w:rsidTr="00F570D0">
        <w:trPr>
          <w:trHeight w:val="915"/>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74661AC6"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Projeto de Interface de Usuário</w:t>
            </w:r>
          </w:p>
        </w:tc>
        <w:tc>
          <w:tcPr>
            <w:tcW w:w="1034" w:type="dxa"/>
            <w:tcBorders>
              <w:top w:val="nil"/>
              <w:left w:val="nil"/>
              <w:bottom w:val="single" w:sz="8" w:space="0" w:color="000000"/>
              <w:right w:val="single" w:sz="8" w:space="0" w:color="000000"/>
            </w:tcBorders>
            <w:shd w:val="clear" w:color="auto" w:fill="auto"/>
            <w:vAlign w:val="center"/>
            <w:hideMark/>
          </w:tcPr>
          <w:p w14:paraId="0C1E17B1"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797F9B38"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2F729CD8"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5AF7DAB7"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Todos os integrantes</w:t>
            </w:r>
          </w:p>
        </w:tc>
        <w:tc>
          <w:tcPr>
            <w:tcW w:w="1408" w:type="dxa"/>
            <w:tcBorders>
              <w:top w:val="nil"/>
              <w:left w:val="nil"/>
              <w:bottom w:val="single" w:sz="8" w:space="0" w:color="000000"/>
              <w:right w:val="single" w:sz="8" w:space="0" w:color="000000"/>
            </w:tcBorders>
            <w:shd w:val="clear" w:color="auto" w:fill="auto"/>
            <w:vAlign w:val="center"/>
            <w:hideMark/>
          </w:tcPr>
          <w:p w14:paraId="718E8CEC"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03/03/2023</w:t>
            </w:r>
          </w:p>
        </w:tc>
        <w:tc>
          <w:tcPr>
            <w:tcW w:w="1408" w:type="dxa"/>
            <w:tcBorders>
              <w:top w:val="nil"/>
              <w:left w:val="nil"/>
              <w:bottom w:val="single" w:sz="8" w:space="0" w:color="000000"/>
              <w:right w:val="single" w:sz="8" w:space="0" w:color="000000"/>
            </w:tcBorders>
            <w:shd w:val="clear" w:color="auto" w:fill="auto"/>
            <w:vAlign w:val="center"/>
            <w:hideMark/>
          </w:tcPr>
          <w:p w14:paraId="04C12FE6" w14:textId="1606CCB0"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17/</w:t>
            </w:r>
            <w:r w:rsidR="00F23B6A">
              <w:rPr>
                <w:rFonts w:ascii="Arial" w:eastAsia="Times New Roman" w:hAnsi="Arial" w:cs="Arial"/>
                <w:color w:val="000000"/>
                <w:sz w:val="24"/>
                <w:szCs w:val="24"/>
              </w:rPr>
              <w:t>07</w:t>
            </w:r>
            <w:r w:rsidRPr="00365D15">
              <w:rPr>
                <w:rFonts w:ascii="Arial" w:eastAsia="Times New Roman" w:hAnsi="Arial" w:cs="Arial"/>
                <w:color w:val="000000"/>
                <w:sz w:val="24"/>
                <w:szCs w:val="24"/>
              </w:rPr>
              <w:t>/2023</w:t>
            </w:r>
          </w:p>
        </w:tc>
      </w:tr>
      <w:tr w:rsidR="00365D15" w:rsidRPr="00365D15" w14:paraId="09D66CE7" w14:textId="77777777" w:rsidTr="00F570D0">
        <w:trPr>
          <w:trHeight w:val="915"/>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185B4C03"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Estudo de Viabilidade - Técnica</w:t>
            </w:r>
          </w:p>
        </w:tc>
        <w:tc>
          <w:tcPr>
            <w:tcW w:w="1034" w:type="dxa"/>
            <w:tcBorders>
              <w:top w:val="nil"/>
              <w:left w:val="nil"/>
              <w:bottom w:val="single" w:sz="8" w:space="0" w:color="000000"/>
              <w:right w:val="single" w:sz="8" w:space="0" w:color="000000"/>
            </w:tcBorders>
            <w:shd w:val="clear" w:color="auto" w:fill="auto"/>
            <w:vAlign w:val="center"/>
            <w:hideMark/>
          </w:tcPr>
          <w:p w14:paraId="017FD766"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20772266"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156F5B54"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6C0F744D"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Vitor Hugo Rodrigues</w:t>
            </w:r>
          </w:p>
        </w:tc>
        <w:tc>
          <w:tcPr>
            <w:tcW w:w="1408" w:type="dxa"/>
            <w:tcBorders>
              <w:top w:val="nil"/>
              <w:left w:val="nil"/>
              <w:bottom w:val="single" w:sz="8" w:space="0" w:color="000000"/>
              <w:right w:val="single" w:sz="8" w:space="0" w:color="000000"/>
            </w:tcBorders>
            <w:shd w:val="clear" w:color="auto" w:fill="auto"/>
            <w:vAlign w:val="center"/>
            <w:hideMark/>
          </w:tcPr>
          <w:p w14:paraId="27ED9ACF"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02/05/2023</w:t>
            </w:r>
          </w:p>
        </w:tc>
        <w:tc>
          <w:tcPr>
            <w:tcW w:w="1408" w:type="dxa"/>
            <w:tcBorders>
              <w:top w:val="nil"/>
              <w:left w:val="nil"/>
              <w:bottom w:val="single" w:sz="8" w:space="0" w:color="000000"/>
              <w:right w:val="single" w:sz="8" w:space="0" w:color="000000"/>
            </w:tcBorders>
            <w:shd w:val="clear" w:color="auto" w:fill="auto"/>
            <w:vAlign w:val="center"/>
            <w:hideMark/>
          </w:tcPr>
          <w:p w14:paraId="6158B790"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07/06/2023</w:t>
            </w:r>
          </w:p>
        </w:tc>
      </w:tr>
      <w:tr w:rsidR="00365D15" w:rsidRPr="00365D15" w14:paraId="7061B467" w14:textId="77777777" w:rsidTr="00F570D0">
        <w:trPr>
          <w:trHeight w:val="915"/>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021C9BDC"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Estudo de Viabilidade – Prazo</w:t>
            </w:r>
          </w:p>
        </w:tc>
        <w:tc>
          <w:tcPr>
            <w:tcW w:w="1034" w:type="dxa"/>
            <w:tcBorders>
              <w:top w:val="nil"/>
              <w:left w:val="nil"/>
              <w:bottom w:val="single" w:sz="8" w:space="0" w:color="000000"/>
              <w:right w:val="single" w:sz="8" w:space="0" w:color="000000"/>
            </w:tcBorders>
            <w:shd w:val="clear" w:color="auto" w:fill="auto"/>
            <w:vAlign w:val="center"/>
            <w:hideMark/>
          </w:tcPr>
          <w:p w14:paraId="1E93F468"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2D13F714"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71FA74B5"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305C37AB"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Leonardo Gargoriano</w:t>
            </w:r>
          </w:p>
        </w:tc>
        <w:tc>
          <w:tcPr>
            <w:tcW w:w="1408" w:type="dxa"/>
            <w:tcBorders>
              <w:top w:val="nil"/>
              <w:left w:val="nil"/>
              <w:bottom w:val="single" w:sz="8" w:space="0" w:color="000000"/>
              <w:right w:val="single" w:sz="8" w:space="0" w:color="000000"/>
            </w:tcBorders>
            <w:shd w:val="clear" w:color="auto" w:fill="auto"/>
            <w:vAlign w:val="center"/>
            <w:hideMark/>
          </w:tcPr>
          <w:p w14:paraId="5CD074F5"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02/05/2023</w:t>
            </w:r>
          </w:p>
        </w:tc>
        <w:tc>
          <w:tcPr>
            <w:tcW w:w="1408" w:type="dxa"/>
            <w:tcBorders>
              <w:top w:val="nil"/>
              <w:left w:val="nil"/>
              <w:bottom w:val="single" w:sz="8" w:space="0" w:color="000000"/>
              <w:right w:val="single" w:sz="8" w:space="0" w:color="000000"/>
            </w:tcBorders>
            <w:shd w:val="clear" w:color="auto" w:fill="auto"/>
            <w:vAlign w:val="center"/>
            <w:hideMark/>
          </w:tcPr>
          <w:p w14:paraId="4423D30A"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07/06/2023</w:t>
            </w:r>
          </w:p>
        </w:tc>
      </w:tr>
      <w:tr w:rsidR="00365D15" w:rsidRPr="00365D15" w14:paraId="08E2AE83" w14:textId="77777777" w:rsidTr="00F570D0">
        <w:trPr>
          <w:trHeight w:val="915"/>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6F52C588"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Estudo de Viabilidade - Custo</w:t>
            </w:r>
          </w:p>
        </w:tc>
        <w:tc>
          <w:tcPr>
            <w:tcW w:w="1034" w:type="dxa"/>
            <w:tcBorders>
              <w:top w:val="nil"/>
              <w:left w:val="nil"/>
              <w:bottom w:val="single" w:sz="8" w:space="0" w:color="000000"/>
              <w:right w:val="single" w:sz="8" w:space="0" w:color="000000"/>
            </w:tcBorders>
            <w:shd w:val="clear" w:color="auto" w:fill="auto"/>
            <w:vAlign w:val="center"/>
            <w:hideMark/>
          </w:tcPr>
          <w:p w14:paraId="5570E4D2"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67073436"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1A6AF959"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14EC9D3B"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Danilo Alfa</w:t>
            </w:r>
          </w:p>
        </w:tc>
        <w:tc>
          <w:tcPr>
            <w:tcW w:w="1408" w:type="dxa"/>
            <w:tcBorders>
              <w:top w:val="nil"/>
              <w:left w:val="nil"/>
              <w:bottom w:val="single" w:sz="8" w:space="0" w:color="000000"/>
              <w:right w:val="single" w:sz="8" w:space="0" w:color="000000"/>
            </w:tcBorders>
            <w:shd w:val="clear" w:color="auto" w:fill="auto"/>
            <w:vAlign w:val="center"/>
            <w:hideMark/>
          </w:tcPr>
          <w:p w14:paraId="5458A85D"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02/05/2023</w:t>
            </w:r>
          </w:p>
        </w:tc>
        <w:tc>
          <w:tcPr>
            <w:tcW w:w="1408" w:type="dxa"/>
            <w:tcBorders>
              <w:top w:val="nil"/>
              <w:left w:val="nil"/>
              <w:bottom w:val="single" w:sz="8" w:space="0" w:color="000000"/>
              <w:right w:val="single" w:sz="8" w:space="0" w:color="000000"/>
            </w:tcBorders>
            <w:shd w:val="clear" w:color="auto" w:fill="auto"/>
            <w:vAlign w:val="center"/>
            <w:hideMark/>
          </w:tcPr>
          <w:p w14:paraId="683FE002"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07/06/2023</w:t>
            </w:r>
          </w:p>
        </w:tc>
      </w:tr>
      <w:tr w:rsidR="00365D15" w:rsidRPr="00365D15" w14:paraId="133F3265" w14:textId="77777777" w:rsidTr="00F570D0">
        <w:trPr>
          <w:trHeight w:val="615"/>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7B4D7ABA"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Protótipo – Baixo Nível</w:t>
            </w:r>
          </w:p>
        </w:tc>
        <w:tc>
          <w:tcPr>
            <w:tcW w:w="1034" w:type="dxa"/>
            <w:tcBorders>
              <w:top w:val="nil"/>
              <w:left w:val="nil"/>
              <w:bottom w:val="single" w:sz="8" w:space="0" w:color="000000"/>
              <w:right w:val="single" w:sz="8" w:space="0" w:color="000000"/>
            </w:tcBorders>
            <w:shd w:val="clear" w:color="auto" w:fill="auto"/>
            <w:vAlign w:val="center"/>
            <w:hideMark/>
          </w:tcPr>
          <w:p w14:paraId="666A390A"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141B1E0F"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6F5CEEBA"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5B3F4822"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Jhonata Conceição</w:t>
            </w:r>
          </w:p>
        </w:tc>
        <w:tc>
          <w:tcPr>
            <w:tcW w:w="1408" w:type="dxa"/>
            <w:tcBorders>
              <w:top w:val="nil"/>
              <w:left w:val="nil"/>
              <w:bottom w:val="single" w:sz="8" w:space="0" w:color="000000"/>
              <w:right w:val="single" w:sz="8" w:space="0" w:color="000000"/>
            </w:tcBorders>
            <w:shd w:val="clear" w:color="auto" w:fill="auto"/>
            <w:vAlign w:val="center"/>
            <w:hideMark/>
          </w:tcPr>
          <w:p w14:paraId="25BF3637"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08/04/2023</w:t>
            </w:r>
          </w:p>
        </w:tc>
        <w:tc>
          <w:tcPr>
            <w:tcW w:w="1408" w:type="dxa"/>
            <w:tcBorders>
              <w:top w:val="nil"/>
              <w:left w:val="nil"/>
              <w:bottom w:val="single" w:sz="8" w:space="0" w:color="000000"/>
              <w:right w:val="single" w:sz="8" w:space="0" w:color="000000"/>
            </w:tcBorders>
            <w:shd w:val="clear" w:color="auto" w:fill="auto"/>
            <w:vAlign w:val="center"/>
            <w:hideMark/>
          </w:tcPr>
          <w:p w14:paraId="338FAB1B"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22/04/2023</w:t>
            </w:r>
          </w:p>
        </w:tc>
      </w:tr>
      <w:tr w:rsidR="00365D15" w:rsidRPr="00365D15" w14:paraId="5AA16455" w14:textId="77777777" w:rsidTr="00F570D0">
        <w:trPr>
          <w:trHeight w:val="915"/>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7A7D0BB4"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Protótipo – Baixo Nível – Teste</w:t>
            </w:r>
          </w:p>
        </w:tc>
        <w:tc>
          <w:tcPr>
            <w:tcW w:w="1034" w:type="dxa"/>
            <w:tcBorders>
              <w:top w:val="nil"/>
              <w:left w:val="nil"/>
              <w:bottom w:val="single" w:sz="8" w:space="0" w:color="000000"/>
              <w:right w:val="single" w:sz="8" w:space="0" w:color="000000"/>
            </w:tcBorders>
            <w:shd w:val="clear" w:color="auto" w:fill="auto"/>
            <w:vAlign w:val="center"/>
            <w:hideMark/>
          </w:tcPr>
          <w:p w14:paraId="2A36EF61"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188A20CD"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061913AB"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0B144DA2"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Jhonata Conceição</w:t>
            </w:r>
          </w:p>
        </w:tc>
        <w:tc>
          <w:tcPr>
            <w:tcW w:w="1408" w:type="dxa"/>
            <w:tcBorders>
              <w:top w:val="nil"/>
              <w:left w:val="nil"/>
              <w:bottom w:val="single" w:sz="8" w:space="0" w:color="000000"/>
              <w:right w:val="single" w:sz="8" w:space="0" w:color="000000"/>
            </w:tcBorders>
            <w:shd w:val="clear" w:color="auto" w:fill="auto"/>
            <w:vAlign w:val="center"/>
            <w:hideMark/>
          </w:tcPr>
          <w:p w14:paraId="24F2F068"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23/04/2023</w:t>
            </w:r>
          </w:p>
        </w:tc>
        <w:tc>
          <w:tcPr>
            <w:tcW w:w="1408" w:type="dxa"/>
            <w:tcBorders>
              <w:top w:val="nil"/>
              <w:left w:val="nil"/>
              <w:bottom w:val="single" w:sz="8" w:space="0" w:color="000000"/>
              <w:right w:val="single" w:sz="8" w:space="0" w:color="000000"/>
            </w:tcBorders>
            <w:shd w:val="clear" w:color="auto" w:fill="auto"/>
            <w:vAlign w:val="center"/>
            <w:hideMark/>
          </w:tcPr>
          <w:p w14:paraId="16FD943C"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25/04/2023</w:t>
            </w:r>
          </w:p>
        </w:tc>
      </w:tr>
      <w:tr w:rsidR="00365D15" w:rsidRPr="00365D15" w14:paraId="79163A42" w14:textId="77777777" w:rsidTr="00F570D0">
        <w:trPr>
          <w:trHeight w:val="615"/>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7C92F2E2"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Protótipo – Alto Nível</w:t>
            </w:r>
          </w:p>
        </w:tc>
        <w:tc>
          <w:tcPr>
            <w:tcW w:w="1034" w:type="dxa"/>
            <w:tcBorders>
              <w:top w:val="nil"/>
              <w:left w:val="nil"/>
              <w:bottom w:val="single" w:sz="8" w:space="0" w:color="000000"/>
              <w:right w:val="single" w:sz="8" w:space="0" w:color="000000"/>
            </w:tcBorders>
            <w:shd w:val="clear" w:color="auto" w:fill="auto"/>
            <w:vAlign w:val="center"/>
            <w:hideMark/>
          </w:tcPr>
          <w:p w14:paraId="2C7CB86C"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47BBC580"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0994972B" w14:textId="627D5399" w:rsidR="00365D15" w:rsidRPr="00365D15" w:rsidRDefault="00F570D0" w:rsidP="00365D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X</w:t>
            </w:r>
            <w:r w:rsidR="00365D15" w:rsidRPr="00365D15">
              <w:rPr>
                <w:rFonts w:ascii="Arial" w:eastAsia="Times New Roman" w:hAnsi="Arial" w:cs="Arial"/>
                <w:color w:val="000000"/>
                <w:sz w:val="24"/>
                <w:szCs w:val="24"/>
              </w:rPr>
              <w:t> </w:t>
            </w:r>
          </w:p>
        </w:tc>
        <w:tc>
          <w:tcPr>
            <w:tcW w:w="1621" w:type="dxa"/>
            <w:tcBorders>
              <w:top w:val="nil"/>
              <w:left w:val="nil"/>
              <w:bottom w:val="single" w:sz="8" w:space="0" w:color="000000"/>
              <w:right w:val="single" w:sz="8" w:space="0" w:color="000000"/>
            </w:tcBorders>
            <w:shd w:val="clear" w:color="auto" w:fill="auto"/>
            <w:vAlign w:val="center"/>
            <w:hideMark/>
          </w:tcPr>
          <w:p w14:paraId="24781408"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Jhonata Conceição</w:t>
            </w:r>
          </w:p>
        </w:tc>
        <w:tc>
          <w:tcPr>
            <w:tcW w:w="1408" w:type="dxa"/>
            <w:tcBorders>
              <w:top w:val="nil"/>
              <w:left w:val="nil"/>
              <w:bottom w:val="single" w:sz="8" w:space="0" w:color="000000"/>
              <w:right w:val="single" w:sz="8" w:space="0" w:color="000000"/>
            </w:tcBorders>
            <w:shd w:val="clear" w:color="auto" w:fill="auto"/>
            <w:vAlign w:val="center"/>
            <w:hideMark/>
          </w:tcPr>
          <w:p w14:paraId="2DA52E5B"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16/06/2023</w:t>
            </w:r>
          </w:p>
        </w:tc>
        <w:tc>
          <w:tcPr>
            <w:tcW w:w="1408" w:type="dxa"/>
            <w:tcBorders>
              <w:top w:val="nil"/>
              <w:left w:val="nil"/>
              <w:bottom w:val="single" w:sz="8" w:space="0" w:color="000000"/>
              <w:right w:val="single" w:sz="8" w:space="0" w:color="000000"/>
            </w:tcBorders>
            <w:shd w:val="clear" w:color="auto" w:fill="auto"/>
            <w:vAlign w:val="center"/>
            <w:hideMark/>
          </w:tcPr>
          <w:p w14:paraId="34F01C6C" w14:textId="699B5790"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r w:rsidR="00F23B6A">
              <w:rPr>
                <w:rFonts w:ascii="Arial" w:eastAsia="Times New Roman" w:hAnsi="Arial" w:cs="Arial"/>
                <w:color w:val="000000"/>
                <w:sz w:val="24"/>
                <w:szCs w:val="24"/>
              </w:rPr>
              <w:t>23/09/2023</w:t>
            </w:r>
          </w:p>
        </w:tc>
      </w:tr>
      <w:tr w:rsidR="00365D15" w:rsidRPr="00365D15" w14:paraId="1515C89E" w14:textId="77777777" w:rsidTr="00F570D0">
        <w:trPr>
          <w:trHeight w:val="915"/>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64C5ED56"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Protótipo – Alto Nível – Teste</w:t>
            </w:r>
          </w:p>
        </w:tc>
        <w:tc>
          <w:tcPr>
            <w:tcW w:w="1034" w:type="dxa"/>
            <w:tcBorders>
              <w:top w:val="nil"/>
              <w:left w:val="nil"/>
              <w:bottom w:val="single" w:sz="8" w:space="0" w:color="000000"/>
              <w:right w:val="single" w:sz="8" w:space="0" w:color="000000"/>
            </w:tcBorders>
            <w:shd w:val="clear" w:color="auto" w:fill="auto"/>
            <w:vAlign w:val="center"/>
            <w:hideMark/>
          </w:tcPr>
          <w:p w14:paraId="182EE3B9"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59E2DDC3"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6F626C76" w14:textId="186F516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r w:rsidR="00F570D0">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2DE7D6EA" w14:textId="25A07F33" w:rsidR="00365D15" w:rsidRPr="00365D15" w:rsidRDefault="005E41DC" w:rsidP="00365D15">
            <w:pPr>
              <w:spacing w:after="0" w:line="240" w:lineRule="auto"/>
              <w:jc w:val="center"/>
              <w:rPr>
                <w:rFonts w:ascii="Arial" w:eastAsia="Times New Roman" w:hAnsi="Arial" w:cs="Arial"/>
                <w:color w:val="000000"/>
                <w:sz w:val="24"/>
                <w:szCs w:val="24"/>
              </w:rPr>
            </w:pPr>
            <w:r w:rsidRPr="00F45288">
              <w:rPr>
                <w:rFonts w:ascii="Arial" w:eastAsia="Times New Roman" w:hAnsi="Arial" w:cs="Arial"/>
                <w:color w:val="000000"/>
                <w:sz w:val="24"/>
                <w:szCs w:val="24"/>
              </w:rPr>
              <w:t xml:space="preserve">Jhonata Conceição e </w:t>
            </w:r>
            <w:r w:rsidRPr="00F45288">
              <w:rPr>
                <w:rFonts w:ascii="Arial" w:eastAsia="Times New Roman" w:hAnsi="Arial" w:cs="Arial"/>
                <w:b/>
                <w:bCs/>
                <w:color w:val="000000" w:themeColor="text1"/>
                <w:sz w:val="24"/>
                <w:szCs w:val="24"/>
              </w:rPr>
              <w:t>Vitor Hugo Rodrigues</w:t>
            </w:r>
            <w:r w:rsidR="00365D15" w:rsidRPr="00365D15">
              <w:rPr>
                <w:rFonts w:ascii="Arial" w:eastAsia="Times New Roman" w:hAnsi="Arial" w:cs="Arial"/>
                <w:color w:val="000000"/>
                <w:sz w:val="24"/>
                <w:szCs w:val="24"/>
              </w:rPr>
              <w:t> </w:t>
            </w:r>
          </w:p>
        </w:tc>
        <w:tc>
          <w:tcPr>
            <w:tcW w:w="1408" w:type="dxa"/>
            <w:tcBorders>
              <w:top w:val="nil"/>
              <w:left w:val="nil"/>
              <w:bottom w:val="single" w:sz="8" w:space="0" w:color="000000"/>
              <w:right w:val="single" w:sz="8" w:space="0" w:color="000000"/>
            </w:tcBorders>
            <w:shd w:val="clear" w:color="auto" w:fill="auto"/>
            <w:vAlign w:val="center"/>
            <w:hideMark/>
          </w:tcPr>
          <w:p w14:paraId="322CA627" w14:textId="4F66087A"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r w:rsidR="00F23B6A">
              <w:rPr>
                <w:rFonts w:ascii="Arial" w:eastAsia="Times New Roman" w:hAnsi="Arial" w:cs="Arial"/>
                <w:color w:val="000000"/>
                <w:sz w:val="24"/>
                <w:szCs w:val="24"/>
              </w:rPr>
              <w:t>19/07/2023</w:t>
            </w:r>
          </w:p>
        </w:tc>
        <w:tc>
          <w:tcPr>
            <w:tcW w:w="1408" w:type="dxa"/>
            <w:tcBorders>
              <w:top w:val="nil"/>
              <w:left w:val="nil"/>
              <w:bottom w:val="single" w:sz="8" w:space="0" w:color="000000"/>
              <w:right w:val="single" w:sz="8" w:space="0" w:color="000000"/>
            </w:tcBorders>
            <w:shd w:val="clear" w:color="auto" w:fill="auto"/>
            <w:vAlign w:val="center"/>
            <w:hideMark/>
          </w:tcPr>
          <w:p w14:paraId="75EEE328" w14:textId="40A91D20"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r w:rsidR="00F23B6A">
              <w:rPr>
                <w:rFonts w:ascii="Arial" w:eastAsia="Times New Roman" w:hAnsi="Arial" w:cs="Arial"/>
                <w:color w:val="000000"/>
                <w:sz w:val="24"/>
                <w:szCs w:val="24"/>
              </w:rPr>
              <w:t>21/09/2023</w:t>
            </w:r>
          </w:p>
        </w:tc>
      </w:tr>
      <w:tr w:rsidR="00365D15" w:rsidRPr="00365D15" w14:paraId="1B22DB20" w14:textId="77777777" w:rsidTr="00F570D0">
        <w:trPr>
          <w:trHeight w:val="915"/>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7FBE0D71"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Diagramas UML – Casos de Uso</w:t>
            </w:r>
          </w:p>
        </w:tc>
        <w:tc>
          <w:tcPr>
            <w:tcW w:w="1034" w:type="dxa"/>
            <w:tcBorders>
              <w:top w:val="nil"/>
              <w:left w:val="nil"/>
              <w:bottom w:val="single" w:sz="8" w:space="0" w:color="000000"/>
              <w:right w:val="single" w:sz="8" w:space="0" w:color="000000"/>
            </w:tcBorders>
            <w:shd w:val="clear" w:color="auto" w:fill="auto"/>
            <w:vAlign w:val="center"/>
            <w:hideMark/>
          </w:tcPr>
          <w:p w14:paraId="3916A329"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347E2028"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65A46436" w14:textId="5A2A88CF"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r w:rsidR="00F570D0">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6EA568F8"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Vitor Hugo Messias</w:t>
            </w:r>
          </w:p>
        </w:tc>
        <w:tc>
          <w:tcPr>
            <w:tcW w:w="1408" w:type="dxa"/>
            <w:tcBorders>
              <w:top w:val="nil"/>
              <w:left w:val="nil"/>
              <w:bottom w:val="single" w:sz="8" w:space="0" w:color="000000"/>
              <w:right w:val="single" w:sz="8" w:space="0" w:color="000000"/>
            </w:tcBorders>
            <w:shd w:val="clear" w:color="auto" w:fill="auto"/>
            <w:vAlign w:val="center"/>
            <w:hideMark/>
          </w:tcPr>
          <w:p w14:paraId="5AB8EDE0"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09/06/2023</w:t>
            </w:r>
          </w:p>
        </w:tc>
        <w:tc>
          <w:tcPr>
            <w:tcW w:w="1408" w:type="dxa"/>
            <w:tcBorders>
              <w:top w:val="nil"/>
              <w:left w:val="nil"/>
              <w:bottom w:val="single" w:sz="8" w:space="0" w:color="000000"/>
              <w:right w:val="single" w:sz="8" w:space="0" w:color="000000"/>
            </w:tcBorders>
            <w:shd w:val="clear" w:color="auto" w:fill="auto"/>
            <w:vAlign w:val="center"/>
            <w:hideMark/>
          </w:tcPr>
          <w:p w14:paraId="038A86EA" w14:textId="434B64C1"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r w:rsidR="00F570D0">
              <w:rPr>
                <w:rFonts w:ascii="Arial" w:eastAsia="Times New Roman" w:hAnsi="Arial" w:cs="Arial"/>
                <w:color w:val="000000"/>
                <w:sz w:val="24"/>
                <w:szCs w:val="24"/>
              </w:rPr>
              <w:t>07/11/2023</w:t>
            </w:r>
          </w:p>
        </w:tc>
      </w:tr>
      <w:tr w:rsidR="00365D15" w:rsidRPr="00365D15" w14:paraId="6A362C6C" w14:textId="77777777" w:rsidTr="00F570D0">
        <w:trPr>
          <w:trHeight w:val="615"/>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233D100D"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Diagramas UML – Classes</w:t>
            </w:r>
          </w:p>
        </w:tc>
        <w:tc>
          <w:tcPr>
            <w:tcW w:w="1034" w:type="dxa"/>
            <w:tcBorders>
              <w:top w:val="nil"/>
              <w:left w:val="nil"/>
              <w:bottom w:val="single" w:sz="8" w:space="0" w:color="000000"/>
              <w:right w:val="single" w:sz="8" w:space="0" w:color="000000"/>
            </w:tcBorders>
            <w:shd w:val="clear" w:color="auto" w:fill="auto"/>
            <w:vAlign w:val="center"/>
            <w:hideMark/>
          </w:tcPr>
          <w:p w14:paraId="789D89C0"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4EBA9272"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6690F774"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62720763"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Vitor Hugo Rodrigues</w:t>
            </w:r>
          </w:p>
        </w:tc>
        <w:tc>
          <w:tcPr>
            <w:tcW w:w="1408" w:type="dxa"/>
            <w:tcBorders>
              <w:top w:val="nil"/>
              <w:left w:val="nil"/>
              <w:bottom w:val="single" w:sz="8" w:space="0" w:color="000000"/>
              <w:right w:val="single" w:sz="8" w:space="0" w:color="000000"/>
            </w:tcBorders>
            <w:shd w:val="clear" w:color="auto" w:fill="auto"/>
            <w:vAlign w:val="center"/>
            <w:hideMark/>
          </w:tcPr>
          <w:p w14:paraId="4B925088"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20/05/2023</w:t>
            </w:r>
          </w:p>
        </w:tc>
        <w:tc>
          <w:tcPr>
            <w:tcW w:w="1408" w:type="dxa"/>
            <w:tcBorders>
              <w:top w:val="nil"/>
              <w:left w:val="nil"/>
              <w:bottom w:val="single" w:sz="8" w:space="0" w:color="000000"/>
              <w:right w:val="single" w:sz="8" w:space="0" w:color="000000"/>
            </w:tcBorders>
            <w:shd w:val="clear" w:color="auto" w:fill="auto"/>
            <w:vAlign w:val="center"/>
            <w:hideMark/>
          </w:tcPr>
          <w:p w14:paraId="47285D01"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22/05/2023</w:t>
            </w:r>
          </w:p>
        </w:tc>
      </w:tr>
      <w:tr w:rsidR="00365D15" w:rsidRPr="00365D15" w14:paraId="0E7A629C" w14:textId="77777777" w:rsidTr="00F570D0">
        <w:trPr>
          <w:trHeight w:val="615"/>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4D516ADA"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Referencial Teórico</w:t>
            </w:r>
          </w:p>
        </w:tc>
        <w:tc>
          <w:tcPr>
            <w:tcW w:w="1034" w:type="dxa"/>
            <w:tcBorders>
              <w:top w:val="nil"/>
              <w:left w:val="nil"/>
              <w:bottom w:val="single" w:sz="8" w:space="0" w:color="000000"/>
              <w:right w:val="single" w:sz="8" w:space="0" w:color="000000"/>
            </w:tcBorders>
            <w:shd w:val="clear" w:color="auto" w:fill="auto"/>
            <w:vAlign w:val="center"/>
            <w:hideMark/>
          </w:tcPr>
          <w:p w14:paraId="477D0B74"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232D4E50"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1C221F7E"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641EE2BD"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Todos os integrantes</w:t>
            </w:r>
          </w:p>
        </w:tc>
        <w:tc>
          <w:tcPr>
            <w:tcW w:w="1408" w:type="dxa"/>
            <w:tcBorders>
              <w:top w:val="nil"/>
              <w:left w:val="nil"/>
              <w:bottom w:val="single" w:sz="8" w:space="0" w:color="000000"/>
              <w:right w:val="single" w:sz="8" w:space="0" w:color="000000"/>
            </w:tcBorders>
            <w:shd w:val="clear" w:color="auto" w:fill="auto"/>
            <w:vAlign w:val="center"/>
            <w:hideMark/>
          </w:tcPr>
          <w:p w14:paraId="0FED4ED2"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16/05/2023</w:t>
            </w:r>
          </w:p>
        </w:tc>
        <w:tc>
          <w:tcPr>
            <w:tcW w:w="1408" w:type="dxa"/>
            <w:tcBorders>
              <w:top w:val="nil"/>
              <w:left w:val="nil"/>
              <w:bottom w:val="single" w:sz="8" w:space="0" w:color="000000"/>
              <w:right w:val="single" w:sz="8" w:space="0" w:color="000000"/>
            </w:tcBorders>
            <w:shd w:val="clear" w:color="auto" w:fill="auto"/>
            <w:vAlign w:val="center"/>
            <w:hideMark/>
          </w:tcPr>
          <w:p w14:paraId="1DF57FD2"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30/05/2023</w:t>
            </w:r>
          </w:p>
        </w:tc>
      </w:tr>
      <w:tr w:rsidR="00365D15" w:rsidRPr="00365D15" w14:paraId="30A0043B" w14:textId="77777777" w:rsidTr="00F570D0">
        <w:trPr>
          <w:trHeight w:val="915"/>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0825BF3C"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lastRenderedPageBreak/>
              <w:t>Codificação (Implementação)</w:t>
            </w:r>
          </w:p>
        </w:tc>
        <w:tc>
          <w:tcPr>
            <w:tcW w:w="1034" w:type="dxa"/>
            <w:tcBorders>
              <w:top w:val="nil"/>
              <w:left w:val="nil"/>
              <w:bottom w:val="single" w:sz="8" w:space="0" w:color="000000"/>
              <w:right w:val="single" w:sz="8" w:space="0" w:color="000000"/>
            </w:tcBorders>
            <w:shd w:val="clear" w:color="auto" w:fill="auto"/>
            <w:vAlign w:val="center"/>
            <w:hideMark/>
          </w:tcPr>
          <w:p w14:paraId="2B261BFE"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700CA5C7"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3040C093" w14:textId="44083BFA" w:rsidR="00365D15" w:rsidRPr="00365D15" w:rsidRDefault="00F570D0" w:rsidP="00365D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X</w:t>
            </w:r>
            <w:r w:rsidR="00365D15" w:rsidRPr="00365D15">
              <w:rPr>
                <w:rFonts w:ascii="Arial" w:eastAsia="Times New Roman" w:hAnsi="Arial" w:cs="Arial"/>
                <w:color w:val="000000"/>
                <w:sz w:val="24"/>
                <w:szCs w:val="24"/>
              </w:rPr>
              <w:t> </w:t>
            </w:r>
          </w:p>
        </w:tc>
        <w:tc>
          <w:tcPr>
            <w:tcW w:w="1621" w:type="dxa"/>
            <w:tcBorders>
              <w:top w:val="nil"/>
              <w:left w:val="nil"/>
              <w:bottom w:val="single" w:sz="8" w:space="0" w:color="000000"/>
              <w:right w:val="single" w:sz="8" w:space="0" w:color="000000"/>
            </w:tcBorders>
            <w:shd w:val="clear" w:color="auto" w:fill="auto"/>
            <w:vAlign w:val="center"/>
            <w:hideMark/>
          </w:tcPr>
          <w:p w14:paraId="3F2895DA"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Todos os integrantes</w:t>
            </w:r>
          </w:p>
        </w:tc>
        <w:tc>
          <w:tcPr>
            <w:tcW w:w="1408" w:type="dxa"/>
            <w:tcBorders>
              <w:top w:val="nil"/>
              <w:left w:val="nil"/>
              <w:bottom w:val="single" w:sz="8" w:space="0" w:color="000000"/>
              <w:right w:val="single" w:sz="8" w:space="0" w:color="000000"/>
            </w:tcBorders>
            <w:shd w:val="clear" w:color="auto" w:fill="auto"/>
            <w:vAlign w:val="center"/>
            <w:hideMark/>
          </w:tcPr>
          <w:p w14:paraId="1309ACDB"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11/04/2023</w:t>
            </w:r>
          </w:p>
        </w:tc>
        <w:tc>
          <w:tcPr>
            <w:tcW w:w="1408" w:type="dxa"/>
            <w:tcBorders>
              <w:top w:val="nil"/>
              <w:left w:val="nil"/>
              <w:bottom w:val="single" w:sz="8" w:space="0" w:color="000000"/>
              <w:right w:val="single" w:sz="8" w:space="0" w:color="000000"/>
            </w:tcBorders>
            <w:shd w:val="clear" w:color="auto" w:fill="auto"/>
            <w:vAlign w:val="center"/>
            <w:hideMark/>
          </w:tcPr>
          <w:p w14:paraId="75390D2B" w14:textId="6792C456"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r w:rsidR="00F570D0">
              <w:rPr>
                <w:rFonts w:ascii="Arial" w:eastAsia="Times New Roman" w:hAnsi="Arial" w:cs="Arial"/>
                <w:color w:val="000000"/>
                <w:sz w:val="24"/>
                <w:szCs w:val="24"/>
              </w:rPr>
              <w:t>10/12/2023</w:t>
            </w:r>
          </w:p>
        </w:tc>
      </w:tr>
      <w:tr w:rsidR="00365D15" w:rsidRPr="00365D15" w14:paraId="2E330A0D" w14:textId="77777777" w:rsidTr="00F570D0">
        <w:trPr>
          <w:trHeight w:val="615"/>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05CF09A1"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Teste - Aplicação</w:t>
            </w:r>
          </w:p>
        </w:tc>
        <w:tc>
          <w:tcPr>
            <w:tcW w:w="1034" w:type="dxa"/>
            <w:tcBorders>
              <w:top w:val="nil"/>
              <w:left w:val="nil"/>
              <w:bottom w:val="single" w:sz="8" w:space="0" w:color="000000"/>
              <w:right w:val="single" w:sz="8" w:space="0" w:color="000000"/>
            </w:tcBorders>
            <w:shd w:val="clear" w:color="auto" w:fill="auto"/>
            <w:vAlign w:val="center"/>
            <w:hideMark/>
          </w:tcPr>
          <w:p w14:paraId="72B10FD2" w14:textId="765FBCDE" w:rsidR="00365D15" w:rsidRPr="00365D15" w:rsidRDefault="00F570D0" w:rsidP="00365D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X</w:t>
            </w:r>
            <w:r w:rsidR="00365D15" w:rsidRPr="00365D15">
              <w:rPr>
                <w:rFonts w:ascii="Arial" w:eastAsia="Times New Roman" w:hAnsi="Arial" w:cs="Arial"/>
                <w:color w:val="000000"/>
                <w:sz w:val="24"/>
                <w:szCs w:val="24"/>
              </w:rPr>
              <w:t> </w:t>
            </w:r>
          </w:p>
        </w:tc>
        <w:tc>
          <w:tcPr>
            <w:tcW w:w="1128" w:type="dxa"/>
            <w:tcBorders>
              <w:top w:val="nil"/>
              <w:left w:val="nil"/>
              <w:bottom w:val="single" w:sz="8" w:space="0" w:color="000000"/>
              <w:right w:val="single" w:sz="8" w:space="0" w:color="000000"/>
            </w:tcBorders>
            <w:shd w:val="clear" w:color="auto" w:fill="auto"/>
            <w:vAlign w:val="center"/>
            <w:hideMark/>
          </w:tcPr>
          <w:p w14:paraId="0DB8DD2F"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080A0B26" w14:textId="56E9E79C" w:rsidR="00365D15" w:rsidRPr="00365D15" w:rsidRDefault="00F570D0" w:rsidP="00365D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X</w:t>
            </w:r>
            <w:r w:rsidR="00365D15" w:rsidRPr="00365D15">
              <w:rPr>
                <w:rFonts w:ascii="Arial" w:eastAsia="Times New Roman" w:hAnsi="Arial" w:cs="Arial"/>
                <w:color w:val="000000"/>
                <w:sz w:val="24"/>
                <w:szCs w:val="24"/>
              </w:rPr>
              <w:t> </w:t>
            </w:r>
          </w:p>
        </w:tc>
        <w:tc>
          <w:tcPr>
            <w:tcW w:w="1621" w:type="dxa"/>
            <w:tcBorders>
              <w:top w:val="nil"/>
              <w:left w:val="nil"/>
              <w:bottom w:val="single" w:sz="8" w:space="0" w:color="000000"/>
              <w:right w:val="single" w:sz="8" w:space="0" w:color="000000"/>
            </w:tcBorders>
            <w:shd w:val="clear" w:color="auto" w:fill="auto"/>
            <w:vAlign w:val="center"/>
            <w:hideMark/>
          </w:tcPr>
          <w:p w14:paraId="045A77B1"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Danilo Alfa e Vitor Messias</w:t>
            </w:r>
          </w:p>
        </w:tc>
        <w:tc>
          <w:tcPr>
            <w:tcW w:w="1408" w:type="dxa"/>
            <w:tcBorders>
              <w:top w:val="nil"/>
              <w:left w:val="nil"/>
              <w:bottom w:val="single" w:sz="8" w:space="0" w:color="000000"/>
              <w:right w:val="single" w:sz="8" w:space="0" w:color="000000"/>
            </w:tcBorders>
            <w:shd w:val="clear" w:color="auto" w:fill="auto"/>
            <w:vAlign w:val="center"/>
            <w:hideMark/>
          </w:tcPr>
          <w:p w14:paraId="1DAE6E56" w14:textId="32391FAC"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r w:rsidR="00F570D0">
              <w:rPr>
                <w:rFonts w:ascii="Arial" w:eastAsia="Times New Roman" w:hAnsi="Arial" w:cs="Arial"/>
                <w:color w:val="000000"/>
                <w:sz w:val="24"/>
                <w:szCs w:val="24"/>
              </w:rPr>
              <w:t>21/07/2023</w:t>
            </w:r>
          </w:p>
        </w:tc>
        <w:tc>
          <w:tcPr>
            <w:tcW w:w="1408" w:type="dxa"/>
            <w:tcBorders>
              <w:top w:val="nil"/>
              <w:left w:val="nil"/>
              <w:bottom w:val="single" w:sz="8" w:space="0" w:color="000000"/>
              <w:right w:val="single" w:sz="8" w:space="0" w:color="000000"/>
            </w:tcBorders>
            <w:shd w:val="clear" w:color="auto" w:fill="auto"/>
            <w:vAlign w:val="center"/>
            <w:hideMark/>
          </w:tcPr>
          <w:p w14:paraId="47CB9316" w14:textId="69321F59"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r w:rsidR="00F570D0">
              <w:rPr>
                <w:rFonts w:ascii="Arial" w:eastAsia="Times New Roman" w:hAnsi="Arial" w:cs="Arial"/>
                <w:color w:val="000000"/>
                <w:sz w:val="24"/>
                <w:szCs w:val="24"/>
              </w:rPr>
              <w:t>10/12/2023</w:t>
            </w:r>
          </w:p>
        </w:tc>
      </w:tr>
      <w:tr w:rsidR="00365D15" w:rsidRPr="00365D15" w14:paraId="400D91EA" w14:textId="77777777" w:rsidTr="00F570D0">
        <w:trPr>
          <w:trHeight w:val="915"/>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77155C6D"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Teste – Documentação</w:t>
            </w:r>
          </w:p>
        </w:tc>
        <w:tc>
          <w:tcPr>
            <w:tcW w:w="1034" w:type="dxa"/>
            <w:tcBorders>
              <w:top w:val="nil"/>
              <w:left w:val="nil"/>
              <w:bottom w:val="single" w:sz="8" w:space="0" w:color="000000"/>
              <w:right w:val="single" w:sz="8" w:space="0" w:color="000000"/>
            </w:tcBorders>
            <w:shd w:val="clear" w:color="auto" w:fill="auto"/>
            <w:vAlign w:val="center"/>
            <w:hideMark/>
          </w:tcPr>
          <w:p w14:paraId="0987BB49" w14:textId="60CF1529" w:rsidR="00365D15" w:rsidRPr="00365D15" w:rsidRDefault="00F570D0" w:rsidP="00365D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X</w:t>
            </w:r>
            <w:r w:rsidR="00365D15" w:rsidRPr="00365D15">
              <w:rPr>
                <w:rFonts w:ascii="Arial" w:eastAsia="Times New Roman" w:hAnsi="Arial" w:cs="Arial"/>
                <w:color w:val="000000"/>
                <w:sz w:val="24"/>
                <w:szCs w:val="24"/>
              </w:rPr>
              <w:t> </w:t>
            </w:r>
          </w:p>
        </w:tc>
        <w:tc>
          <w:tcPr>
            <w:tcW w:w="1128" w:type="dxa"/>
            <w:tcBorders>
              <w:top w:val="nil"/>
              <w:left w:val="nil"/>
              <w:bottom w:val="single" w:sz="8" w:space="0" w:color="000000"/>
              <w:right w:val="single" w:sz="8" w:space="0" w:color="000000"/>
            </w:tcBorders>
            <w:shd w:val="clear" w:color="auto" w:fill="auto"/>
            <w:vAlign w:val="center"/>
            <w:hideMark/>
          </w:tcPr>
          <w:p w14:paraId="37289266"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2A851358" w14:textId="3DBAA1C3"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r w:rsidR="00F570D0">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4E43EAF6"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Danilo Alfa e Jhonata Conceição</w:t>
            </w:r>
          </w:p>
        </w:tc>
        <w:tc>
          <w:tcPr>
            <w:tcW w:w="1408" w:type="dxa"/>
            <w:tcBorders>
              <w:top w:val="nil"/>
              <w:left w:val="nil"/>
              <w:bottom w:val="single" w:sz="8" w:space="0" w:color="000000"/>
              <w:right w:val="single" w:sz="8" w:space="0" w:color="000000"/>
            </w:tcBorders>
            <w:shd w:val="clear" w:color="auto" w:fill="auto"/>
            <w:vAlign w:val="center"/>
            <w:hideMark/>
          </w:tcPr>
          <w:p w14:paraId="1E99D0F6" w14:textId="37B97EA2"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r w:rsidR="00F570D0">
              <w:rPr>
                <w:rFonts w:ascii="Arial" w:eastAsia="Times New Roman" w:hAnsi="Arial" w:cs="Arial"/>
                <w:color w:val="000000"/>
                <w:sz w:val="24"/>
                <w:szCs w:val="24"/>
              </w:rPr>
              <w:t>29/05/2023</w:t>
            </w:r>
          </w:p>
        </w:tc>
        <w:tc>
          <w:tcPr>
            <w:tcW w:w="1408" w:type="dxa"/>
            <w:tcBorders>
              <w:top w:val="nil"/>
              <w:left w:val="nil"/>
              <w:bottom w:val="single" w:sz="8" w:space="0" w:color="000000"/>
              <w:right w:val="single" w:sz="8" w:space="0" w:color="000000"/>
            </w:tcBorders>
            <w:shd w:val="clear" w:color="auto" w:fill="auto"/>
            <w:vAlign w:val="center"/>
            <w:hideMark/>
          </w:tcPr>
          <w:p w14:paraId="0DF22EEF" w14:textId="16521F0D"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r w:rsidR="00F570D0">
              <w:rPr>
                <w:rFonts w:ascii="Arial" w:eastAsia="Times New Roman" w:hAnsi="Arial" w:cs="Arial"/>
                <w:color w:val="000000"/>
                <w:sz w:val="24"/>
                <w:szCs w:val="24"/>
              </w:rPr>
              <w:t>05/12/2023</w:t>
            </w:r>
          </w:p>
        </w:tc>
      </w:tr>
      <w:tr w:rsidR="00365D15" w:rsidRPr="00365D15" w14:paraId="79668974" w14:textId="77777777" w:rsidTr="00F570D0">
        <w:trPr>
          <w:trHeight w:val="915"/>
        </w:trPr>
        <w:tc>
          <w:tcPr>
            <w:tcW w:w="1941" w:type="dxa"/>
            <w:tcBorders>
              <w:top w:val="nil"/>
              <w:left w:val="single" w:sz="8" w:space="0" w:color="000000"/>
              <w:bottom w:val="single" w:sz="8" w:space="0" w:color="000000"/>
              <w:right w:val="single" w:sz="8" w:space="0" w:color="000000"/>
            </w:tcBorders>
            <w:shd w:val="clear" w:color="auto" w:fill="auto"/>
            <w:vAlign w:val="center"/>
            <w:hideMark/>
          </w:tcPr>
          <w:p w14:paraId="63A385F0"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Apresentação e Entrega Parcial</w:t>
            </w:r>
          </w:p>
        </w:tc>
        <w:tc>
          <w:tcPr>
            <w:tcW w:w="1034" w:type="dxa"/>
            <w:tcBorders>
              <w:top w:val="nil"/>
              <w:left w:val="nil"/>
              <w:bottom w:val="single" w:sz="8" w:space="0" w:color="000000"/>
              <w:right w:val="single" w:sz="8" w:space="0" w:color="000000"/>
            </w:tcBorders>
            <w:shd w:val="clear" w:color="auto" w:fill="auto"/>
            <w:vAlign w:val="center"/>
            <w:hideMark/>
          </w:tcPr>
          <w:p w14:paraId="1356306A" w14:textId="17559615"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r w:rsidR="00F570D0">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6C8C1F62"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569CDA60" w14:textId="54A79210"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r w:rsidR="00F570D0">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5A7284BE"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Vitor Hugo Rodrigues</w:t>
            </w:r>
          </w:p>
        </w:tc>
        <w:tc>
          <w:tcPr>
            <w:tcW w:w="1408" w:type="dxa"/>
            <w:tcBorders>
              <w:top w:val="nil"/>
              <w:left w:val="nil"/>
              <w:bottom w:val="single" w:sz="8" w:space="0" w:color="000000"/>
              <w:right w:val="single" w:sz="8" w:space="0" w:color="000000"/>
            </w:tcBorders>
            <w:shd w:val="clear" w:color="auto" w:fill="auto"/>
            <w:vAlign w:val="center"/>
            <w:hideMark/>
          </w:tcPr>
          <w:p w14:paraId="765B4E21" w14:textId="5F2D0A01"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r w:rsidR="00F570D0">
              <w:rPr>
                <w:rFonts w:ascii="Arial" w:eastAsia="Times New Roman" w:hAnsi="Arial" w:cs="Arial"/>
                <w:color w:val="000000"/>
                <w:sz w:val="24"/>
                <w:szCs w:val="24"/>
              </w:rPr>
              <w:t>06/12/2023</w:t>
            </w:r>
          </w:p>
        </w:tc>
        <w:tc>
          <w:tcPr>
            <w:tcW w:w="1408" w:type="dxa"/>
            <w:tcBorders>
              <w:top w:val="nil"/>
              <w:left w:val="nil"/>
              <w:bottom w:val="single" w:sz="8" w:space="0" w:color="000000"/>
              <w:right w:val="single" w:sz="8" w:space="0" w:color="000000"/>
            </w:tcBorders>
            <w:shd w:val="clear" w:color="auto" w:fill="auto"/>
            <w:vAlign w:val="center"/>
            <w:hideMark/>
          </w:tcPr>
          <w:p w14:paraId="27D1316A" w14:textId="0480E43B"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r w:rsidR="00F570D0">
              <w:rPr>
                <w:rFonts w:ascii="Arial" w:eastAsia="Times New Roman" w:hAnsi="Arial" w:cs="Arial"/>
                <w:color w:val="000000"/>
                <w:sz w:val="24"/>
                <w:szCs w:val="24"/>
              </w:rPr>
              <w:t>06/12/2023</w:t>
            </w:r>
          </w:p>
        </w:tc>
      </w:tr>
      <w:tr w:rsidR="00365D15" w:rsidRPr="00365D15" w14:paraId="6F6FBEB7" w14:textId="77777777" w:rsidTr="00F570D0">
        <w:trPr>
          <w:trHeight w:val="915"/>
        </w:trPr>
        <w:tc>
          <w:tcPr>
            <w:tcW w:w="1941" w:type="dxa"/>
            <w:tcBorders>
              <w:top w:val="nil"/>
              <w:left w:val="single" w:sz="8" w:space="0" w:color="000000"/>
              <w:bottom w:val="single" w:sz="8" w:space="0" w:color="auto"/>
              <w:right w:val="single" w:sz="8" w:space="0" w:color="000000"/>
            </w:tcBorders>
            <w:shd w:val="clear" w:color="auto" w:fill="auto"/>
            <w:vAlign w:val="center"/>
            <w:hideMark/>
          </w:tcPr>
          <w:p w14:paraId="6DB418CE"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Apresentação e Entrega Final</w:t>
            </w:r>
          </w:p>
        </w:tc>
        <w:tc>
          <w:tcPr>
            <w:tcW w:w="1034" w:type="dxa"/>
            <w:tcBorders>
              <w:top w:val="nil"/>
              <w:left w:val="nil"/>
              <w:bottom w:val="single" w:sz="8" w:space="0" w:color="auto"/>
              <w:right w:val="single" w:sz="8" w:space="0" w:color="000000"/>
            </w:tcBorders>
            <w:shd w:val="clear" w:color="auto" w:fill="auto"/>
            <w:vAlign w:val="center"/>
            <w:hideMark/>
          </w:tcPr>
          <w:p w14:paraId="312885CE" w14:textId="699705AD"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r w:rsidR="00F570D0">
              <w:rPr>
                <w:rFonts w:ascii="Arial" w:eastAsia="Times New Roman" w:hAnsi="Arial" w:cs="Arial"/>
                <w:color w:val="000000"/>
                <w:sz w:val="24"/>
                <w:szCs w:val="24"/>
              </w:rPr>
              <w:t>X</w:t>
            </w:r>
          </w:p>
        </w:tc>
        <w:tc>
          <w:tcPr>
            <w:tcW w:w="1128" w:type="dxa"/>
            <w:tcBorders>
              <w:top w:val="nil"/>
              <w:left w:val="nil"/>
              <w:bottom w:val="single" w:sz="8" w:space="0" w:color="auto"/>
              <w:right w:val="single" w:sz="8" w:space="0" w:color="000000"/>
            </w:tcBorders>
            <w:shd w:val="clear" w:color="auto" w:fill="auto"/>
            <w:vAlign w:val="center"/>
            <w:hideMark/>
          </w:tcPr>
          <w:p w14:paraId="7AA20A1F"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auto"/>
              <w:right w:val="single" w:sz="8" w:space="0" w:color="000000"/>
            </w:tcBorders>
            <w:shd w:val="clear" w:color="auto" w:fill="auto"/>
            <w:vAlign w:val="center"/>
            <w:hideMark/>
          </w:tcPr>
          <w:p w14:paraId="356B42BF" w14:textId="69DCA984"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r w:rsidR="00F570D0">
              <w:rPr>
                <w:rFonts w:ascii="Arial" w:eastAsia="Times New Roman" w:hAnsi="Arial" w:cs="Arial"/>
                <w:color w:val="000000"/>
                <w:sz w:val="24"/>
                <w:szCs w:val="24"/>
              </w:rPr>
              <w:t>X</w:t>
            </w:r>
          </w:p>
        </w:tc>
        <w:tc>
          <w:tcPr>
            <w:tcW w:w="1621" w:type="dxa"/>
            <w:tcBorders>
              <w:top w:val="nil"/>
              <w:left w:val="nil"/>
              <w:bottom w:val="single" w:sz="8" w:space="0" w:color="auto"/>
              <w:right w:val="single" w:sz="8" w:space="0" w:color="000000"/>
            </w:tcBorders>
            <w:shd w:val="clear" w:color="auto" w:fill="auto"/>
            <w:vAlign w:val="center"/>
            <w:hideMark/>
          </w:tcPr>
          <w:p w14:paraId="6EEC5A0C"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Vitor Hugo Rodrigues</w:t>
            </w:r>
          </w:p>
        </w:tc>
        <w:tc>
          <w:tcPr>
            <w:tcW w:w="1408" w:type="dxa"/>
            <w:tcBorders>
              <w:top w:val="nil"/>
              <w:left w:val="nil"/>
              <w:bottom w:val="single" w:sz="8" w:space="0" w:color="auto"/>
              <w:right w:val="single" w:sz="8" w:space="0" w:color="000000"/>
            </w:tcBorders>
            <w:shd w:val="clear" w:color="auto" w:fill="auto"/>
            <w:vAlign w:val="center"/>
            <w:hideMark/>
          </w:tcPr>
          <w:p w14:paraId="7C477531" w14:textId="6ED36FF2"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r w:rsidR="00F570D0">
              <w:rPr>
                <w:rFonts w:ascii="Arial" w:eastAsia="Times New Roman" w:hAnsi="Arial" w:cs="Arial"/>
                <w:color w:val="000000"/>
                <w:sz w:val="24"/>
                <w:szCs w:val="24"/>
              </w:rPr>
              <w:t>11/12/2023</w:t>
            </w:r>
          </w:p>
        </w:tc>
        <w:tc>
          <w:tcPr>
            <w:tcW w:w="1408" w:type="dxa"/>
            <w:tcBorders>
              <w:top w:val="nil"/>
              <w:left w:val="nil"/>
              <w:bottom w:val="single" w:sz="8" w:space="0" w:color="auto"/>
              <w:right w:val="single" w:sz="8" w:space="0" w:color="000000"/>
            </w:tcBorders>
            <w:shd w:val="clear" w:color="auto" w:fill="auto"/>
            <w:vAlign w:val="center"/>
            <w:hideMark/>
          </w:tcPr>
          <w:p w14:paraId="5C67DC4C" w14:textId="750B0CAB" w:rsidR="00365D15" w:rsidRPr="00365D15" w:rsidRDefault="00365D15" w:rsidP="00577BEE">
            <w:pPr>
              <w:keepNext/>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r w:rsidR="00F570D0">
              <w:rPr>
                <w:rFonts w:ascii="Arial" w:eastAsia="Times New Roman" w:hAnsi="Arial" w:cs="Arial"/>
                <w:color w:val="000000"/>
                <w:sz w:val="24"/>
                <w:szCs w:val="24"/>
              </w:rPr>
              <w:t>11/12/2023</w:t>
            </w:r>
          </w:p>
        </w:tc>
      </w:tr>
    </w:tbl>
    <w:p w14:paraId="7F1106E1" w14:textId="73F4DE90" w:rsidR="00365D15" w:rsidRPr="00577BEE" w:rsidRDefault="00577BEE" w:rsidP="00577BEE">
      <w:pPr>
        <w:pStyle w:val="Legenda"/>
        <w:rPr>
          <w:rFonts w:eastAsia="Arial" w:cs="Arial"/>
          <w:sz w:val="24"/>
          <w:szCs w:val="24"/>
        </w:rPr>
      </w:pPr>
      <w:bookmarkStart w:id="25" w:name="_Toc152342414"/>
      <w:r w:rsidRPr="00577BEE">
        <w:rPr>
          <w:rFonts w:cs="Arial"/>
        </w:rPr>
        <w:t xml:space="preserve">Tabela </w:t>
      </w:r>
      <w:r w:rsidRPr="00577BEE">
        <w:rPr>
          <w:rFonts w:cs="Arial"/>
        </w:rPr>
        <w:fldChar w:fldCharType="begin"/>
      </w:r>
      <w:r w:rsidRPr="00577BEE">
        <w:rPr>
          <w:rFonts w:cs="Arial"/>
        </w:rPr>
        <w:instrText xml:space="preserve"> SEQ Tabela \* ARABIC </w:instrText>
      </w:r>
      <w:r w:rsidRPr="00577BEE">
        <w:rPr>
          <w:rFonts w:cs="Arial"/>
        </w:rPr>
        <w:fldChar w:fldCharType="separate"/>
      </w:r>
      <w:r w:rsidR="007D38BC">
        <w:rPr>
          <w:rFonts w:cs="Arial"/>
          <w:noProof/>
        </w:rPr>
        <w:t>8</w:t>
      </w:r>
      <w:r w:rsidRPr="00577BEE">
        <w:rPr>
          <w:rFonts w:cs="Arial"/>
        </w:rPr>
        <w:fldChar w:fldCharType="end"/>
      </w:r>
      <w:r w:rsidRPr="00577BEE">
        <w:rPr>
          <w:rFonts w:cs="Arial"/>
        </w:rPr>
        <w:t xml:space="preserve"> - Fonte: Próprio grupo responsável por este projeto</w:t>
      </w:r>
      <w:bookmarkEnd w:id="25"/>
    </w:p>
    <w:p w14:paraId="653A2C6D" w14:textId="77777777" w:rsidR="001F3BE4" w:rsidRDefault="00E74CBC" w:rsidP="008C1304">
      <w:pPr>
        <w:pStyle w:val="TituloSecundrio"/>
      </w:pPr>
      <w:bookmarkStart w:id="26" w:name="_Toc152533238"/>
      <w:r>
        <w:t>Cronograma</w:t>
      </w:r>
      <w:bookmarkEnd w:id="26"/>
    </w:p>
    <w:p w14:paraId="622A4D87" w14:textId="7769CF66" w:rsidR="00087032" w:rsidRDefault="00E74CBC" w:rsidP="00087032">
      <w:pPr>
        <w:spacing w:line="360" w:lineRule="auto"/>
        <w:ind w:firstLine="709"/>
        <w:jc w:val="both"/>
        <w:rPr>
          <w:rFonts w:ascii="Arial" w:eastAsia="Arial" w:hAnsi="Arial" w:cs="Arial"/>
          <w:sz w:val="24"/>
          <w:szCs w:val="24"/>
        </w:rPr>
      </w:pPr>
      <w:r>
        <w:rPr>
          <w:rFonts w:ascii="Arial" w:eastAsia="Arial" w:hAnsi="Arial" w:cs="Arial"/>
          <w:sz w:val="24"/>
          <w:szCs w:val="24"/>
        </w:rPr>
        <w:t>O cronograma foi uma ferramenta essencial para o planejamento e gerenciamento de atividades do projeto durante esse tempo. Ele representa uma visão geral das tarefas, marcos e prazos envolvidos no desenvolvimento do projeto. O cronograma aqui apresentando fornece uma estrutura clara, permitindo acompanhar o progresso de forma fácil e objetiva. Os diagramas são apresentados no apêndice F.</w:t>
      </w:r>
    </w:p>
    <w:p w14:paraId="0F592E4A" w14:textId="35EF0D8B" w:rsidR="00087032" w:rsidRDefault="00087032" w:rsidP="001C6E2E">
      <w:pPr>
        <w:pStyle w:val="TitulosTercirios"/>
        <w:ind w:left="0" w:firstLine="0"/>
      </w:pPr>
      <w:bookmarkStart w:id="27" w:name="_Toc152533239"/>
      <w:r>
        <w:t>Cronograma – Tabela</w:t>
      </w:r>
      <w:bookmarkEnd w:id="27"/>
    </w:p>
    <w:tbl>
      <w:tblPr>
        <w:tblW w:w="0" w:type="auto"/>
        <w:tblCellMar>
          <w:left w:w="70" w:type="dxa"/>
          <w:right w:w="70" w:type="dxa"/>
        </w:tblCellMar>
        <w:tblLook w:val="04A0" w:firstRow="1" w:lastRow="0" w:firstColumn="1" w:lastColumn="0" w:noHBand="0" w:noVBand="1"/>
      </w:tblPr>
      <w:tblGrid>
        <w:gridCol w:w="2591"/>
        <w:gridCol w:w="287"/>
        <w:gridCol w:w="287"/>
        <w:gridCol w:w="287"/>
        <w:gridCol w:w="287"/>
        <w:gridCol w:w="287"/>
        <w:gridCol w:w="287"/>
        <w:gridCol w:w="287"/>
        <w:gridCol w:w="287"/>
        <w:gridCol w:w="287"/>
        <w:gridCol w:w="287"/>
        <w:gridCol w:w="287"/>
        <w:gridCol w:w="287"/>
        <w:gridCol w:w="287"/>
        <w:gridCol w:w="287"/>
        <w:gridCol w:w="287"/>
        <w:gridCol w:w="287"/>
        <w:gridCol w:w="287"/>
        <w:gridCol w:w="287"/>
        <w:gridCol w:w="287"/>
        <w:gridCol w:w="287"/>
        <w:gridCol w:w="287"/>
        <w:gridCol w:w="287"/>
        <w:gridCol w:w="146"/>
      </w:tblGrid>
      <w:tr w:rsidR="00F570D0" w:rsidRPr="00087032" w14:paraId="22E3F0CC" w14:textId="77777777" w:rsidTr="00F570D0">
        <w:trPr>
          <w:gridAfter w:val="1"/>
          <w:trHeight w:val="330"/>
        </w:trPr>
        <w:tc>
          <w:tcPr>
            <w:tcW w:w="0" w:type="auto"/>
            <w:tcBorders>
              <w:top w:val="single" w:sz="8" w:space="0" w:color="000000"/>
              <w:left w:val="single" w:sz="8" w:space="0" w:color="000000"/>
              <w:bottom w:val="single" w:sz="8" w:space="0" w:color="000000"/>
              <w:right w:val="single" w:sz="8" w:space="0" w:color="000000"/>
            </w:tcBorders>
            <w:shd w:val="clear" w:color="000000" w:fill="D9D9D9"/>
            <w:vAlign w:val="center"/>
            <w:hideMark/>
          </w:tcPr>
          <w:p w14:paraId="325F82C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Atividade</w:t>
            </w:r>
          </w:p>
        </w:tc>
        <w:tc>
          <w:tcPr>
            <w:tcW w:w="0" w:type="auto"/>
            <w:gridSpan w:val="2"/>
            <w:tcBorders>
              <w:top w:val="single" w:sz="8" w:space="0" w:color="000000"/>
              <w:left w:val="nil"/>
              <w:bottom w:val="single" w:sz="8" w:space="0" w:color="000000"/>
              <w:right w:val="single" w:sz="8" w:space="0" w:color="000000"/>
            </w:tcBorders>
            <w:shd w:val="clear" w:color="000000" w:fill="D9D9D9"/>
            <w:vAlign w:val="center"/>
            <w:hideMark/>
          </w:tcPr>
          <w:p w14:paraId="1528A4D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Fev</w:t>
            </w:r>
          </w:p>
        </w:tc>
        <w:tc>
          <w:tcPr>
            <w:tcW w:w="0" w:type="auto"/>
            <w:gridSpan w:val="2"/>
            <w:tcBorders>
              <w:top w:val="single" w:sz="8" w:space="0" w:color="000000"/>
              <w:left w:val="nil"/>
              <w:bottom w:val="single" w:sz="8" w:space="0" w:color="000000"/>
              <w:right w:val="single" w:sz="8" w:space="0" w:color="000000"/>
            </w:tcBorders>
            <w:shd w:val="clear" w:color="000000" w:fill="D9D9D9"/>
            <w:vAlign w:val="center"/>
            <w:hideMark/>
          </w:tcPr>
          <w:p w14:paraId="5349C8A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Mar</w:t>
            </w:r>
          </w:p>
        </w:tc>
        <w:tc>
          <w:tcPr>
            <w:tcW w:w="0" w:type="auto"/>
            <w:gridSpan w:val="2"/>
            <w:tcBorders>
              <w:top w:val="single" w:sz="8" w:space="0" w:color="000000"/>
              <w:left w:val="nil"/>
              <w:bottom w:val="single" w:sz="8" w:space="0" w:color="000000"/>
              <w:right w:val="single" w:sz="8" w:space="0" w:color="000000"/>
            </w:tcBorders>
            <w:shd w:val="clear" w:color="000000" w:fill="D9D9D9"/>
            <w:vAlign w:val="center"/>
            <w:hideMark/>
          </w:tcPr>
          <w:p w14:paraId="50A410C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Abr</w:t>
            </w:r>
          </w:p>
        </w:tc>
        <w:tc>
          <w:tcPr>
            <w:tcW w:w="0" w:type="auto"/>
            <w:gridSpan w:val="2"/>
            <w:tcBorders>
              <w:top w:val="single" w:sz="8" w:space="0" w:color="000000"/>
              <w:left w:val="nil"/>
              <w:bottom w:val="single" w:sz="8" w:space="0" w:color="000000"/>
              <w:right w:val="single" w:sz="8" w:space="0" w:color="000000"/>
            </w:tcBorders>
            <w:shd w:val="clear" w:color="000000" w:fill="D9D9D9"/>
            <w:vAlign w:val="center"/>
            <w:hideMark/>
          </w:tcPr>
          <w:p w14:paraId="412569A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Mai</w:t>
            </w:r>
          </w:p>
        </w:tc>
        <w:tc>
          <w:tcPr>
            <w:tcW w:w="0" w:type="auto"/>
            <w:gridSpan w:val="2"/>
            <w:tcBorders>
              <w:top w:val="single" w:sz="8" w:space="0" w:color="000000"/>
              <w:left w:val="nil"/>
              <w:bottom w:val="single" w:sz="8" w:space="0" w:color="000000"/>
              <w:right w:val="single" w:sz="8" w:space="0" w:color="000000"/>
            </w:tcBorders>
            <w:shd w:val="clear" w:color="000000" w:fill="D9D9D9"/>
            <w:vAlign w:val="center"/>
            <w:hideMark/>
          </w:tcPr>
          <w:p w14:paraId="53531C0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Jun</w:t>
            </w:r>
          </w:p>
        </w:tc>
        <w:tc>
          <w:tcPr>
            <w:tcW w:w="0" w:type="auto"/>
            <w:gridSpan w:val="2"/>
            <w:tcBorders>
              <w:top w:val="single" w:sz="8" w:space="0" w:color="000000"/>
              <w:left w:val="nil"/>
              <w:bottom w:val="single" w:sz="8" w:space="0" w:color="000000"/>
              <w:right w:val="single" w:sz="8" w:space="0" w:color="000000"/>
            </w:tcBorders>
            <w:shd w:val="clear" w:color="000000" w:fill="D9D9D9"/>
            <w:vAlign w:val="center"/>
            <w:hideMark/>
          </w:tcPr>
          <w:p w14:paraId="366856F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Jul</w:t>
            </w:r>
          </w:p>
        </w:tc>
        <w:tc>
          <w:tcPr>
            <w:tcW w:w="0" w:type="auto"/>
            <w:gridSpan w:val="2"/>
            <w:tcBorders>
              <w:top w:val="single" w:sz="8" w:space="0" w:color="000000"/>
              <w:left w:val="nil"/>
              <w:bottom w:val="single" w:sz="8" w:space="0" w:color="000000"/>
              <w:right w:val="single" w:sz="8" w:space="0" w:color="000000"/>
            </w:tcBorders>
            <w:shd w:val="clear" w:color="000000" w:fill="D9D9D9"/>
            <w:vAlign w:val="center"/>
            <w:hideMark/>
          </w:tcPr>
          <w:p w14:paraId="5BDD5B0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Ago</w:t>
            </w:r>
          </w:p>
        </w:tc>
        <w:tc>
          <w:tcPr>
            <w:tcW w:w="0" w:type="auto"/>
            <w:gridSpan w:val="2"/>
            <w:tcBorders>
              <w:top w:val="single" w:sz="8" w:space="0" w:color="000000"/>
              <w:left w:val="nil"/>
              <w:bottom w:val="single" w:sz="8" w:space="0" w:color="000000"/>
              <w:right w:val="single" w:sz="8" w:space="0" w:color="000000"/>
            </w:tcBorders>
            <w:shd w:val="clear" w:color="000000" w:fill="D9D9D9"/>
            <w:vAlign w:val="center"/>
            <w:hideMark/>
          </w:tcPr>
          <w:p w14:paraId="55FA342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Set</w:t>
            </w:r>
          </w:p>
        </w:tc>
        <w:tc>
          <w:tcPr>
            <w:tcW w:w="0" w:type="auto"/>
            <w:gridSpan w:val="2"/>
            <w:tcBorders>
              <w:top w:val="single" w:sz="8" w:space="0" w:color="000000"/>
              <w:left w:val="nil"/>
              <w:bottom w:val="single" w:sz="8" w:space="0" w:color="000000"/>
              <w:right w:val="single" w:sz="8" w:space="0" w:color="000000"/>
            </w:tcBorders>
            <w:shd w:val="clear" w:color="000000" w:fill="D9D9D9"/>
            <w:vAlign w:val="center"/>
            <w:hideMark/>
          </w:tcPr>
          <w:p w14:paraId="7AB055E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Out</w:t>
            </w:r>
          </w:p>
        </w:tc>
        <w:tc>
          <w:tcPr>
            <w:tcW w:w="0" w:type="auto"/>
            <w:gridSpan w:val="2"/>
            <w:tcBorders>
              <w:top w:val="single" w:sz="8" w:space="0" w:color="000000"/>
              <w:left w:val="nil"/>
              <w:bottom w:val="single" w:sz="8" w:space="0" w:color="000000"/>
              <w:right w:val="single" w:sz="8" w:space="0" w:color="000000"/>
            </w:tcBorders>
            <w:shd w:val="clear" w:color="000000" w:fill="D9D9D9"/>
            <w:vAlign w:val="center"/>
            <w:hideMark/>
          </w:tcPr>
          <w:p w14:paraId="59DC313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Nov</w:t>
            </w:r>
          </w:p>
        </w:tc>
        <w:tc>
          <w:tcPr>
            <w:tcW w:w="0" w:type="auto"/>
            <w:gridSpan w:val="2"/>
            <w:tcBorders>
              <w:top w:val="single" w:sz="8" w:space="0" w:color="000000"/>
              <w:left w:val="nil"/>
              <w:bottom w:val="single" w:sz="8" w:space="0" w:color="000000"/>
              <w:right w:val="single" w:sz="8" w:space="0" w:color="000000"/>
            </w:tcBorders>
            <w:shd w:val="clear" w:color="000000" w:fill="D9D9D9"/>
            <w:vAlign w:val="center"/>
            <w:hideMark/>
          </w:tcPr>
          <w:p w14:paraId="6F58208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Dez</w:t>
            </w:r>
          </w:p>
        </w:tc>
      </w:tr>
      <w:tr w:rsidR="0085719D" w:rsidRPr="00087032" w14:paraId="1D6D479D" w14:textId="77777777" w:rsidTr="00F570D0">
        <w:trPr>
          <w:gridAfter w:val="1"/>
          <w:trHeight w:val="1215"/>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1D99865F" w14:textId="77777777" w:rsidR="00087032" w:rsidRPr="00087032" w:rsidRDefault="00087032" w:rsidP="00087032">
            <w:pPr>
              <w:spacing w:after="0" w:line="240" w:lineRule="auto"/>
              <w:rPr>
                <w:rFonts w:ascii="Arial" w:eastAsia="Times New Roman" w:hAnsi="Arial" w:cs="Arial"/>
                <w:b/>
                <w:bCs/>
                <w:i/>
                <w:iCs/>
                <w:color w:val="000000"/>
              </w:rPr>
            </w:pPr>
            <w:r w:rsidRPr="00087032">
              <w:rPr>
                <w:rFonts w:ascii="Arial" w:eastAsia="Arial" w:hAnsi="Arial" w:cs="Arial"/>
                <w:b/>
                <w:bCs/>
                <w:i/>
                <w:iCs/>
                <w:color w:val="000000"/>
              </w:rPr>
              <w:t>1º Semestre</w:t>
            </w:r>
          </w:p>
        </w:tc>
        <w:tc>
          <w:tcPr>
            <w:tcW w:w="0" w:type="auto"/>
            <w:tcBorders>
              <w:top w:val="nil"/>
              <w:left w:val="nil"/>
              <w:bottom w:val="single" w:sz="8" w:space="0" w:color="000000"/>
              <w:right w:val="single" w:sz="8" w:space="0" w:color="000000"/>
            </w:tcBorders>
            <w:shd w:val="clear" w:color="auto" w:fill="auto"/>
            <w:vAlign w:val="center"/>
            <w:hideMark/>
          </w:tcPr>
          <w:p w14:paraId="25C4B032" w14:textId="681F5CF6" w:rsidR="00087032" w:rsidRPr="00087032" w:rsidRDefault="00A21ED5" w:rsidP="0085719D">
            <w:pPr>
              <w:spacing w:after="0" w:line="240" w:lineRule="auto"/>
              <w:jc w:val="center"/>
              <w:rPr>
                <w:rFonts w:ascii="Arial" w:eastAsia="Times New Roman" w:hAnsi="Arial" w:cs="Arial"/>
                <w:b/>
                <w:bCs/>
                <w:i/>
                <w:iCs/>
                <w:color w:val="000000"/>
              </w:rPr>
            </w:pPr>
            <w:r>
              <w:rPr>
                <w:rFonts w:ascii="Arial" w:eastAsia="Times New Roman"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05A84529" w14:textId="2845B31F" w:rsidR="00087032" w:rsidRPr="00087032" w:rsidRDefault="00A21ED5" w:rsidP="0085719D">
            <w:pPr>
              <w:spacing w:after="0" w:line="240" w:lineRule="auto"/>
              <w:jc w:val="center"/>
              <w:rPr>
                <w:rFonts w:ascii="Arial" w:eastAsia="Times New Roman" w:hAnsi="Arial" w:cs="Arial"/>
                <w:b/>
                <w:bCs/>
                <w:i/>
                <w:iCs/>
                <w:color w:val="000000"/>
              </w:rPr>
            </w:pPr>
            <w:r>
              <w:rPr>
                <w:rFonts w:ascii="Arial" w:eastAsia="Times New Roman"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2371E4F4" w14:textId="19247BE8" w:rsidR="00087032" w:rsidRPr="00087032" w:rsidRDefault="00A21ED5" w:rsidP="0085719D">
            <w:pPr>
              <w:spacing w:after="0" w:line="240" w:lineRule="auto"/>
              <w:jc w:val="center"/>
              <w:rPr>
                <w:rFonts w:ascii="Arial" w:eastAsia="Times New Roman" w:hAnsi="Arial" w:cs="Arial"/>
                <w:b/>
                <w:bCs/>
                <w:i/>
                <w:iCs/>
                <w:color w:val="000000"/>
              </w:rPr>
            </w:pPr>
            <w:r>
              <w:rPr>
                <w:rFonts w:ascii="Arial" w:eastAsia="Times New Roman"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63691AD0" w14:textId="7D91FBC8" w:rsidR="00087032" w:rsidRPr="00087032" w:rsidRDefault="00A21ED5" w:rsidP="0085719D">
            <w:pPr>
              <w:spacing w:after="0" w:line="240" w:lineRule="auto"/>
              <w:jc w:val="center"/>
              <w:rPr>
                <w:rFonts w:ascii="Arial" w:eastAsia="Times New Roman" w:hAnsi="Arial" w:cs="Arial"/>
                <w:b/>
                <w:bCs/>
                <w:i/>
                <w:iCs/>
                <w:color w:val="000000"/>
              </w:rPr>
            </w:pPr>
            <w:r>
              <w:rPr>
                <w:rFonts w:ascii="Arial" w:eastAsia="Times New Roman"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523683EA" w14:textId="64ED5363" w:rsidR="00087032" w:rsidRPr="00087032" w:rsidRDefault="00A21ED5" w:rsidP="0085719D">
            <w:pPr>
              <w:spacing w:after="0" w:line="240" w:lineRule="auto"/>
              <w:jc w:val="center"/>
              <w:rPr>
                <w:rFonts w:ascii="Arial" w:eastAsia="Times New Roman" w:hAnsi="Arial" w:cs="Arial"/>
                <w:b/>
                <w:bCs/>
                <w:i/>
                <w:iCs/>
                <w:color w:val="000000"/>
              </w:rPr>
            </w:pPr>
            <w:r>
              <w:rPr>
                <w:rFonts w:ascii="Arial" w:eastAsia="Times New Roman"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106F867F" w14:textId="3A595E7C" w:rsidR="00087032" w:rsidRPr="00087032" w:rsidRDefault="00A21ED5" w:rsidP="0085719D">
            <w:pPr>
              <w:spacing w:after="0" w:line="240" w:lineRule="auto"/>
              <w:jc w:val="center"/>
              <w:rPr>
                <w:rFonts w:ascii="Arial" w:eastAsia="Times New Roman" w:hAnsi="Arial" w:cs="Arial"/>
                <w:b/>
                <w:bCs/>
                <w:i/>
                <w:iCs/>
                <w:color w:val="000000"/>
              </w:rPr>
            </w:pPr>
            <w:r>
              <w:rPr>
                <w:rFonts w:ascii="Arial" w:eastAsia="Times New Roman"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21876B7D" w14:textId="4BC41B5A" w:rsidR="00087032" w:rsidRPr="00087032" w:rsidRDefault="00A21ED5" w:rsidP="0085719D">
            <w:pPr>
              <w:spacing w:after="0" w:line="240" w:lineRule="auto"/>
              <w:jc w:val="center"/>
              <w:rPr>
                <w:rFonts w:ascii="Arial" w:eastAsia="Times New Roman" w:hAnsi="Arial" w:cs="Arial"/>
                <w:b/>
                <w:bCs/>
                <w:i/>
                <w:iCs/>
                <w:color w:val="000000"/>
              </w:rPr>
            </w:pPr>
            <w:r>
              <w:rPr>
                <w:rFonts w:ascii="Arial" w:eastAsia="Times New Roman"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63335A79" w14:textId="1604817C" w:rsidR="00087032" w:rsidRPr="00087032" w:rsidRDefault="00A21ED5" w:rsidP="0085719D">
            <w:pPr>
              <w:spacing w:after="0" w:line="240" w:lineRule="auto"/>
              <w:jc w:val="center"/>
              <w:rPr>
                <w:rFonts w:ascii="Arial" w:eastAsia="Times New Roman" w:hAnsi="Arial" w:cs="Arial"/>
                <w:b/>
                <w:bCs/>
                <w:i/>
                <w:iCs/>
                <w:color w:val="000000"/>
              </w:rPr>
            </w:pPr>
            <w:r>
              <w:rPr>
                <w:rFonts w:ascii="Arial" w:eastAsia="Times New Roman"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4422B969" w14:textId="689FE8F2" w:rsidR="00087032" w:rsidRPr="00087032" w:rsidRDefault="00A21ED5" w:rsidP="0085719D">
            <w:pPr>
              <w:spacing w:after="0" w:line="240" w:lineRule="auto"/>
              <w:jc w:val="center"/>
              <w:rPr>
                <w:rFonts w:ascii="Arial" w:eastAsia="Times New Roman" w:hAnsi="Arial" w:cs="Arial"/>
                <w:b/>
                <w:bCs/>
                <w:i/>
                <w:iCs/>
                <w:color w:val="000000"/>
              </w:rPr>
            </w:pPr>
            <w:r>
              <w:rPr>
                <w:rFonts w:ascii="Arial" w:eastAsia="Times New Roman"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032FC8BD" w14:textId="7785EA71" w:rsidR="00087032" w:rsidRPr="00087032" w:rsidRDefault="00A21ED5" w:rsidP="0085719D">
            <w:pPr>
              <w:spacing w:after="0" w:line="240" w:lineRule="auto"/>
              <w:jc w:val="center"/>
              <w:rPr>
                <w:rFonts w:ascii="Arial" w:eastAsia="Times New Roman" w:hAnsi="Arial" w:cs="Arial"/>
                <w:b/>
                <w:bCs/>
                <w:i/>
                <w:iCs/>
                <w:color w:val="000000"/>
              </w:rPr>
            </w:pPr>
            <w:r>
              <w:rPr>
                <w:rFonts w:ascii="Arial" w:eastAsia="Times New Roman"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5B34BB19" w14:textId="4A48E5BF" w:rsidR="00087032" w:rsidRPr="00087032" w:rsidRDefault="00087032" w:rsidP="0085719D">
            <w:pPr>
              <w:spacing w:after="0" w:line="240" w:lineRule="auto"/>
              <w:jc w:val="center"/>
              <w:rPr>
                <w:rFonts w:ascii="Arial" w:eastAsia="Times New Roman" w:hAnsi="Arial" w:cs="Arial"/>
                <w:b/>
                <w:bCs/>
                <w:i/>
                <w:i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10FA9005" w14:textId="69A2B384" w:rsidR="00087032" w:rsidRPr="00087032" w:rsidRDefault="00087032" w:rsidP="0085719D">
            <w:pPr>
              <w:spacing w:after="0" w:line="240" w:lineRule="auto"/>
              <w:jc w:val="center"/>
              <w:rPr>
                <w:rFonts w:ascii="Arial" w:eastAsia="Times New Roman" w:hAnsi="Arial" w:cs="Arial"/>
                <w:b/>
                <w:bCs/>
                <w:i/>
                <w:i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7773C370" w14:textId="21CDB4B5" w:rsidR="00087032" w:rsidRPr="00087032" w:rsidRDefault="00087032" w:rsidP="0085719D">
            <w:pPr>
              <w:spacing w:after="0" w:line="240" w:lineRule="auto"/>
              <w:jc w:val="center"/>
              <w:rPr>
                <w:rFonts w:ascii="Arial" w:eastAsia="Times New Roman" w:hAnsi="Arial" w:cs="Arial"/>
                <w:b/>
                <w:bCs/>
                <w:i/>
                <w:i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2F1DA5A9" w14:textId="6B9A50DA" w:rsidR="00087032" w:rsidRPr="00087032" w:rsidRDefault="00087032" w:rsidP="0085719D">
            <w:pPr>
              <w:spacing w:after="0" w:line="240" w:lineRule="auto"/>
              <w:jc w:val="center"/>
              <w:rPr>
                <w:rFonts w:ascii="Arial" w:eastAsia="Times New Roman" w:hAnsi="Arial" w:cs="Arial"/>
                <w:b/>
                <w:bCs/>
                <w:i/>
                <w:i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1F69158B" w14:textId="1A1CB7E1" w:rsidR="00087032" w:rsidRPr="00087032" w:rsidRDefault="00087032" w:rsidP="0085719D">
            <w:pPr>
              <w:spacing w:after="0" w:line="240" w:lineRule="auto"/>
              <w:jc w:val="center"/>
              <w:rPr>
                <w:rFonts w:ascii="Arial" w:eastAsia="Times New Roman" w:hAnsi="Arial" w:cs="Arial"/>
                <w:b/>
                <w:bCs/>
                <w:i/>
                <w:i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1D6C4479" w14:textId="5AC6EFCE" w:rsidR="00087032" w:rsidRPr="00087032" w:rsidRDefault="00087032" w:rsidP="0085719D">
            <w:pPr>
              <w:spacing w:after="0" w:line="240" w:lineRule="auto"/>
              <w:jc w:val="center"/>
              <w:rPr>
                <w:rFonts w:ascii="Arial" w:eastAsia="Times New Roman" w:hAnsi="Arial" w:cs="Arial"/>
                <w:b/>
                <w:bCs/>
                <w:i/>
                <w:i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5D8B9AAA" w14:textId="1CEA8D1A" w:rsidR="00087032" w:rsidRPr="00087032" w:rsidRDefault="00087032" w:rsidP="0085719D">
            <w:pPr>
              <w:spacing w:after="0" w:line="240" w:lineRule="auto"/>
              <w:jc w:val="center"/>
              <w:rPr>
                <w:rFonts w:ascii="Arial" w:eastAsia="Times New Roman" w:hAnsi="Arial" w:cs="Arial"/>
                <w:b/>
                <w:bCs/>
                <w:i/>
                <w:i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4FB95B40" w14:textId="6D33DB0F" w:rsidR="00087032" w:rsidRPr="00087032" w:rsidRDefault="00087032" w:rsidP="0085719D">
            <w:pPr>
              <w:spacing w:after="0" w:line="240" w:lineRule="auto"/>
              <w:jc w:val="center"/>
              <w:rPr>
                <w:rFonts w:ascii="Arial" w:eastAsia="Times New Roman" w:hAnsi="Arial" w:cs="Arial"/>
                <w:b/>
                <w:bCs/>
                <w:i/>
                <w:i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14EE8AE2" w14:textId="7967CCA0" w:rsidR="00087032" w:rsidRPr="00087032" w:rsidRDefault="00087032" w:rsidP="0085719D">
            <w:pPr>
              <w:spacing w:after="0" w:line="240" w:lineRule="auto"/>
              <w:jc w:val="center"/>
              <w:rPr>
                <w:rFonts w:ascii="Arial" w:eastAsia="Times New Roman" w:hAnsi="Arial" w:cs="Arial"/>
                <w:b/>
                <w:bCs/>
                <w:i/>
                <w:i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1E52B168" w14:textId="1E2211D6" w:rsidR="00087032" w:rsidRPr="00087032" w:rsidRDefault="00087032" w:rsidP="0085719D">
            <w:pPr>
              <w:spacing w:after="0" w:line="240" w:lineRule="auto"/>
              <w:jc w:val="center"/>
              <w:rPr>
                <w:rFonts w:ascii="Arial" w:eastAsia="Times New Roman" w:hAnsi="Arial" w:cs="Arial"/>
                <w:b/>
                <w:bCs/>
                <w:i/>
                <w:i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656CAA30" w14:textId="1C12EE06" w:rsidR="00087032" w:rsidRPr="00087032" w:rsidRDefault="00087032" w:rsidP="0085719D">
            <w:pPr>
              <w:spacing w:after="0" w:line="240" w:lineRule="auto"/>
              <w:jc w:val="center"/>
              <w:rPr>
                <w:rFonts w:ascii="Arial" w:eastAsia="Times New Roman" w:hAnsi="Arial" w:cs="Arial"/>
                <w:b/>
                <w:bCs/>
                <w:i/>
                <w:i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14C9D140" w14:textId="1D422743" w:rsidR="00087032" w:rsidRPr="00087032" w:rsidRDefault="00087032" w:rsidP="0085719D">
            <w:pPr>
              <w:spacing w:after="0" w:line="240" w:lineRule="auto"/>
              <w:jc w:val="center"/>
              <w:rPr>
                <w:rFonts w:ascii="Arial" w:eastAsia="Times New Roman" w:hAnsi="Arial" w:cs="Arial"/>
                <w:b/>
                <w:bCs/>
                <w:i/>
                <w:iCs/>
                <w:color w:val="000000"/>
              </w:rPr>
            </w:pPr>
          </w:p>
        </w:tc>
      </w:tr>
      <w:tr w:rsidR="0085719D" w:rsidRPr="00087032" w14:paraId="54112E1B" w14:textId="77777777" w:rsidTr="00F570D0">
        <w:trPr>
          <w:gridAfter w:val="1"/>
          <w:trHeight w:val="1515"/>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46110D4"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Reunião com equipe</w:t>
            </w:r>
          </w:p>
        </w:tc>
        <w:tc>
          <w:tcPr>
            <w:tcW w:w="0" w:type="auto"/>
            <w:tcBorders>
              <w:top w:val="nil"/>
              <w:left w:val="nil"/>
              <w:bottom w:val="single" w:sz="8" w:space="0" w:color="000000"/>
              <w:right w:val="single" w:sz="8" w:space="0" w:color="000000"/>
            </w:tcBorders>
            <w:shd w:val="clear" w:color="auto" w:fill="auto"/>
            <w:vAlign w:val="center"/>
            <w:hideMark/>
          </w:tcPr>
          <w:p w14:paraId="1ACF50BC" w14:textId="77777777" w:rsidR="00087032" w:rsidRPr="00087032" w:rsidRDefault="00087032" w:rsidP="0085719D">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1E590D39" w14:textId="77777777" w:rsidR="00087032" w:rsidRPr="00087032" w:rsidRDefault="00087032" w:rsidP="0085719D">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595CFDC6" w14:textId="77777777" w:rsidR="00087032" w:rsidRPr="00087032" w:rsidRDefault="00087032" w:rsidP="0085719D">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5F808C5D" w14:textId="77777777" w:rsidR="00087032" w:rsidRPr="00087032" w:rsidRDefault="00087032" w:rsidP="0085719D">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6195BA27" w14:textId="77777777" w:rsidR="00087032" w:rsidRPr="00087032" w:rsidRDefault="00087032" w:rsidP="0085719D">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4813595D" w14:textId="77777777" w:rsidR="00087032" w:rsidRPr="00087032" w:rsidRDefault="00087032" w:rsidP="0085719D">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29580D8B" w14:textId="77777777" w:rsidR="00087032" w:rsidRPr="00087032" w:rsidRDefault="00087032" w:rsidP="0085719D">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320C4F49" w14:textId="77777777" w:rsidR="00087032" w:rsidRPr="00087032" w:rsidRDefault="00087032" w:rsidP="0085719D">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1D4A696E" w14:textId="77777777" w:rsidR="00087032" w:rsidRPr="00087032" w:rsidRDefault="00087032" w:rsidP="0085719D">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4ABB667E" w14:textId="77777777" w:rsidR="00087032" w:rsidRPr="00087032" w:rsidRDefault="00087032" w:rsidP="0085719D">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1257DF32" w14:textId="77777777" w:rsidR="00087032" w:rsidRPr="00087032" w:rsidRDefault="00087032" w:rsidP="0085719D">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501A3876" w14:textId="77777777" w:rsidR="00087032" w:rsidRPr="00087032" w:rsidRDefault="00087032" w:rsidP="0085719D">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18F4E2A8" w14:textId="77777777" w:rsidR="00087032" w:rsidRPr="00087032" w:rsidRDefault="00087032" w:rsidP="0085719D">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05A80E11" w14:textId="77777777" w:rsidR="00087032" w:rsidRPr="00087032" w:rsidRDefault="00087032" w:rsidP="0085719D">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1B305D26" w14:textId="77777777" w:rsidR="00087032" w:rsidRPr="00087032" w:rsidRDefault="00087032" w:rsidP="0085719D">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29722C69" w14:textId="77777777" w:rsidR="00087032" w:rsidRPr="00087032" w:rsidRDefault="00087032" w:rsidP="0085719D">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1C1E7510" w14:textId="77777777" w:rsidR="00087032" w:rsidRPr="00087032" w:rsidRDefault="00087032" w:rsidP="0085719D">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577DB423" w14:textId="77777777" w:rsidR="00087032" w:rsidRPr="00087032" w:rsidRDefault="00087032" w:rsidP="0085719D">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0C748DF1" w14:textId="77777777" w:rsidR="00087032" w:rsidRPr="00087032" w:rsidRDefault="00087032" w:rsidP="0085719D">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6E760740" w14:textId="77777777" w:rsidR="00087032" w:rsidRPr="00087032" w:rsidRDefault="00087032" w:rsidP="0085719D">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41012500" w14:textId="77777777" w:rsidR="00087032" w:rsidRPr="00087032" w:rsidRDefault="00087032" w:rsidP="0085719D">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63F5497D" w14:textId="77777777" w:rsidR="00087032" w:rsidRPr="00087032" w:rsidRDefault="00087032" w:rsidP="0085719D">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r>
      <w:tr w:rsidR="0085719D" w:rsidRPr="00087032" w14:paraId="3DA76A83" w14:textId="77777777" w:rsidTr="00F570D0">
        <w:trPr>
          <w:gridAfter w:val="1"/>
          <w:trHeight w:val="1515"/>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22298A7"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Documentação – ABNT</w:t>
            </w:r>
          </w:p>
        </w:tc>
        <w:tc>
          <w:tcPr>
            <w:tcW w:w="0" w:type="auto"/>
            <w:tcBorders>
              <w:top w:val="nil"/>
              <w:left w:val="nil"/>
              <w:bottom w:val="single" w:sz="8" w:space="0" w:color="000000"/>
              <w:right w:val="single" w:sz="8" w:space="0" w:color="000000"/>
            </w:tcBorders>
            <w:shd w:val="clear" w:color="auto" w:fill="auto"/>
            <w:vAlign w:val="center"/>
            <w:hideMark/>
          </w:tcPr>
          <w:p w14:paraId="74470626"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63C3C495" w14:textId="54380CBE"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68596DCE" w14:textId="1B3540A7"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49D66455" w14:textId="0DE8E8F8"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40D3EB51" w14:textId="3B3E2B57"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1CF7657C" w14:textId="6BA41260"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59FCFE77" w14:textId="5B1179C0"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59BB12D1" w14:textId="4878B016"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78CDB1DE" w14:textId="59082710"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062D789B" w14:textId="28CF804F"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1978759A" w14:textId="3B7A14F7"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3D445DA0" w14:textId="1296DF50"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02C8A450" w14:textId="55831F65"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665434BA" w14:textId="22585377"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4777AF18" w14:textId="3186B3AE"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55850F4C" w14:textId="17A7DD93"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6CA8BFCE" w14:textId="1DEC0F32"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20D342F1" w14:textId="040FACE3"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63BBC9D3" w14:textId="68682B06"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363A9F49" w14:textId="7F47659C"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01FD8220" w14:textId="7112091B"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7575A77D" w14:textId="5BF43F54"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r>
      <w:tr w:rsidR="00F570D0" w:rsidRPr="00087032" w14:paraId="2CA8D59F" w14:textId="77777777" w:rsidTr="00A21ED5">
        <w:trPr>
          <w:gridAfter w:val="1"/>
          <w:trHeight w:val="915"/>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5AADF6FC"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Pesquisa_01</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EE901C1" w14:textId="442E505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BF52BA5" w14:textId="3FCDA0E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7982D4F"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40F1DC5"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2F5E1F5" w14:textId="4EA2A2B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DEA7A93" w14:textId="50486C4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76D3BF0" w14:textId="056E523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4A11433" w14:textId="74557FF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29089DF" w14:textId="0F1C15F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E060354" w14:textId="4383140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7BAAD1E" w14:textId="16A3F09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F903EA0" w14:textId="2A5286F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BBF5B29" w14:textId="3B11441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7192856" w14:textId="206F132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B2D2936" w14:textId="603FB53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E92B869" w14:textId="0717A8D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DB96C09" w14:textId="31B614B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D727196" w14:textId="314619B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A7C3293" w14:textId="695605E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9AD1C41" w14:textId="242E63F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1219DFD" w14:textId="22BEA34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1B6CB7B" w14:textId="068B71E8" w:rsidR="00087032" w:rsidRPr="00087032" w:rsidRDefault="00087032" w:rsidP="0085719D">
            <w:pPr>
              <w:spacing w:after="0" w:line="240" w:lineRule="auto"/>
              <w:jc w:val="center"/>
              <w:rPr>
                <w:rFonts w:ascii="Arial" w:eastAsia="Times New Roman" w:hAnsi="Arial" w:cs="Arial"/>
                <w:b/>
                <w:bCs/>
                <w:color w:val="000000"/>
              </w:rPr>
            </w:pPr>
          </w:p>
        </w:tc>
      </w:tr>
      <w:tr w:rsidR="0085719D" w:rsidRPr="00087032" w14:paraId="5F93284D" w14:textId="77777777" w:rsidTr="00F570D0">
        <w:trPr>
          <w:gridAfter w:val="1"/>
          <w:trHeight w:val="1515"/>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418077B"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lastRenderedPageBreak/>
              <w:t>Brainstorm</w:t>
            </w:r>
          </w:p>
        </w:tc>
        <w:tc>
          <w:tcPr>
            <w:tcW w:w="0" w:type="auto"/>
            <w:tcBorders>
              <w:top w:val="nil"/>
              <w:left w:val="nil"/>
              <w:bottom w:val="single" w:sz="8" w:space="0" w:color="000000"/>
              <w:right w:val="single" w:sz="8" w:space="0" w:color="000000"/>
            </w:tcBorders>
            <w:shd w:val="clear" w:color="auto" w:fill="auto"/>
            <w:vAlign w:val="center"/>
            <w:hideMark/>
          </w:tcPr>
          <w:p w14:paraId="08E3E7E8"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2A446A2D"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1DAA1159" w14:textId="2E9D75D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2068445F" w14:textId="69BED1E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5B13BD76" w14:textId="5886B2F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1F58469D" w14:textId="428C0B0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1899BA59" w14:textId="119054A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5C8E9C7B" w14:textId="690C523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661604B5" w14:textId="18BB407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75BF6E6A" w14:textId="62A4839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4BFBD078" w14:textId="5C5A50A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16795E18" w14:textId="0FD564C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491B71AB" w14:textId="0888B43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3CE49ABE" w14:textId="7F75534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29113AE6" w14:textId="5307B8D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150D5529" w14:textId="6A4AA38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3B88C3F0" w14:textId="4C6FB42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08D190F4" w14:textId="745F14A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6AB28E0B" w14:textId="7EA85EB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5F003F0B" w14:textId="1C46DC6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277F7D49" w14:textId="6582961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60F62FC3" w14:textId="5DC3CF8F" w:rsidR="00087032" w:rsidRPr="00087032" w:rsidRDefault="00087032" w:rsidP="0085719D">
            <w:pPr>
              <w:spacing w:after="0" w:line="240" w:lineRule="auto"/>
              <w:jc w:val="center"/>
              <w:rPr>
                <w:rFonts w:ascii="Arial" w:eastAsia="Times New Roman" w:hAnsi="Arial" w:cs="Arial"/>
                <w:b/>
                <w:bCs/>
                <w:color w:val="000000"/>
              </w:rPr>
            </w:pPr>
          </w:p>
        </w:tc>
      </w:tr>
      <w:tr w:rsidR="0085719D" w:rsidRPr="00087032" w14:paraId="24C6E105" w14:textId="77777777" w:rsidTr="00F570D0">
        <w:trPr>
          <w:gridAfter w:val="1"/>
          <w:trHeight w:val="630"/>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2B7DF15C"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Planejamento</w:t>
            </w:r>
          </w:p>
        </w:tc>
        <w:tc>
          <w:tcPr>
            <w:tcW w:w="0" w:type="auto"/>
            <w:tcBorders>
              <w:top w:val="nil"/>
              <w:left w:val="nil"/>
              <w:bottom w:val="single" w:sz="8" w:space="0" w:color="000000"/>
              <w:right w:val="single" w:sz="8" w:space="0" w:color="000000"/>
            </w:tcBorders>
            <w:shd w:val="clear" w:color="auto" w:fill="auto"/>
            <w:vAlign w:val="center"/>
            <w:hideMark/>
          </w:tcPr>
          <w:p w14:paraId="19A112AB"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5355DF18"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205C85AB" w14:textId="3BFE826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1880C4D2" w14:textId="2DDE9BD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1F0B5BA5" w14:textId="500E485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11C79AFE" w14:textId="4EF9663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3191B1C7" w14:textId="50D3A34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3D5DFF47" w14:textId="622AA27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5A17146B" w14:textId="18A7B5B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42772D9B" w14:textId="74F37C2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711D59E3" w14:textId="3BEDFCD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0E0E5DB7" w14:textId="3409B1E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582DFFE2" w14:textId="72F9BC2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77BE6919" w14:textId="71B540C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5ED2E8C7" w14:textId="5183B75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5C390E81" w14:textId="451D475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13EE6081" w14:textId="0F47B4E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3AF8EF15" w14:textId="4CF4780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7AF8D7A2" w14:textId="59AEA56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37756E58" w14:textId="1C0B2A1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2F16EFA0" w14:textId="735B9D5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1DF395CF" w14:textId="1CB0B1CF" w:rsidR="00087032" w:rsidRPr="00087032" w:rsidRDefault="00087032" w:rsidP="0085719D">
            <w:pPr>
              <w:spacing w:after="0" w:line="240" w:lineRule="auto"/>
              <w:jc w:val="center"/>
              <w:rPr>
                <w:rFonts w:ascii="Arial" w:eastAsia="Times New Roman" w:hAnsi="Arial" w:cs="Arial"/>
                <w:b/>
                <w:bCs/>
                <w:color w:val="000000"/>
              </w:rPr>
            </w:pPr>
          </w:p>
        </w:tc>
      </w:tr>
      <w:tr w:rsidR="0085719D" w:rsidRPr="00087032" w14:paraId="7A2431DC" w14:textId="77777777" w:rsidTr="00F570D0">
        <w:trPr>
          <w:gridAfter w:val="1"/>
          <w:trHeight w:val="615"/>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CB346D8"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Levantamento de Requisitos – Elicitação</w:t>
            </w:r>
          </w:p>
        </w:tc>
        <w:tc>
          <w:tcPr>
            <w:tcW w:w="0" w:type="auto"/>
            <w:tcBorders>
              <w:top w:val="nil"/>
              <w:left w:val="nil"/>
              <w:bottom w:val="single" w:sz="8" w:space="0" w:color="000000"/>
              <w:right w:val="single" w:sz="8" w:space="0" w:color="000000"/>
            </w:tcBorders>
            <w:shd w:val="clear" w:color="auto" w:fill="auto"/>
            <w:vAlign w:val="center"/>
            <w:hideMark/>
          </w:tcPr>
          <w:p w14:paraId="04B1B7FF" w14:textId="41A20E8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30EC57ED" w14:textId="0113C04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75F5F1F7" w14:textId="6DC389C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77508CE2"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6839B98D" w14:textId="018A77E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09905561" w14:textId="3826DD0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01282716" w14:textId="45F9C53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7C7016FC" w14:textId="1A0F76F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732EB0E4" w14:textId="5E54C7F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6144FD0F" w14:textId="7588127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2EAD0762" w14:textId="003940D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3F0119C3" w14:textId="2F7A2BD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28461B8B" w14:textId="7CF08A8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249B64D6" w14:textId="32FE765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78782833" w14:textId="670DDA3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34AB3127" w14:textId="1979533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26896C20" w14:textId="5E791EC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0105E1FE" w14:textId="679F411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59BB82FF" w14:textId="6390E60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099D538C" w14:textId="48D63A4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739AD7CE" w14:textId="5D862FB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auto"/>
            <w:vAlign w:val="center"/>
            <w:hideMark/>
          </w:tcPr>
          <w:p w14:paraId="1655F1A6" w14:textId="7FE1B10F" w:rsidR="00087032" w:rsidRPr="00087032" w:rsidRDefault="00087032" w:rsidP="0085719D">
            <w:pPr>
              <w:spacing w:after="0" w:line="240" w:lineRule="auto"/>
              <w:jc w:val="center"/>
              <w:rPr>
                <w:rFonts w:ascii="Arial" w:eastAsia="Times New Roman" w:hAnsi="Arial" w:cs="Arial"/>
                <w:b/>
                <w:bCs/>
                <w:color w:val="000000"/>
              </w:rPr>
            </w:pPr>
          </w:p>
        </w:tc>
      </w:tr>
      <w:tr w:rsidR="00F570D0" w:rsidRPr="00087032" w14:paraId="690B2A2A" w14:textId="77777777" w:rsidTr="00A21ED5">
        <w:trPr>
          <w:gridAfter w:val="1"/>
          <w:trHeight w:val="615"/>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5999CCD7"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Levant. Req Banco de Dados MER e DER</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C54411F" w14:textId="1052790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7534D7A" w14:textId="46F9964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1D02E0A"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A8324FB" w14:textId="52A496AF"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42E6183" w14:textId="7E751295"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25FBE7F" w14:textId="7007C78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E1BFB29" w14:textId="757DC7A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27F1262" w14:textId="756039A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FF1262C" w14:textId="07900D7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1524765" w14:textId="3C6058D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C89A643" w14:textId="573CA05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7BC377F" w14:textId="4BE130C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AA9F75B" w14:textId="191A35F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583070C" w14:textId="1D940FA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EB2188B" w14:textId="54286C5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1648DC0" w14:textId="2DD1A2D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99EBEF6" w14:textId="5E62073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A10D6C2" w14:textId="71BCEB9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30B9FD4" w14:textId="77A76C7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FFF4934" w14:textId="6CF9762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FA82AC7" w14:textId="3935F34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17DFACB" w14:textId="65C1FD05" w:rsidR="00087032" w:rsidRPr="00087032" w:rsidRDefault="00087032" w:rsidP="0085719D">
            <w:pPr>
              <w:spacing w:after="0" w:line="240" w:lineRule="auto"/>
              <w:jc w:val="center"/>
              <w:rPr>
                <w:rFonts w:ascii="Arial" w:eastAsia="Times New Roman" w:hAnsi="Arial" w:cs="Arial"/>
                <w:b/>
                <w:bCs/>
                <w:color w:val="000000"/>
              </w:rPr>
            </w:pPr>
          </w:p>
        </w:tc>
      </w:tr>
      <w:tr w:rsidR="00A21ED5" w:rsidRPr="00087032" w14:paraId="15C7604A" w14:textId="77777777" w:rsidTr="00A21ED5">
        <w:trPr>
          <w:gridAfter w:val="1"/>
          <w:trHeight w:val="12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6C5D8717"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Levantamento de Requisitos – Documentação (Referenciação)</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B146488" w14:textId="5E14A50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86193E4" w14:textId="590C9D5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2736D8B"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13E2D8F" w14:textId="06FF22C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966AC66" w14:textId="78280C1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2F0C328" w14:textId="28421C3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97BCA59" w14:textId="30BC0B9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D0E72B4" w14:textId="37C0E4E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E5329F8" w14:textId="434701C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77E1359" w14:textId="65D787C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AB8E160" w14:textId="53FD069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1AAE182" w14:textId="2CF2D5F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39A3CED" w14:textId="7B06B83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F201DF4" w14:textId="4BD6409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E29C28D" w14:textId="7578D19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3197BCF" w14:textId="370EA8C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3AF6CD9" w14:textId="486D1F2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BEF8098" w14:textId="1D51CF2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E254E28" w14:textId="6683C6E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8342454" w14:textId="68737D2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3629584" w14:textId="319592E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80EAB1D" w14:textId="52311E7A" w:rsidR="00087032" w:rsidRPr="00087032" w:rsidRDefault="00087032" w:rsidP="0085719D">
            <w:pPr>
              <w:spacing w:after="0" w:line="240" w:lineRule="auto"/>
              <w:jc w:val="center"/>
              <w:rPr>
                <w:rFonts w:ascii="Arial" w:eastAsia="Times New Roman" w:hAnsi="Arial" w:cs="Arial"/>
                <w:b/>
                <w:bCs/>
                <w:color w:val="000000"/>
              </w:rPr>
            </w:pPr>
          </w:p>
        </w:tc>
      </w:tr>
      <w:tr w:rsidR="00F570D0" w:rsidRPr="00087032" w14:paraId="61A880DF" w14:textId="77777777" w:rsidTr="00A21ED5">
        <w:trPr>
          <w:gridAfter w:val="1"/>
          <w:trHeight w:val="615"/>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1CC5A7D0"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Elaboração da metodologia (Métodos, Ferramentas)</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5C3A17D" w14:textId="416B0C8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D172AD4" w14:textId="42CB971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CD2C881"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D62CD43" w14:textId="176F37B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269595C" w14:textId="20B9982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E95E5FB" w14:textId="0B0F429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7A49392" w14:textId="6379C78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FBE0328" w14:textId="51E8AD3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78BFB6E" w14:textId="6649AD4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039AC5E" w14:textId="338A8E7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F9639DC" w14:textId="6588FC4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136911B" w14:textId="5342B90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569750E" w14:textId="41C068A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9BC4F0F" w14:textId="0D7CA4B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831E7E7" w14:textId="01C7E19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D9A44DD" w14:textId="6C2620E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25091C0" w14:textId="0DC9A0A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7F446D2" w14:textId="0B2509F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14DB87C" w14:textId="26FB7C9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DAB50D9" w14:textId="18E80B2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04992F0" w14:textId="190147B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196CFA4" w14:textId="61280753" w:rsidR="00087032" w:rsidRPr="00087032" w:rsidRDefault="00087032" w:rsidP="0085719D">
            <w:pPr>
              <w:spacing w:after="0" w:line="240" w:lineRule="auto"/>
              <w:jc w:val="center"/>
              <w:rPr>
                <w:rFonts w:ascii="Arial" w:eastAsia="Times New Roman" w:hAnsi="Arial" w:cs="Arial"/>
                <w:b/>
                <w:bCs/>
                <w:color w:val="000000"/>
              </w:rPr>
            </w:pPr>
          </w:p>
        </w:tc>
      </w:tr>
      <w:tr w:rsidR="00A21ED5" w:rsidRPr="00087032" w14:paraId="215332DA" w14:textId="77777777" w:rsidTr="00A21ED5">
        <w:trPr>
          <w:gridAfter w:val="1"/>
          <w:trHeight w:val="1215"/>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1864D0FE"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Revisar: RF e RNF, protótipos, MER e DER, documentação.</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EB25BEA" w14:textId="57ADD391" w:rsidR="00087032" w:rsidRPr="00087032" w:rsidRDefault="00087032" w:rsidP="0085719D">
            <w:pPr>
              <w:spacing w:after="0" w:line="240" w:lineRule="auto"/>
              <w:jc w:val="center"/>
              <w:rPr>
                <w:rFonts w:ascii="Arial" w:eastAsia="Times New Roman" w:hAnsi="Arial" w:cs="Arial"/>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B7D1053" w14:textId="429A4867" w:rsidR="00087032" w:rsidRPr="00087032" w:rsidRDefault="00087032" w:rsidP="0085719D">
            <w:pPr>
              <w:spacing w:after="0" w:line="240" w:lineRule="auto"/>
              <w:jc w:val="center"/>
              <w:rPr>
                <w:rFonts w:ascii="Arial" w:eastAsia="Times New Roman" w:hAnsi="Arial" w:cs="Arial"/>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7E824C9" w14:textId="33D87262" w:rsidR="00087032" w:rsidRPr="00087032" w:rsidRDefault="00087032" w:rsidP="0085719D">
            <w:pPr>
              <w:spacing w:after="0" w:line="240" w:lineRule="auto"/>
              <w:jc w:val="center"/>
              <w:rPr>
                <w:rFonts w:ascii="Arial" w:eastAsia="Times New Roman" w:hAnsi="Arial" w:cs="Arial"/>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FD7E453" w14:textId="11A8E0B6" w:rsidR="00087032" w:rsidRPr="00087032" w:rsidRDefault="00087032" w:rsidP="0085719D">
            <w:pPr>
              <w:spacing w:after="0" w:line="240" w:lineRule="auto"/>
              <w:jc w:val="center"/>
              <w:rPr>
                <w:rFonts w:ascii="Arial" w:eastAsia="Times New Roman" w:hAnsi="Arial" w:cs="Arial"/>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85F0B8F" w14:textId="77777777" w:rsidR="00087032" w:rsidRPr="0085719D" w:rsidRDefault="00087032" w:rsidP="0085719D">
            <w:pPr>
              <w:spacing w:after="0" w:line="240" w:lineRule="auto"/>
              <w:jc w:val="center"/>
              <w:rPr>
                <w:rFonts w:ascii="Arial" w:eastAsia="Times New Roman" w:hAnsi="Arial" w:cs="Arial"/>
                <w:b/>
                <w:bCs/>
                <w:color w:val="000000"/>
              </w:rPr>
            </w:pPr>
            <w:r w:rsidRPr="0085719D">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14B4AC2" w14:textId="16C1680F" w:rsidR="00087032" w:rsidRPr="00087032" w:rsidRDefault="00087032" w:rsidP="0085719D">
            <w:pPr>
              <w:spacing w:after="0" w:line="240" w:lineRule="auto"/>
              <w:jc w:val="center"/>
              <w:rPr>
                <w:rFonts w:ascii="Arial" w:eastAsia="Times New Roman" w:hAnsi="Arial" w:cs="Arial"/>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07FDE33" w14:textId="14C1B4E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47C2FAE" w14:textId="6646F21D" w:rsidR="00087032" w:rsidRPr="00087032" w:rsidRDefault="00087032" w:rsidP="0085719D">
            <w:pPr>
              <w:spacing w:after="0" w:line="240" w:lineRule="auto"/>
              <w:jc w:val="center"/>
              <w:rPr>
                <w:rFonts w:ascii="Arial" w:eastAsia="Times New Roman" w:hAnsi="Arial" w:cs="Arial"/>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B3E084B" w14:textId="4AC332B4" w:rsidR="00087032" w:rsidRPr="00087032" w:rsidRDefault="00087032" w:rsidP="0085719D">
            <w:pPr>
              <w:spacing w:after="0" w:line="240" w:lineRule="auto"/>
              <w:jc w:val="center"/>
              <w:rPr>
                <w:rFonts w:ascii="Arial" w:eastAsia="Times New Roman" w:hAnsi="Arial" w:cs="Arial"/>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5D0F62B" w14:textId="3746459F" w:rsidR="00087032" w:rsidRPr="0085719D" w:rsidRDefault="0085719D" w:rsidP="0085719D">
            <w:pPr>
              <w:spacing w:after="0" w:line="240" w:lineRule="auto"/>
              <w:jc w:val="center"/>
              <w:rPr>
                <w:rFonts w:ascii="Arial" w:eastAsia="Times New Roman" w:hAnsi="Arial" w:cs="Arial"/>
                <w:b/>
                <w:bCs/>
                <w:color w:val="000000"/>
              </w:rPr>
            </w:pPr>
            <w:r w:rsidRPr="0085719D">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C80B00E" w14:textId="3D7CFA0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FEEDA28" w14:textId="7E8FF7AA" w:rsidR="00087032" w:rsidRPr="00087032" w:rsidRDefault="00087032" w:rsidP="0085719D">
            <w:pPr>
              <w:spacing w:after="0" w:line="240" w:lineRule="auto"/>
              <w:jc w:val="center"/>
              <w:rPr>
                <w:rFonts w:ascii="Arial" w:eastAsia="Times New Roman" w:hAnsi="Arial" w:cs="Arial"/>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9341EE8" w14:textId="741D25E6" w:rsidR="00087032" w:rsidRPr="00087032" w:rsidRDefault="00087032" w:rsidP="0085719D">
            <w:pPr>
              <w:spacing w:after="0" w:line="240" w:lineRule="auto"/>
              <w:jc w:val="center"/>
              <w:rPr>
                <w:rFonts w:ascii="Arial" w:eastAsia="Times New Roman" w:hAnsi="Arial" w:cs="Arial"/>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F924CD3" w14:textId="1D43CD30" w:rsidR="00087032" w:rsidRPr="00087032" w:rsidRDefault="00087032" w:rsidP="0085719D">
            <w:pPr>
              <w:spacing w:after="0" w:line="240" w:lineRule="auto"/>
              <w:jc w:val="center"/>
              <w:rPr>
                <w:rFonts w:ascii="Arial" w:eastAsia="Times New Roman" w:hAnsi="Arial" w:cs="Arial"/>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A9A0A61" w14:textId="7454F984" w:rsidR="00087032" w:rsidRPr="0085719D"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28CE8E8" w14:textId="60862F4D" w:rsidR="00087032" w:rsidRPr="00087032" w:rsidRDefault="00087032" w:rsidP="0085719D">
            <w:pPr>
              <w:spacing w:after="0" w:line="240" w:lineRule="auto"/>
              <w:jc w:val="center"/>
              <w:rPr>
                <w:rFonts w:ascii="Arial" w:eastAsia="Times New Roman" w:hAnsi="Arial" w:cs="Arial"/>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2CFD291" w14:textId="16D176AA" w:rsidR="00087032" w:rsidRPr="00087032" w:rsidRDefault="00087032" w:rsidP="0085719D">
            <w:pPr>
              <w:spacing w:after="0" w:line="240" w:lineRule="auto"/>
              <w:jc w:val="center"/>
              <w:rPr>
                <w:rFonts w:ascii="Arial" w:eastAsia="Times New Roman" w:hAnsi="Arial" w:cs="Arial"/>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9CDC6B0" w14:textId="7CC21B7D" w:rsidR="00087032" w:rsidRPr="00087032" w:rsidRDefault="00087032" w:rsidP="0085719D">
            <w:pPr>
              <w:spacing w:after="0" w:line="240" w:lineRule="auto"/>
              <w:jc w:val="center"/>
              <w:rPr>
                <w:rFonts w:ascii="Arial" w:eastAsia="Times New Roman" w:hAnsi="Arial" w:cs="Arial"/>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64C28BF" w14:textId="3DA59268" w:rsidR="00087032" w:rsidRPr="00087032" w:rsidRDefault="00087032" w:rsidP="0085719D">
            <w:pPr>
              <w:spacing w:after="0" w:line="240" w:lineRule="auto"/>
              <w:jc w:val="center"/>
              <w:rPr>
                <w:rFonts w:ascii="Arial" w:eastAsia="Times New Roman" w:hAnsi="Arial" w:cs="Arial"/>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2C42D48" w14:textId="13EE6D56" w:rsidR="00087032" w:rsidRPr="00087032" w:rsidRDefault="00087032" w:rsidP="0085719D">
            <w:pPr>
              <w:spacing w:after="0" w:line="240" w:lineRule="auto"/>
              <w:jc w:val="center"/>
              <w:rPr>
                <w:rFonts w:ascii="Arial" w:eastAsia="Times New Roman" w:hAnsi="Arial" w:cs="Arial"/>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B0A13C7" w14:textId="3CE52FA5" w:rsidR="00087032" w:rsidRPr="00087032" w:rsidRDefault="00087032" w:rsidP="0085719D">
            <w:pPr>
              <w:spacing w:after="0" w:line="240" w:lineRule="auto"/>
              <w:jc w:val="center"/>
              <w:rPr>
                <w:rFonts w:ascii="Arial" w:eastAsia="Times New Roman" w:hAnsi="Arial" w:cs="Arial"/>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CA56CFE" w14:textId="3F6197A5" w:rsidR="00087032" w:rsidRPr="00087032" w:rsidRDefault="00087032" w:rsidP="0085719D">
            <w:pPr>
              <w:spacing w:after="0" w:line="240" w:lineRule="auto"/>
              <w:jc w:val="center"/>
              <w:rPr>
                <w:rFonts w:ascii="Arial" w:eastAsia="Times New Roman" w:hAnsi="Arial" w:cs="Arial"/>
                <w:color w:val="000000"/>
              </w:rPr>
            </w:pPr>
          </w:p>
        </w:tc>
      </w:tr>
      <w:tr w:rsidR="00F570D0" w:rsidRPr="00087032" w14:paraId="5A59E7B4" w14:textId="77777777" w:rsidTr="00A21ED5">
        <w:trPr>
          <w:gridAfter w:val="1"/>
          <w:trHeight w:val="915"/>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0FD2A24D"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Cronograma</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EA913EE" w14:textId="1E03727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76E4E87" w14:textId="054A99F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DC76C4E" w14:textId="1A02748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692CF51" w14:textId="6B3DFF7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9282E3D" w14:textId="447D710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582D5DE" w14:textId="1B67329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7537B37" w14:textId="610C215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8AAD774" w14:textId="2968150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D185B3F" w14:textId="18FC2C4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A71857C"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01ABACA" w14:textId="1D3C4FA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C7CC1ED" w14:textId="2DC79C2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928AC8A" w14:textId="58C2FADB"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8700553" w14:textId="5DBEFEC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C88F6CD" w14:textId="0341EED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D70F269" w14:textId="2BD3E357"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1107B1D" w14:textId="13757FC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04FE0A0" w14:textId="1DB4F4C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36932D6" w14:textId="421F5933" w:rsidR="00087032" w:rsidRPr="00087032" w:rsidRDefault="0085719D" w:rsidP="0085719D">
            <w:pPr>
              <w:spacing w:after="0" w:line="240" w:lineRule="auto"/>
              <w:jc w:val="center"/>
              <w:rPr>
                <w:rFonts w:ascii="Arial" w:eastAsia="Times New Roman" w:hAnsi="Arial" w:cs="Arial"/>
                <w:b/>
                <w:bCs/>
                <w:color w:val="000000"/>
              </w:rPr>
            </w:pPr>
            <w:r>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5D03E58" w14:textId="47ADCA6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0F48086" w14:textId="71399E5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EF36440" w14:textId="4A7C44CC" w:rsidR="00087032" w:rsidRPr="00087032" w:rsidRDefault="00087032" w:rsidP="0085719D">
            <w:pPr>
              <w:spacing w:after="0" w:line="240" w:lineRule="auto"/>
              <w:jc w:val="center"/>
              <w:rPr>
                <w:rFonts w:ascii="Arial" w:eastAsia="Times New Roman" w:hAnsi="Arial" w:cs="Arial"/>
                <w:b/>
                <w:bCs/>
                <w:color w:val="000000"/>
              </w:rPr>
            </w:pPr>
          </w:p>
        </w:tc>
      </w:tr>
      <w:tr w:rsidR="00F570D0" w:rsidRPr="00087032" w14:paraId="00A991DA" w14:textId="77777777" w:rsidTr="00A21ED5">
        <w:trPr>
          <w:gridAfter w:val="1"/>
          <w:trHeight w:val="6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461AD95B"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Pesquisa_02</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F11404B" w14:textId="1C68342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3DC349F" w14:textId="64A69C0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1DB7427" w14:textId="66BCB82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B03E571" w14:textId="70F14A1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F8601C3" w14:textId="73B44EB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2FE43EC" w14:textId="673C8DC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F80836A" w14:textId="191820A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03E2258"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AB86394" w14:textId="4DA8745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ED12E43" w14:textId="5283FBC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9E87FCF" w14:textId="2C5E064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77BD5E8" w14:textId="2E23087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4C9F77B" w14:textId="1107913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327E71F" w14:textId="6A5A033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CDA8E5D" w14:textId="1A39CC2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7947A99" w14:textId="36594A4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630203E" w14:textId="1A8397C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F51AA24" w14:textId="45619AA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AF8E2B9" w14:textId="4C770D2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91E9D29" w14:textId="0E4151A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6801274" w14:textId="7AE5AF5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A509679" w14:textId="588436E7" w:rsidR="00087032" w:rsidRPr="00087032" w:rsidRDefault="00087032" w:rsidP="0085719D">
            <w:pPr>
              <w:spacing w:after="0" w:line="240" w:lineRule="auto"/>
              <w:jc w:val="center"/>
              <w:rPr>
                <w:rFonts w:ascii="Arial" w:eastAsia="Times New Roman" w:hAnsi="Arial" w:cs="Arial"/>
                <w:b/>
                <w:bCs/>
                <w:color w:val="000000"/>
              </w:rPr>
            </w:pPr>
          </w:p>
        </w:tc>
      </w:tr>
      <w:tr w:rsidR="00A21ED5" w:rsidRPr="00087032" w14:paraId="64D409F4" w14:textId="77777777" w:rsidTr="00A21ED5">
        <w:trPr>
          <w:gridAfter w:val="1"/>
          <w:trHeight w:val="12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044D0F46"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Referencial Teórico</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B4F90F4" w14:textId="633B32D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678992B" w14:textId="7119D2F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B98EDD5" w14:textId="06BF59C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4E8F96A" w14:textId="75E3C72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8B54D38" w14:textId="3E5B6B1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E6044E5" w14:textId="5429633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E3FE015" w14:textId="52CF545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38445C5"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4755CA0" w14:textId="76E2C1D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56F3998" w14:textId="7433AFE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7016364" w14:textId="7DEFCD0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B4EF81B" w14:textId="7398F0C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F90D230" w14:textId="4D5A433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1DC65FD" w14:textId="1AD2242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F4159C7" w14:textId="0AC186F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91DE9FB" w14:textId="3D64992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BA60EFB" w14:textId="5754A06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C99BA5B" w14:textId="649A2F1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08F029D" w14:textId="0A0E3F0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963F470" w14:textId="5F93F08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AA53763" w14:textId="497FBC8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F4AD4D7" w14:textId="4470F53D" w:rsidR="00087032" w:rsidRPr="00087032" w:rsidRDefault="00087032" w:rsidP="0085719D">
            <w:pPr>
              <w:spacing w:after="0" w:line="240" w:lineRule="auto"/>
              <w:jc w:val="center"/>
              <w:rPr>
                <w:rFonts w:ascii="Arial" w:eastAsia="Times New Roman" w:hAnsi="Arial" w:cs="Arial"/>
                <w:b/>
                <w:bCs/>
                <w:color w:val="000000"/>
              </w:rPr>
            </w:pPr>
          </w:p>
        </w:tc>
      </w:tr>
      <w:tr w:rsidR="00A21ED5" w:rsidRPr="00087032" w14:paraId="30C96694" w14:textId="77777777" w:rsidTr="00A21ED5">
        <w:trPr>
          <w:gridAfter w:val="1"/>
          <w:trHeight w:val="1515"/>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358ECB47"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Projeto de Interface de Usuário</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2194360" w14:textId="3C7D0FB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E3A98E2" w14:textId="24D077D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907FC3C" w14:textId="6C92017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2642D04" w14:textId="385013D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81FB42B" w14:textId="7315190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34F948F"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F0321F7" w14:textId="638D0D0B" w:rsidR="00087032" w:rsidRPr="00087032" w:rsidRDefault="007707CA"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63AEFC6" w14:textId="7A7183AC" w:rsidR="00087032" w:rsidRPr="00087032" w:rsidRDefault="007707CA"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E0D6044" w14:textId="0234A0B0" w:rsidR="00087032" w:rsidRPr="00087032" w:rsidRDefault="007707CA"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232C24F" w14:textId="412B49E4" w:rsidR="00087032" w:rsidRPr="00087032" w:rsidRDefault="007707CA"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0550D9D" w14:textId="2F04D90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9F833BA" w14:textId="6805D91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1E52B6F" w14:textId="436676D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FBFF207" w14:textId="4CE9D90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1B4D2EF" w14:textId="4237502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10CE3E1" w14:textId="5F0B095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68F0C66" w14:textId="45721D4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8DB80D7" w14:textId="45DA225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7EAA581" w14:textId="5C64D6A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FDC00D6" w14:textId="238C679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618C358" w14:textId="5C6FD7C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F0AEA41" w14:textId="49B62D7C" w:rsidR="00087032" w:rsidRPr="00087032" w:rsidRDefault="00087032" w:rsidP="0085719D">
            <w:pPr>
              <w:spacing w:after="0" w:line="240" w:lineRule="auto"/>
              <w:jc w:val="center"/>
              <w:rPr>
                <w:rFonts w:ascii="Arial" w:eastAsia="Times New Roman" w:hAnsi="Arial" w:cs="Arial"/>
                <w:b/>
                <w:bCs/>
                <w:color w:val="000000"/>
              </w:rPr>
            </w:pPr>
          </w:p>
        </w:tc>
      </w:tr>
      <w:tr w:rsidR="00F570D0" w:rsidRPr="00087032" w14:paraId="0A9A6849" w14:textId="77777777" w:rsidTr="00A21ED5">
        <w:trPr>
          <w:gridAfter w:val="1"/>
          <w:trHeight w:val="9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397100A0"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Estudo de Viabilidade – Técnica</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F31D131" w14:textId="6CFBC45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533212F" w14:textId="11A9073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58D06DA" w14:textId="1C86A45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E4CBFEC" w14:textId="745AA15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16B9BB2" w14:textId="53EDB39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840E922" w14:textId="610EBDD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D3CA5B9" w14:textId="0D956D6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AAEAB63"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9F1AE23" w14:textId="5AD0D507"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7B23EE6" w14:textId="3906330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C23AA49" w14:textId="2C14B07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F489D37" w14:textId="30C2915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FC439FE" w14:textId="334F3EE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5F1BE82" w14:textId="022C0A0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626572B" w14:textId="6E8911D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7EAF393" w14:textId="1B7E75D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B8F17E9" w14:textId="5D7CB3D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B950063" w14:textId="140D2CE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E3CBF63" w14:textId="5880914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B87289B" w14:textId="5752383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B2DB507" w14:textId="0842A31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386849D" w14:textId="7F787E47" w:rsidR="00087032" w:rsidRPr="00087032" w:rsidRDefault="00087032" w:rsidP="0085719D">
            <w:pPr>
              <w:spacing w:after="0" w:line="240" w:lineRule="auto"/>
              <w:jc w:val="center"/>
              <w:rPr>
                <w:rFonts w:ascii="Arial" w:eastAsia="Times New Roman" w:hAnsi="Arial" w:cs="Arial"/>
                <w:b/>
                <w:bCs/>
                <w:color w:val="000000"/>
              </w:rPr>
            </w:pPr>
          </w:p>
        </w:tc>
      </w:tr>
      <w:tr w:rsidR="00A21ED5" w:rsidRPr="00087032" w14:paraId="2E6AE912" w14:textId="77777777" w:rsidTr="00A21ED5">
        <w:trPr>
          <w:gridAfter w:val="1"/>
          <w:trHeight w:val="615"/>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609F65B3"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Estudo de Viabilidade – Cronograma</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E0D722C" w14:textId="4C91557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4E1DC46" w14:textId="7E8890D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7CC3E8D" w14:textId="582892E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18867E2" w14:textId="279917E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9063FF0" w14:textId="37373DF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FCFB72D" w14:textId="5D51951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EB2FCC9" w14:textId="1DD12AB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39870C8"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A2B6041" w14:textId="276EF0C0"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D186EE9" w14:textId="1C8445AB"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D63BD8F" w14:textId="16EE173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66BD36B" w14:textId="333919F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19A79C0" w14:textId="30A5C63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E3D9857" w14:textId="62B1E94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C09F00F" w14:textId="5E4EEC3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44B60F7" w14:textId="14C9906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AD3C4C3" w14:textId="13B60B7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9304F4B" w14:textId="49E2058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D5EE429" w14:textId="7EFBFD1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C63D2A9" w14:textId="24283EE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C95681A" w14:textId="370219E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AC76497" w14:textId="66A99C85" w:rsidR="00087032" w:rsidRPr="00087032" w:rsidRDefault="00087032" w:rsidP="0085719D">
            <w:pPr>
              <w:spacing w:after="0" w:line="240" w:lineRule="auto"/>
              <w:jc w:val="center"/>
              <w:rPr>
                <w:rFonts w:ascii="Arial" w:eastAsia="Times New Roman" w:hAnsi="Arial" w:cs="Arial"/>
                <w:b/>
                <w:bCs/>
                <w:color w:val="000000"/>
              </w:rPr>
            </w:pPr>
          </w:p>
        </w:tc>
      </w:tr>
      <w:tr w:rsidR="00F570D0" w:rsidRPr="00087032" w14:paraId="1F12267D" w14:textId="77777777" w:rsidTr="00A21ED5">
        <w:trPr>
          <w:gridAfter w:val="1"/>
          <w:trHeight w:val="9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567C26D0"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Estudo de Viabilidade – Custos</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3E9DA24" w14:textId="13E68B1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D629C73" w14:textId="0E728CA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B18CDE7" w14:textId="5B89DAD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1A006F1" w14:textId="529C9E6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336EDF1" w14:textId="5D76AA4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D531EB4" w14:textId="2C6ED76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8CDB0D7" w14:textId="334A8F6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605EC98"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C523771" w14:textId="0A1B52B9"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925DB0C" w14:textId="2FDE80AB"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C510B8B" w14:textId="1B0F35A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C347F1B" w14:textId="318B4B2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4FCFDB6" w14:textId="47CDC83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89DECDC" w14:textId="3C86CBA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D94812B" w14:textId="1A3FD88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52C593D" w14:textId="1E628D7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168547F" w14:textId="45DA8AB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A7E7616" w14:textId="6C09537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084FDB0" w14:textId="3CD30DA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9051EA8" w14:textId="07BEFC2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475E513" w14:textId="44DC717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9E20622" w14:textId="57FA6B8D" w:rsidR="00087032" w:rsidRPr="00087032" w:rsidRDefault="00087032" w:rsidP="0085719D">
            <w:pPr>
              <w:spacing w:after="0" w:line="240" w:lineRule="auto"/>
              <w:jc w:val="center"/>
              <w:rPr>
                <w:rFonts w:ascii="Arial" w:eastAsia="Times New Roman" w:hAnsi="Arial" w:cs="Arial"/>
                <w:b/>
                <w:bCs/>
                <w:color w:val="000000"/>
              </w:rPr>
            </w:pPr>
          </w:p>
        </w:tc>
      </w:tr>
      <w:tr w:rsidR="00A21ED5" w:rsidRPr="00087032" w14:paraId="02E28FEE" w14:textId="77777777" w:rsidTr="00A21ED5">
        <w:trPr>
          <w:gridAfter w:val="1"/>
          <w:trHeight w:val="9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165B3E9D"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lastRenderedPageBreak/>
              <w:t>Estudo de Viabilidade – Econômica</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57DBF2A" w14:textId="3CFCE15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41B7598" w14:textId="4C5D3CF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C7AF8B3" w14:textId="2FF7B2D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4A3B283" w14:textId="4C94619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7040A02" w14:textId="7370608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100ADF8" w14:textId="3934EFB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21EC242" w14:textId="3EDE22D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10F3C89"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0923673" w14:textId="7867CD33"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43FBC16" w14:textId="1B341D7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C1F5774" w14:textId="2B5318E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96AF794" w14:textId="2DEE5C3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7A894BF" w14:textId="2C55443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95F5521" w14:textId="5E2794D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951A27C" w14:textId="2F864DF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BD36488" w14:textId="4E6A676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7C4AE6A" w14:textId="630DD6B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F63FFD5" w14:textId="24F35E2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A5A7ACD" w14:textId="2770146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C25DDF2" w14:textId="11CB6E2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3C04DBB" w14:textId="444E045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372B6FB" w14:textId="00088713" w:rsidR="00087032" w:rsidRPr="00087032" w:rsidRDefault="00087032" w:rsidP="0085719D">
            <w:pPr>
              <w:spacing w:after="0" w:line="240" w:lineRule="auto"/>
              <w:jc w:val="center"/>
              <w:rPr>
                <w:rFonts w:ascii="Arial" w:eastAsia="Times New Roman" w:hAnsi="Arial" w:cs="Arial"/>
                <w:b/>
                <w:bCs/>
                <w:color w:val="000000"/>
              </w:rPr>
            </w:pPr>
          </w:p>
        </w:tc>
      </w:tr>
      <w:tr w:rsidR="00A21ED5" w:rsidRPr="00087032" w14:paraId="27BFB399" w14:textId="77777777" w:rsidTr="00A21ED5">
        <w:trPr>
          <w:gridAfter w:val="1"/>
          <w:trHeight w:val="915"/>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48B861A5"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Protótipo – Baixo Nível</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486DC05" w14:textId="623289B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4B39DEF" w14:textId="47DB0D7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9BEA5CE" w14:textId="399FCA9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1EB8A5B" w14:textId="422B1C0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4279995"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E3B9868" w14:textId="09B71A68"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F52BF39" w14:textId="51D8C9B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47EC7D9" w14:textId="04C021C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EC59703" w14:textId="59DC285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D3F3D5B" w14:textId="6E040D5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E21C238" w14:textId="2C80688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024C96A" w14:textId="55368CD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E4FD713" w14:textId="28C6A5E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7FADF92" w14:textId="67D7111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E5FE4EB" w14:textId="40B7837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FDDCF08" w14:textId="5B3B131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B5C4091" w14:textId="04594A2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D25F2A2" w14:textId="707E955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3DA29A3" w14:textId="4334A01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37C248F" w14:textId="54EDAE7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C9373B0" w14:textId="3D4B534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FCA1CCD" w14:textId="0DC716FA" w:rsidR="00087032" w:rsidRPr="00087032" w:rsidRDefault="00087032" w:rsidP="0085719D">
            <w:pPr>
              <w:spacing w:after="0" w:line="240" w:lineRule="auto"/>
              <w:jc w:val="center"/>
              <w:rPr>
                <w:rFonts w:ascii="Arial" w:eastAsia="Times New Roman" w:hAnsi="Arial" w:cs="Arial"/>
                <w:b/>
                <w:bCs/>
                <w:color w:val="000000"/>
              </w:rPr>
            </w:pPr>
          </w:p>
        </w:tc>
      </w:tr>
      <w:tr w:rsidR="00F570D0" w:rsidRPr="00087032" w14:paraId="2F893165" w14:textId="77777777" w:rsidTr="00A21ED5">
        <w:trPr>
          <w:gridAfter w:val="1"/>
          <w:trHeight w:val="9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0059C73B"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Protótipo – Baixo Nível – Teste</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F3CE353" w14:textId="29C9272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DE9A62C" w14:textId="24F09F3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7989E9C" w14:textId="3E19183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509B4AB" w14:textId="63C1B20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064D079" w14:textId="18D82A3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69E8F51"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BECFCB4" w14:textId="37D827C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DA75CE8" w14:textId="7A7A755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8A4101D" w14:textId="46F4CDC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90B0E96" w14:textId="3887C55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83B799E" w14:textId="4BAA068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CB5762B" w14:textId="54C928C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8832C4F" w14:textId="442F56C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B47A09F" w14:textId="6720F85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5E9F05E" w14:textId="76E5137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AB722AF" w14:textId="4D2812C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EBA79EE" w14:textId="1565E4D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2E45796" w14:textId="0109DA7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D00CAD8" w14:textId="720DC09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2728089" w14:textId="14A2731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DB9C6DC" w14:textId="37271A7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B0EBD83" w14:textId="72303062" w:rsidR="00087032" w:rsidRPr="00087032" w:rsidRDefault="00087032" w:rsidP="0085719D">
            <w:pPr>
              <w:spacing w:after="0" w:line="240" w:lineRule="auto"/>
              <w:jc w:val="center"/>
              <w:rPr>
                <w:rFonts w:ascii="Arial" w:eastAsia="Times New Roman" w:hAnsi="Arial" w:cs="Arial"/>
                <w:b/>
                <w:bCs/>
                <w:color w:val="000000"/>
              </w:rPr>
            </w:pPr>
          </w:p>
        </w:tc>
      </w:tr>
      <w:tr w:rsidR="00A21ED5" w:rsidRPr="00087032" w14:paraId="4F63D16C" w14:textId="77777777" w:rsidTr="00A21ED5">
        <w:trPr>
          <w:gridAfter w:val="1"/>
          <w:trHeight w:val="12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3D38AB43"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Protótipo – Alto Nível</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20EEC53" w14:textId="3DBD0CE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18D14D4" w14:textId="18A5942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C64D957" w14:textId="23323F0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3F2ADA8" w14:textId="59A9416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FFCD1B5" w14:textId="4D3F771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105F821" w14:textId="16C8A9A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D0CC8B3" w14:textId="2B219F5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E7C7C80" w14:textId="43EAE2D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8C135E8" w14:textId="250D0CD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73DE56A"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C96EF12" w14:textId="24677F09"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55E5E07" w14:textId="49011B58"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04A203E" w14:textId="0359A416"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6C39B00" w14:textId="5D9049DA"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91E3CD9" w14:textId="548F707D"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8110F40" w14:textId="0BFCBC0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182C97E" w14:textId="79C7123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178A5F0" w14:textId="6511C8F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C82C6BF" w14:textId="7657FD4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00F7011" w14:textId="289D750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B4B1E8F" w14:textId="3BA033C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BE01A75" w14:textId="0BEF8B7A" w:rsidR="00087032" w:rsidRPr="00087032" w:rsidRDefault="00087032" w:rsidP="0085719D">
            <w:pPr>
              <w:spacing w:after="0" w:line="240" w:lineRule="auto"/>
              <w:jc w:val="center"/>
              <w:rPr>
                <w:rFonts w:ascii="Arial" w:eastAsia="Times New Roman" w:hAnsi="Arial" w:cs="Arial"/>
                <w:b/>
                <w:bCs/>
                <w:color w:val="000000"/>
              </w:rPr>
            </w:pPr>
          </w:p>
        </w:tc>
      </w:tr>
      <w:tr w:rsidR="00F570D0" w:rsidRPr="00087032" w14:paraId="136B2882" w14:textId="77777777" w:rsidTr="00A21ED5">
        <w:trPr>
          <w:gridAfter w:val="1"/>
          <w:trHeight w:val="9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4365EAAF"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Protótipo – Alto Nível – Teste</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7E91C3C" w14:textId="7FC6788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4ECE96A" w14:textId="7C0B79A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FC34327" w14:textId="5F472A5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0F3F91F" w14:textId="482F9B9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AA8FED1" w14:textId="6570460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04468A1" w14:textId="1F3C069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B6E8DA7" w14:textId="5CD491B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B3D1D1B" w14:textId="61E7C7D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2926A14" w14:textId="13E973B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5FC4FDE" w14:textId="7E08342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B90BFE2" w14:textId="1BC68B4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B1DF879" w14:textId="71A6E13E"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7D21CB6" w14:textId="1225AD6D"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2A45B8A" w14:textId="71C1CA48"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658ACDB" w14:textId="4381F965"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2EBFA5E" w14:textId="4E370C29"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1F0B375" w14:textId="0F57080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A2131AD" w14:textId="18DCD2C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67B66BC" w14:textId="6A8E35D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720FD33" w14:textId="6CB553D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79E5FF4" w14:textId="035F842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1D3BF9F" w14:textId="025CB20B" w:rsidR="00087032" w:rsidRPr="00087032" w:rsidRDefault="00087032" w:rsidP="0085719D">
            <w:pPr>
              <w:spacing w:after="0" w:line="240" w:lineRule="auto"/>
              <w:jc w:val="center"/>
              <w:rPr>
                <w:rFonts w:ascii="Arial" w:eastAsia="Times New Roman" w:hAnsi="Arial" w:cs="Arial"/>
                <w:b/>
                <w:bCs/>
                <w:color w:val="000000"/>
              </w:rPr>
            </w:pPr>
          </w:p>
        </w:tc>
      </w:tr>
      <w:tr w:rsidR="00A21ED5" w:rsidRPr="00087032" w14:paraId="25ED2D1A" w14:textId="77777777" w:rsidTr="00A21ED5">
        <w:trPr>
          <w:gridAfter w:val="1"/>
          <w:trHeight w:val="6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10FDAC5E"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Diagramas UML – Casos de Uso</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ECA3AE8" w14:textId="3927117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F42CF4A" w14:textId="2AD6927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1173136" w14:textId="04BD0C7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1C7AA9A" w14:textId="6392E32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3E8A273" w14:textId="152221E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EACDAB5" w14:textId="597C15C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84F5627" w14:textId="085C523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6A8EE83" w14:textId="58CB5A3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9D2D0FC"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7A832A1" w14:textId="036679DF"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AAB3796" w14:textId="332A9F37"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5803AF3" w14:textId="3EB12A8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36264BA" w14:textId="2DBA1B1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0BF155A" w14:textId="57AF3B1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DA2F91C" w14:textId="7879EDF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03B71BB" w14:textId="78AB010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386BC25" w14:textId="4045A0BE"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2ECAD88" w14:textId="7E2B2B35"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CCA2F4A" w14:textId="3C6CE4AE"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38537DE" w14:textId="49E4DBC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8BD47F1" w14:textId="6BD0F06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07DD1F9" w14:textId="49A2C02F" w:rsidR="00087032" w:rsidRPr="00087032" w:rsidRDefault="00087032" w:rsidP="0085719D">
            <w:pPr>
              <w:spacing w:after="0" w:line="240" w:lineRule="auto"/>
              <w:jc w:val="center"/>
              <w:rPr>
                <w:rFonts w:ascii="Arial" w:eastAsia="Times New Roman" w:hAnsi="Arial" w:cs="Arial"/>
                <w:b/>
                <w:bCs/>
                <w:color w:val="000000"/>
              </w:rPr>
            </w:pPr>
          </w:p>
        </w:tc>
      </w:tr>
      <w:tr w:rsidR="00F570D0" w:rsidRPr="00087032" w14:paraId="52EC6F89" w14:textId="77777777" w:rsidTr="00A21ED5">
        <w:trPr>
          <w:gridAfter w:val="1"/>
          <w:trHeight w:val="6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16E80ACD"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Diagramas UML – Classes</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EF31178" w14:textId="03B3AA2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DF20EDF" w14:textId="1E93ADA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A315887" w14:textId="2278BEF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21E12E1" w14:textId="0D42325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6C7016E" w14:textId="3F92FB9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B8E9B93" w14:textId="04C9C51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8F31C3C"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18F0EB9" w14:textId="6939CF85"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834C2BE" w14:textId="0CDA333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B1FF6AD" w14:textId="29EBC17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44703DE" w14:textId="472FDEA1"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36C3E42" w14:textId="4811B8A5"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A9D1EF4" w14:textId="75BAFD61"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8B93A3A" w14:textId="101C229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4FB96C5" w14:textId="2268F44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2D3B2EC" w14:textId="2F6FD1F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E83D9C8" w14:textId="6FD77EF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346A386" w14:textId="392FDD4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7FC2BAA" w14:textId="7C496C5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023E662" w14:textId="27CF687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C4A1E55" w14:textId="5AE7125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27A8FD4" w14:textId="6DB86D06" w:rsidR="00087032" w:rsidRPr="00087032" w:rsidRDefault="00087032" w:rsidP="0085719D">
            <w:pPr>
              <w:spacing w:after="0" w:line="240" w:lineRule="auto"/>
              <w:jc w:val="center"/>
              <w:rPr>
                <w:rFonts w:ascii="Arial" w:eastAsia="Times New Roman" w:hAnsi="Arial" w:cs="Arial"/>
                <w:b/>
                <w:bCs/>
                <w:color w:val="000000"/>
              </w:rPr>
            </w:pPr>
          </w:p>
        </w:tc>
      </w:tr>
      <w:tr w:rsidR="00A21ED5" w:rsidRPr="00087032" w14:paraId="3B38459F" w14:textId="77777777" w:rsidTr="00A21ED5">
        <w:trPr>
          <w:gridAfter w:val="1"/>
          <w:trHeight w:val="915"/>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537FCB76"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Diagramas UML – Estado</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8AD4EE6" w14:textId="573B66F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BB8B002" w14:textId="1CE98E8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745307D" w14:textId="470CF25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4621D9B" w14:textId="56B9904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3166FE5" w14:textId="27E1C99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ECF5A96" w14:textId="1C007E9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3D327C0" w14:textId="5A05A95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6A8C2DF" w14:textId="263F69A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348C1D8" w14:textId="69C59BE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9417DB2" w14:textId="5CFA3A5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07FE3D0" w14:textId="069D048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5538DB5" w14:textId="50C2AE1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1704F5E" w14:textId="579D916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CA1914D" w14:textId="52E00F9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D50341B" w14:textId="78C2A7E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8EBB078" w14:textId="5EB16FB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4DDE26E" w14:textId="58187F7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F4472F3" w14:textId="3EE0232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FFA97B6" w14:textId="37B2286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B9B0D3C" w14:textId="48C3B91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657BB33" w14:textId="17A0E63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EB54581" w14:textId="12ABFE82" w:rsidR="00087032" w:rsidRPr="00087032" w:rsidRDefault="00087032" w:rsidP="0085719D">
            <w:pPr>
              <w:spacing w:after="0" w:line="240" w:lineRule="auto"/>
              <w:jc w:val="center"/>
              <w:rPr>
                <w:rFonts w:ascii="Arial" w:eastAsia="Times New Roman" w:hAnsi="Arial" w:cs="Arial"/>
                <w:b/>
                <w:bCs/>
                <w:color w:val="000000"/>
              </w:rPr>
            </w:pPr>
          </w:p>
        </w:tc>
      </w:tr>
      <w:tr w:rsidR="00F570D0" w:rsidRPr="00087032" w14:paraId="383D051B" w14:textId="77777777" w:rsidTr="00A21ED5">
        <w:trPr>
          <w:gridAfter w:val="1"/>
          <w:trHeight w:val="6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78D3C3FE"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Apresentação e Entrega Parcial</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F12E24E" w14:textId="6B4F7BB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280AE11" w14:textId="634B22E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DA29306" w14:textId="5486F3E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0EF26A5" w14:textId="5848962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1AA5D23" w14:textId="73B6165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FC3CF58" w14:textId="2B83C0D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5F655AF" w14:textId="788A3C5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641F803" w14:textId="6A39CAF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BD451F8"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B5990DB"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616DB7A" w14:textId="462B6AC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5EEC0D2" w14:textId="0AAC050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3680889" w14:textId="0448870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91C5E36" w14:textId="6D70C99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05733EE" w14:textId="1AF2B2F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C70041B" w14:textId="6BC7C8F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05A6710" w14:textId="6A7506B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7308FD4" w14:textId="268F7ED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D0A88A4" w14:textId="6A00AD5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828C023" w14:textId="370753F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E5FE046" w14:textId="2F2C6D9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F2BA3F0" w14:textId="56750B4D" w:rsidR="00087032" w:rsidRPr="00087032" w:rsidRDefault="00087032" w:rsidP="0085719D">
            <w:pPr>
              <w:spacing w:after="0" w:line="240" w:lineRule="auto"/>
              <w:jc w:val="center"/>
              <w:rPr>
                <w:rFonts w:ascii="Arial" w:eastAsia="Times New Roman" w:hAnsi="Arial" w:cs="Arial"/>
                <w:b/>
                <w:bCs/>
                <w:color w:val="000000"/>
              </w:rPr>
            </w:pPr>
          </w:p>
        </w:tc>
      </w:tr>
      <w:tr w:rsidR="00F570D0" w:rsidRPr="00087032" w14:paraId="36CFE4A4" w14:textId="77777777" w:rsidTr="00A21ED5">
        <w:trPr>
          <w:gridAfter w:val="1"/>
          <w:trHeight w:val="6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17F9AB43" w14:textId="77777777" w:rsidR="00087032" w:rsidRPr="00087032" w:rsidRDefault="00087032" w:rsidP="00087032">
            <w:pPr>
              <w:spacing w:after="0" w:line="240" w:lineRule="auto"/>
              <w:rPr>
                <w:rFonts w:ascii="Arial" w:eastAsia="Times New Roman" w:hAnsi="Arial" w:cs="Arial"/>
                <w:b/>
                <w:bCs/>
                <w:i/>
                <w:iCs/>
                <w:color w:val="000000"/>
              </w:rPr>
            </w:pPr>
            <w:r w:rsidRPr="00087032">
              <w:rPr>
                <w:rFonts w:ascii="Arial" w:eastAsia="Times New Roman" w:hAnsi="Arial" w:cs="Arial"/>
                <w:b/>
                <w:bCs/>
                <w:i/>
                <w:iCs/>
                <w:color w:val="000000"/>
              </w:rPr>
              <w:t>2º Semestre</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02BE3A2" w14:textId="633F73D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EC8A3D5" w14:textId="144B19E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241DE06" w14:textId="202C975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3EF5622" w14:textId="69B7C7B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FC83AE8" w14:textId="4A74A34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F88A720" w14:textId="77A8835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8807674" w14:textId="16C3119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34D157C" w14:textId="5487CE0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F3E0B9E" w14:textId="78F72D5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A507081" w14:textId="3D93642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AF90955" w14:textId="60979320" w:rsidR="00087032" w:rsidRPr="00087032" w:rsidRDefault="00A21ED5"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EE8077A" w14:textId="5A9B3E2A" w:rsidR="00087032" w:rsidRPr="00087032" w:rsidRDefault="00A21ED5"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673A810" w14:textId="49D9BB04" w:rsidR="00087032" w:rsidRPr="00087032" w:rsidRDefault="00A21ED5"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E03585B" w14:textId="6C6BDB8C" w:rsidR="00087032" w:rsidRPr="00087032" w:rsidRDefault="00A21ED5"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161A680" w14:textId="10898EB2" w:rsidR="00087032" w:rsidRPr="00087032" w:rsidRDefault="00A21ED5"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A3D57AF" w14:textId="286C396F" w:rsidR="00087032" w:rsidRPr="00087032" w:rsidRDefault="00A21ED5"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E59D6F4" w14:textId="06592810" w:rsidR="00087032" w:rsidRPr="00087032" w:rsidRDefault="00A21ED5"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7980436" w14:textId="6430F6D6" w:rsidR="00087032" w:rsidRPr="00087032" w:rsidRDefault="00A21ED5"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DE686F4" w14:textId="7005AEB4" w:rsidR="00087032" w:rsidRPr="00087032" w:rsidRDefault="00A21ED5"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FD3F185" w14:textId="353247D4" w:rsidR="00087032" w:rsidRPr="00087032" w:rsidRDefault="00A21ED5"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0E53B9A" w14:textId="686876F9" w:rsidR="00087032" w:rsidRPr="00087032" w:rsidRDefault="00A21ED5"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52C7D4E" w14:textId="3EBA40A9" w:rsidR="00087032" w:rsidRPr="00087032" w:rsidRDefault="00A21ED5"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r>
      <w:tr w:rsidR="00F570D0" w:rsidRPr="00087032" w14:paraId="29AC6CBF" w14:textId="77777777" w:rsidTr="00A21ED5">
        <w:trPr>
          <w:gridAfter w:val="1"/>
          <w:trHeight w:val="615"/>
        </w:trPr>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6083301B"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Pesquisa_03</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23D9756B" w14:textId="37868D4A"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687A5C24" w14:textId="3FE71D36"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392DBBDA" w14:textId="2058657B"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2A8C6DD1" w14:textId="7A39D062"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685DB9AC" w14:textId="16FC425B"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6EA8F803" w14:textId="668A4F2F"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633F86F2" w14:textId="630CABC4"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1728D57F" w14:textId="78267B68"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14932BFA" w14:textId="775932A0"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6D0ACA31" w14:textId="33F8090E"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51FBB8BB" w14:textId="4D802B56"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40EAAC62" w14:textId="490B667F"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05E40C43"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18B725F5" w14:textId="5567F153"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4537E3A6" w14:textId="0FA1D92B"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0C252143" w14:textId="4F14FC32"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0779C589" w14:textId="731BDF21"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659BC31A" w14:textId="0F4BF472"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2398AE57" w14:textId="6FED6BD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3364F6AE" w14:textId="024EFA51"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43583818" w14:textId="2AE5956C"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2A6CC41E" w14:textId="44A21938" w:rsidR="00087032" w:rsidRPr="00087032" w:rsidRDefault="00087032" w:rsidP="0085719D">
            <w:pPr>
              <w:spacing w:after="0" w:line="240" w:lineRule="auto"/>
              <w:jc w:val="center"/>
              <w:rPr>
                <w:rFonts w:ascii="Arial" w:eastAsia="Times New Roman" w:hAnsi="Arial" w:cs="Arial"/>
                <w:b/>
                <w:bCs/>
                <w:color w:val="000000"/>
              </w:rPr>
            </w:pPr>
          </w:p>
        </w:tc>
      </w:tr>
      <w:tr w:rsidR="00A21ED5" w:rsidRPr="00087032" w14:paraId="4F206E08" w14:textId="77777777" w:rsidTr="00A21ED5">
        <w:trPr>
          <w:trHeight w:val="630"/>
        </w:trPr>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56D4978E" w14:textId="77777777" w:rsidR="00087032" w:rsidRPr="00087032" w:rsidRDefault="00087032" w:rsidP="00087032">
            <w:pPr>
              <w:spacing w:after="0" w:line="240" w:lineRule="auto"/>
              <w:rPr>
                <w:rFonts w:ascii="Arial" w:eastAsia="Times New Roman" w:hAnsi="Arial" w:cs="Arial"/>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34C6F6F5"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4FFCDCB6"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32AC0570"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0C5972EE"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5E9AD4BF"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74E09DBE"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6810739D"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5A3035F6"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0692F5BD"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4EE9FF31"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01EFE919"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6BCE25F1"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5E9281CB"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358A213D"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0F29E87F"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55C9009D"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1B2974E2"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2075C085"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60676D8E"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7AE2C61C"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68D72518"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20B6EC8D"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nil"/>
              <w:right w:val="nil"/>
            </w:tcBorders>
            <w:shd w:val="clear" w:color="auto" w:fill="auto"/>
            <w:noWrap/>
            <w:vAlign w:val="bottom"/>
            <w:hideMark/>
          </w:tcPr>
          <w:p w14:paraId="249DA71B" w14:textId="77777777" w:rsidR="00087032" w:rsidRPr="00087032" w:rsidRDefault="00087032" w:rsidP="00087032">
            <w:pPr>
              <w:spacing w:after="0" w:line="240" w:lineRule="auto"/>
              <w:jc w:val="center"/>
              <w:rPr>
                <w:rFonts w:ascii="Arial" w:eastAsia="Times New Roman" w:hAnsi="Arial" w:cs="Arial"/>
                <w:b/>
                <w:bCs/>
                <w:color w:val="000000"/>
              </w:rPr>
            </w:pPr>
          </w:p>
        </w:tc>
      </w:tr>
      <w:tr w:rsidR="00F570D0" w:rsidRPr="00087032" w14:paraId="2C99185A" w14:textId="77777777" w:rsidTr="00A21ED5">
        <w:trPr>
          <w:trHeight w:val="615"/>
        </w:trPr>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2A29FDBA"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Referencial Teórico – Continuação</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27F793BA" w14:textId="19AE40AE"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5FEB012A" w14:textId="4CF403B0"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559883BF" w14:textId="483E64C8"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570307E8" w14:textId="1CAD3170"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2A534119" w14:textId="3B4E54ED"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56F5328C" w14:textId="471CEDA0"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17A1163B" w14:textId="3BD4F1AF"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19DE8218" w14:textId="7348A941"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08319017" w14:textId="459204EB"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70716CC3" w14:textId="0DD39134"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4A666DB3" w14:textId="0876259A"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568B456A" w14:textId="378D30C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37F2E819" w14:textId="3763C98D"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7CBED2D5" w14:textId="2A36CD66"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3FAB27B8" w14:textId="009FC108"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241F9EE1" w14:textId="0BBD0363"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6C1ED9D4" w14:textId="6D379846"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76978DC7" w14:textId="08D99A53"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2F26FD8F" w14:textId="1F0218C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05DA30F1" w14:textId="2E7D4DBB"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1E9446CC" w14:textId="181BC4B2"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val="restart"/>
            <w:tcBorders>
              <w:top w:val="nil"/>
              <w:left w:val="single" w:sz="8" w:space="0" w:color="000000"/>
              <w:bottom w:val="single" w:sz="8" w:space="0" w:color="000000"/>
              <w:right w:val="single" w:sz="8" w:space="0" w:color="000000"/>
            </w:tcBorders>
            <w:shd w:val="clear" w:color="auto" w:fill="FFFFFF" w:themeFill="background1"/>
            <w:vAlign w:val="center"/>
            <w:hideMark/>
          </w:tcPr>
          <w:p w14:paraId="396CD142" w14:textId="7C559842" w:rsidR="00087032" w:rsidRPr="00087032" w:rsidRDefault="00087032" w:rsidP="0085719D">
            <w:pPr>
              <w:spacing w:after="0" w:line="240" w:lineRule="auto"/>
              <w:jc w:val="center"/>
              <w:rPr>
                <w:rFonts w:ascii="Arial" w:eastAsia="Times New Roman" w:hAnsi="Arial" w:cs="Arial"/>
                <w:b/>
                <w:bCs/>
                <w:color w:val="000000"/>
              </w:rPr>
            </w:pPr>
          </w:p>
        </w:tc>
        <w:tc>
          <w:tcPr>
            <w:tcW w:w="0" w:type="auto"/>
            <w:vAlign w:val="center"/>
            <w:hideMark/>
          </w:tcPr>
          <w:p w14:paraId="1EA49FF4" w14:textId="77777777" w:rsidR="00087032" w:rsidRPr="00087032" w:rsidRDefault="00087032" w:rsidP="00087032">
            <w:pPr>
              <w:spacing w:after="0" w:line="240" w:lineRule="auto"/>
              <w:rPr>
                <w:rFonts w:ascii="Times New Roman" w:eastAsia="Times New Roman" w:hAnsi="Times New Roman" w:cs="Times New Roman"/>
                <w:sz w:val="20"/>
                <w:szCs w:val="20"/>
              </w:rPr>
            </w:pPr>
          </w:p>
        </w:tc>
      </w:tr>
      <w:tr w:rsidR="00A21ED5" w:rsidRPr="00087032" w14:paraId="3E1077E4" w14:textId="77777777" w:rsidTr="00A21ED5">
        <w:trPr>
          <w:trHeight w:val="630"/>
        </w:trPr>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0847FDD4" w14:textId="77777777" w:rsidR="00087032" w:rsidRPr="00087032" w:rsidRDefault="00087032" w:rsidP="00087032">
            <w:pPr>
              <w:spacing w:after="0" w:line="240" w:lineRule="auto"/>
              <w:rPr>
                <w:rFonts w:ascii="Arial" w:eastAsia="Times New Roman" w:hAnsi="Arial" w:cs="Arial"/>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4CE16C48"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7F03DDD2"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5261AF0F"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0885B057"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0BCA9D93"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770BCB11"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1A7A53FF"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61F52B30"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1586AA34"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6A3C5798"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27F93FBB"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200EB6C9"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6F870C4B"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2AEF79D5"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4021991A"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63FB412D"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3900472C"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5AB72512"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3F160552"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4AD6F634"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33AFF372"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shd w:val="clear" w:color="auto" w:fill="FFFFFF" w:themeFill="background1"/>
            <w:vAlign w:val="center"/>
            <w:hideMark/>
          </w:tcPr>
          <w:p w14:paraId="001B2BFE" w14:textId="7777777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nil"/>
              <w:right w:val="nil"/>
            </w:tcBorders>
            <w:shd w:val="clear" w:color="auto" w:fill="auto"/>
            <w:noWrap/>
            <w:vAlign w:val="bottom"/>
            <w:hideMark/>
          </w:tcPr>
          <w:p w14:paraId="2D735F01" w14:textId="77777777" w:rsidR="00087032" w:rsidRPr="00087032" w:rsidRDefault="00087032" w:rsidP="00087032">
            <w:pPr>
              <w:spacing w:after="0" w:line="240" w:lineRule="auto"/>
              <w:jc w:val="center"/>
              <w:rPr>
                <w:rFonts w:ascii="Arial" w:eastAsia="Times New Roman" w:hAnsi="Arial" w:cs="Arial"/>
                <w:b/>
                <w:bCs/>
                <w:color w:val="000000"/>
              </w:rPr>
            </w:pPr>
          </w:p>
        </w:tc>
      </w:tr>
      <w:tr w:rsidR="00A21ED5" w:rsidRPr="00087032" w14:paraId="323F89F3" w14:textId="77777777" w:rsidTr="00A21ED5">
        <w:trPr>
          <w:trHeight w:val="6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18D4357B"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Codificação (Planejamento)</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0146662" w14:textId="7ABF13A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9A88801" w14:textId="0F61313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176765D" w14:textId="1EA95B6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8A7AC1F"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382EF09"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1191AF1" w14:textId="62244B2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B2B4DF7" w14:textId="2563A44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75AE257" w14:textId="7AA22FD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4A9C7DF" w14:textId="3B11B16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0658C8E" w14:textId="30CFB11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2CDF590" w14:textId="2AC9455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2523DDA" w14:textId="0676558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81B91F0" w14:textId="04BCE37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4BA7171" w14:textId="5D6FB6A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F9ED0F2" w14:textId="21C0189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AC2A609" w14:textId="617D0BF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868841C" w14:textId="1541B14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CA0DBAC" w14:textId="143B4F8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218237C" w14:textId="4267D51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3162943" w14:textId="24670A1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439A152" w14:textId="1FFB887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1EE8030" w14:textId="0FAF5B8F" w:rsidR="00087032" w:rsidRPr="00087032" w:rsidRDefault="00087032" w:rsidP="0085719D">
            <w:pPr>
              <w:spacing w:after="0" w:line="240" w:lineRule="auto"/>
              <w:jc w:val="center"/>
              <w:rPr>
                <w:rFonts w:ascii="Arial" w:eastAsia="Times New Roman" w:hAnsi="Arial" w:cs="Arial"/>
                <w:b/>
                <w:bCs/>
                <w:color w:val="000000"/>
              </w:rPr>
            </w:pPr>
          </w:p>
        </w:tc>
        <w:tc>
          <w:tcPr>
            <w:tcW w:w="0" w:type="auto"/>
            <w:vAlign w:val="center"/>
            <w:hideMark/>
          </w:tcPr>
          <w:p w14:paraId="25B88127" w14:textId="77777777" w:rsidR="00087032" w:rsidRPr="00087032" w:rsidRDefault="00087032" w:rsidP="00087032">
            <w:pPr>
              <w:spacing w:after="0" w:line="240" w:lineRule="auto"/>
              <w:rPr>
                <w:rFonts w:ascii="Times New Roman" w:eastAsia="Times New Roman" w:hAnsi="Times New Roman" w:cs="Times New Roman"/>
                <w:sz w:val="20"/>
                <w:szCs w:val="20"/>
              </w:rPr>
            </w:pPr>
          </w:p>
        </w:tc>
      </w:tr>
      <w:tr w:rsidR="00F570D0" w:rsidRPr="00087032" w14:paraId="7E90AE22" w14:textId="77777777" w:rsidTr="00A21ED5">
        <w:trPr>
          <w:trHeight w:val="6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4A9C0A21"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Codificação (Implementação)</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F3D63D3" w14:textId="5558290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12B70EA" w14:textId="322A041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A97A3FE" w14:textId="10EB184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67AF8B9"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6A4CCE9"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B5602A6"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DB08BC0"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8EDF860"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C5E5A7B"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AC21831"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3270538" w14:textId="41D5A43F"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AFFDABD" w14:textId="16AE152F"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4772A48" w14:textId="58C5DA50"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A9DB74E" w14:textId="2D0CFB86"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F8E0DE7" w14:textId="0C4ED550"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7B841EB" w14:textId="2A67E069"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2C59689" w14:textId="17B4EF1A"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12CC828" w14:textId="2386D18B"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E077DD2" w14:textId="36440C2B"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072D295" w14:textId="79FF7B4E"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0056A2E" w14:textId="6C011483"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AC74E90" w14:textId="360B1C0B"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vAlign w:val="center"/>
            <w:hideMark/>
          </w:tcPr>
          <w:p w14:paraId="3B1DBAB6" w14:textId="77777777" w:rsidR="00087032" w:rsidRPr="00087032" w:rsidRDefault="00087032" w:rsidP="00087032">
            <w:pPr>
              <w:spacing w:after="0" w:line="240" w:lineRule="auto"/>
              <w:rPr>
                <w:rFonts w:ascii="Times New Roman" w:eastAsia="Times New Roman" w:hAnsi="Times New Roman" w:cs="Times New Roman"/>
                <w:sz w:val="20"/>
                <w:szCs w:val="20"/>
              </w:rPr>
            </w:pPr>
          </w:p>
        </w:tc>
      </w:tr>
      <w:tr w:rsidR="00F570D0" w:rsidRPr="00087032" w14:paraId="7C9BE2DB" w14:textId="77777777" w:rsidTr="00A21ED5">
        <w:trPr>
          <w:trHeight w:val="9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0F753C46"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Teste – Aplicação</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F960EE4" w14:textId="5F5D033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AC602EA" w14:textId="0E5110A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96AACC9" w14:textId="56F7941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C739CCC" w14:textId="72F8A7D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A5308AA" w14:textId="484AF3F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E803154" w14:textId="7E7EFC8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6F15FF9" w14:textId="68AA11F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4FBA20F" w14:textId="5F81266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484E1AE" w14:textId="78AAEAD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8D2ADF2" w14:textId="4FFF7D5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567FFAB" w14:textId="1778409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1C82C66" w14:textId="2259F03D"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75C0079" w14:textId="20AC18C9"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F8AFD5E" w14:textId="304CF518"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226F011" w14:textId="34F5ADBE"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AD48BC0" w14:textId="25B003D2"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7021AD7" w14:textId="2056C71A"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6CC9EFF" w14:textId="46BF9056"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2FC5DE5" w14:textId="4412431D"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6AB2269" w14:textId="58D6709D"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E53F8AC" w14:textId="382E7FD5"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677D937" w14:textId="29E68457"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vAlign w:val="center"/>
            <w:hideMark/>
          </w:tcPr>
          <w:p w14:paraId="6ED50133" w14:textId="77777777" w:rsidR="00087032" w:rsidRPr="00087032" w:rsidRDefault="00087032" w:rsidP="00087032">
            <w:pPr>
              <w:spacing w:after="0" w:line="240" w:lineRule="auto"/>
              <w:rPr>
                <w:rFonts w:ascii="Times New Roman" w:eastAsia="Times New Roman" w:hAnsi="Times New Roman" w:cs="Times New Roman"/>
                <w:sz w:val="20"/>
                <w:szCs w:val="20"/>
              </w:rPr>
            </w:pPr>
          </w:p>
        </w:tc>
      </w:tr>
      <w:tr w:rsidR="00F570D0" w:rsidRPr="00087032" w14:paraId="29DE9D18" w14:textId="77777777" w:rsidTr="00A21ED5">
        <w:trPr>
          <w:trHeight w:val="6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035AE9F7"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lastRenderedPageBreak/>
              <w:t>Teste – Documentação</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1CE6CB1" w14:textId="69BCC69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72C9279" w14:textId="0A1B9EC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3FC1370" w14:textId="60A7A8F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8825D51" w14:textId="1B09CFB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C42DE05" w14:textId="6271897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C4C2760" w14:textId="38B3CE6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08F8B9B" w14:textId="65034C3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DEB8B5B" w14:textId="61F73C46"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04DF7ED" w14:textId="4142976A"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A2D1F15" w14:textId="137FE66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00E3641" w14:textId="2CB6D2D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C443C58" w14:textId="7CC3384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0CBE8FE" w14:textId="22712B12"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9B616D6" w14:textId="21D16FB1"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9970348" w14:textId="75E3D5B9"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165BE98" w14:textId="043AFFE9"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74D941B" w14:textId="2DF95681"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6377CD7" w14:textId="541358A6"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9BD2450" w14:textId="191E1DC0"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826F398" w14:textId="7681BFB5"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95BE297" w14:textId="46BEABF8" w:rsidR="00087032" w:rsidRPr="00087032" w:rsidRDefault="0085719D"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510828F" w14:textId="5BFB03C4" w:rsidR="00087032" w:rsidRPr="00087032" w:rsidRDefault="00087032" w:rsidP="0085719D">
            <w:pPr>
              <w:spacing w:after="0" w:line="240" w:lineRule="auto"/>
              <w:jc w:val="center"/>
              <w:rPr>
                <w:rFonts w:ascii="Arial" w:eastAsia="Times New Roman" w:hAnsi="Arial" w:cs="Arial"/>
                <w:b/>
                <w:bCs/>
                <w:color w:val="000000"/>
              </w:rPr>
            </w:pPr>
          </w:p>
        </w:tc>
        <w:tc>
          <w:tcPr>
            <w:tcW w:w="0" w:type="auto"/>
            <w:vAlign w:val="center"/>
            <w:hideMark/>
          </w:tcPr>
          <w:p w14:paraId="156DA1A3" w14:textId="77777777" w:rsidR="00087032" w:rsidRPr="00087032" w:rsidRDefault="00087032" w:rsidP="00087032">
            <w:pPr>
              <w:spacing w:after="0" w:line="240" w:lineRule="auto"/>
              <w:rPr>
                <w:rFonts w:ascii="Times New Roman" w:eastAsia="Times New Roman" w:hAnsi="Times New Roman" w:cs="Times New Roman"/>
                <w:sz w:val="20"/>
                <w:szCs w:val="20"/>
              </w:rPr>
            </w:pPr>
          </w:p>
        </w:tc>
      </w:tr>
      <w:tr w:rsidR="00F570D0" w:rsidRPr="00087032" w14:paraId="6D527A61" w14:textId="77777777" w:rsidTr="00A21ED5">
        <w:trPr>
          <w:trHeight w:val="9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5C3D6201"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Apresentação e Entrega Parcial</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9E5BAB9" w14:textId="47CC594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D39166F" w14:textId="058917C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21E8840" w14:textId="7761650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85DD69D" w14:textId="6E6EECC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2FF3D4C" w14:textId="307D8F2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4DF549D" w14:textId="5BE928A0"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6BDFA3B" w14:textId="1AC8661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1357231" w14:textId="1500F2F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A6A8396" w14:textId="6074F40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346FDC3" w14:textId="01C34AC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5820DBE" w14:textId="3C19572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955D4B7" w14:textId="3331C50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CCE4E25" w14:textId="17611F3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19896DE" w14:textId="03F79A9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5E089AE" w14:textId="4CF22DE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20EB98B" w14:textId="01D7E6B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9F0E177" w14:textId="6876D2E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9064F26" w14:textId="52BAAE4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2173222" w14:textId="5EBBE12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EEB0737" w14:textId="68B9C1C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98079AF" w14:textId="2DC38021" w:rsidR="00087032" w:rsidRPr="00087032" w:rsidRDefault="007707CA"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0C90AF7" w14:textId="099BF48F" w:rsidR="00087032" w:rsidRPr="00087032" w:rsidRDefault="007707CA"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vAlign w:val="center"/>
            <w:hideMark/>
          </w:tcPr>
          <w:p w14:paraId="0BB657C9" w14:textId="77777777" w:rsidR="00087032" w:rsidRPr="00087032" w:rsidRDefault="00087032" w:rsidP="00087032">
            <w:pPr>
              <w:spacing w:after="0" w:line="240" w:lineRule="auto"/>
              <w:rPr>
                <w:rFonts w:ascii="Times New Roman" w:eastAsia="Times New Roman" w:hAnsi="Times New Roman" w:cs="Times New Roman"/>
                <w:sz w:val="20"/>
                <w:szCs w:val="20"/>
              </w:rPr>
            </w:pPr>
          </w:p>
        </w:tc>
      </w:tr>
      <w:tr w:rsidR="00F570D0" w:rsidRPr="00087032" w14:paraId="670D9006" w14:textId="77777777" w:rsidTr="00A21ED5">
        <w:trPr>
          <w:trHeight w:val="6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102DDC91"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Apresentação e Entrega Final</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A736DEF" w14:textId="139226B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94D39B3" w14:textId="68E35C1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2AB53A2" w14:textId="754FFD7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1B42BE4" w14:textId="18BBEA1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804B2F4" w14:textId="7C114EB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7520E7C" w14:textId="3F06EB0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2028EB5" w14:textId="077325E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7295932" w14:textId="6782489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84FA9C9" w14:textId="0C27A6B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3314D9A" w14:textId="6834915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57ACEA9" w14:textId="43B90AB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356E855" w14:textId="2CDD640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81BF4E6" w14:textId="44532DF2"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38EE43B" w14:textId="461668BE"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BD6B2FA" w14:textId="64BD13F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69D114B" w14:textId="44B3EDD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2AD1002" w14:textId="45B8BF7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44C0B8B" w14:textId="5B95974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463C624" w14:textId="2B18D7C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2B5031C" w14:textId="52B7CCD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5450D34" w14:textId="73E2DED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5188165" w14:textId="3ABF279E" w:rsidR="00087032" w:rsidRPr="00087032" w:rsidRDefault="007707CA" w:rsidP="0085719D">
            <w:pPr>
              <w:spacing w:after="0" w:line="240" w:lineRule="auto"/>
              <w:jc w:val="center"/>
              <w:rPr>
                <w:rFonts w:ascii="Arial" w:eastAsia="Times New Roman" w:hAnsi="Arial" w:cs="Arial"/>
                <w:b/>
                <w:bCs/>
                <w:color w:val="000000"/>
              </w:rPr>
            </w:pPr>
            <w:r>
              <w:rPr>
                <w:rFonts w:ascii="Arial" w:eastAsia="Times New Roman" w:hAnsi="Arial" w:cs="Arial"/>
                <w:b/>
                <w:bCs/>
                <w:color w:val="000000"/>
              </w:rPr>
              <w:t>X</w:t>
            </w:r>
          </w:p>
        </w:tc>
        <w:tc>
          <w:tcPr>
            <w:tcW w:w="0" w:type="auto"/>
            <w:vAlign w:val="center"/>
            <w:hideMark/>
          </w:tcPr>
          <w:p w14:paraId="4828FA0D" w14:textId="77777777" w:rsidR="00087032" w:rsidRPr="00087032" w:rsidRDefault="00087032" w:rsidP="00087032">
            <w:pPr>
              <w:spacing w:after="0" w:line="240" w:lineRule="auto"/>
              <w:rPr>
                <w:rFonts w:ascii="Times New Roman" w:eastAsia="Times New Roman" w:hAnsi="Times New Roman" w:cs="Times New Roman"/>
                <w:sz w:val="20"/>
                <w:szCs w:val="20"/>
              </w:rPr>
            </w:pPr>
          </w:p>
        </w:tc>
      </w:tr>
      <w:tr w:rsidR="00F570D0" w:rsidRPr="00087032" w14:paraId="225FC397" w14:textId="77777777" w:rsidTr="00A21ED5">
        <w:trPr>
          <w:trHeight w:val="630"/>
        </w:trPr>
        <w:tc>
          <w:tcPr>
            <w:tcW w:w="0" w:type="auto"/>
            <w:tcBorders>
              <w:top w:val="nil"/>
              <w:left w:val="single" w:sz="8" w:space="0" w:color="000000"/>
              <w:bottom w:val="single" w:sz="8" w:space="0" w:color="000000"/>
              <w:right w:val="single" w:sz="8" w:space="0" w:color="000000"/>
            </w:tcBorders>
            <w:shd w:val="clear" w:color="auto" w:fill="FFFFFF" w:themeFill="background1"/>
            <w:vAlign w:val="center"/>
            <w:hideMark/>
          </w:tcPr>
          <w:p w14:paraId="0E5B2514"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Recuperação</w:t>
            </w: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9AA1D25" w14:textId="7D7A299D"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E2D0D13" w14:textId="529B6F9C"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15B7CAD" w14:textId="30158C0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DCACC8B" w14:textId="45A92ED9"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815C637" w14:textId="067719E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6661FE06" w14:textId="222A131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585B2869" w14:textId="432BB84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C2A2421" w14:textId="7F48F12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37B8D39D" w14:textId="2C5846F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89B0EC4" w14:textId="51A6B3C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F926225" w14:textId="034B37BB"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DCC29B1" w14:textId="77A5A605"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C6835B5" w14:textId="28DF0AA7"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4E12265" w14:textId="0FA86464"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1BF134AA" w14:textId="4A1FFAE3"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F7E2B89" w14:textId="47E8B6E6"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658EF13" w14:textId="45BD66A1"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4CD8909B" w14:textId="0E16F67F"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B3068F2" w14:textId="21FB2EF8"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7B36CF32" w14:textId="3C45A8D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00B7B5B7" w14:textId="7DE5E4DA" w:rsidR="00087032" w:rsidRPr="00087032" w:rsidRDefault="00087032" w:rsidP="0085719D">
            <w:pPr>
              <w:spacing w:after="0" w:line="240" w:lineRule="auto"/>
              <w:jc w:val="center"/>
              <w:rPr>
                <w:rFonts w:ascii="Arial" w:eastAsia="Times New Roman" w:hAnsi="Arial" w:cs="Arial"/>
                <w:b/>
                <w:bCs/>
                <w:color w:val="000000"/>
              </w:rPr>
            </w:pPr>
          </w:p>
        </w:tc>
        <w:tc>
          <w:tcPr>
            <w:tcW w:w="0" w:type="auto"/>
            <w:tcBorders>
              <w:top w:val="nil"/>
              <w:left w:val="nil"/>
              <w:bottom w:val="single" w:sz="8" w:space="0" w:color="000000"/>
              <w:right w:val="single" w:sz="8" w:space="0" w:color="000000"/>
            </w:tcBorders>
            <w:shd w:val="clear" w:color="auto" w:fill="FFFFFF" w:themeFill="background1"/>
            <w:vAlign w:val="center"/>
            <w:hideMark/>
          </w:tcPr>
          <w:p w14:paraId="22C2ED65" w14:textId="77777777" w:rsidR="00087032" w:rsidRPr="00087032" w:rsidRDefault="00087032" w:rsidP="0085719D">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vAlign w:val="center"/>
            <w:hideMark/>
          </w:tcPr>
          <w:p w14:paraId="2B1A1336" w14:textId="77777777" w:rsidR="00087032" w:rsidRPr="00087032" w:rsidRDefault="00087032" w:rsidP="00577BEE">
            <w:pPr>
              <w:keepNext/>
              <w:spacing w:after="0" w:line="240" w:lineRule="auto"/>
              <w:rPr>
                <w:rFonts w:ascii="Times New Roman" w:eastAsia="Times New Roman" w:hAnsi="Times New Roman" w:cs="Times New Roman"/>
                <w:sz w:val="20"/>
                <w:szCs w:val="20"/>
              </w:rPr>
            </w:pPr>
          </w:p>
        </w:tc>
      </w:tr>
    </w:tbl>
    <w:p w14:paraId="7D2C6EA7" w14:textId="22BA90F0" w:rsidR="00087032" w:rsidRPr="00577BEE" w:rsidRDefault="00577BEE" w:rsidP="00577BEE">
      <w:pPr>
        <w:pStyle w:val="Legenda"/>
        <w:rPr>
          <w:rFonts w:cs="Arial"/>
        </w:rPr>
      </w:pPr>
      <w:bookmarkStart w:id="28" w:name="_Toc152342415"/>
      <w:r w:rsidRPr="00577BEE">
        <w:rPr>
          <w:rFonts w:cs="Arial"/>
        </w:rPr>
        <w:t xml:space="preserve">Tabela </w:t>
      </w:r>
      <w:r w:rsidRPr="00577BEE">
        <w:rPr>
          <w:rFonts w:cs="Arial"/>
        </w:rPr>
        <w:fldChar w:fldCharType="begin"/>
      </w:r>
      <w:r w:rsidRPr="00577BEE">
        <w:rPr>
          <w:rFonts w:cs="Arial"/>
        </w:rPr>
        <w:instrText xml:space="preserve"> SEQ Tabela \* ARABIC </w:instrText>
      </w:r>
      <w:r w:rsidRPr="00577BEE">
        <w:rPr>
          <w:rFonts w:cs="Arial"/>
        </w:rPr>
        <w:fldChar w:fldCharType="separate"/>
      </w:r>
      <w:r w:rsidR="007D38BC">
        <w:rPr>
          <w:rFonts w:cs="Arial"/>
          <w:noProof/>
        </w:rPr>
        <w:t>9</w:t>
      </w:r>
      <w:r w:rsidRPr="00577BEE">
        <w:rPr>
          <w:rFonts w:cs="Arial"/>
        </w:rPr>
        <w:fldChar w:fldCharType="end"/>
      </w:r>
      <w:r w:rsidRPr="00577BEE">
        <w:rPr>
          <w:rFonts w:cs="Arial"/>
        </w:rPr>
        <w:t xml:space="preserve"> - Fonte: Próprio grupo responsável por este projeto</w:t>
      </w:r>
      <w:bookmarkEnd w:id="28"/>
    </w:p>
    <w:p w14:paraId="0CB763E5" w14:textId="77777777" w:rsidR="001F3BE4" w:rsidRDefault="00E74CBC" w:rsidP="008C1304">
      <w:pPr>
        <w:pStyle w:val="TituloSecundrio"/>
      </w:pPr>
      <w:bookmarkStart w:id="29" w:name="_Toc152533240"/>
      <w:r>
        <w:t>Diagrama UML</w:t>
      </w:r>
      <w:bookmarkEnd w:id="29"/>
    </w:p>
    <w:p w14:paraId="728001A9" w14:textId="77777777" w:rsidR="001F3BE4" w:rsidRDefault="00E74CBC">
      <w:pPr>
        <w:spacing w:line="360" w:lineRule="auto"/>
        <w:ind w:firstLine="709"/>
        <w:jc w:val="both"/>
        <w:rPr>
          <w:rFonts w:ascii="Arial" w:eastAsia="Arial" w:hAnsi="Arial" w:cs="Arial"/>
          <w:sz w:val="24"/>
          <w:szCs w:val="24"/>
        </w:rPr>
      </w:pPr>
      <w:r>
        <w:rPr>
          <w:rFonts w:ascii="Arial" w:eastAsia="Arial" w:hAnsi="Arial" w:cs="Arial"/>
          <w:sz w:val="24"/>
          <w:szCs w:val="24"/>
        </w:rPr>
        <w:t>Os Diagramas de Modelagem Unificada (UML) é uma linguagem visual que utilizamos para descrever, analisar, projetar e documentar os nossos sistemas de software em diagramas. Ela nos permitiu que os construíssemos conceitos complexos de forma clara e precisa.</w:t>
      </w:r>
    </w:p>
    <w:p w14:paraId="6A4B624E" w14:textId="6BDB554B" w:rsidR="00577BEE" w:rsidRDefault="00E74CBC" w:rsidP="008C1304">
      <w:pPr>
        <w:pStyle w:val="TitulosTercirios"/>
        <w:ind w:left="709" w:hanging="709"/>
      </w:pPr>
      <w:bookmarkStart w:id="30" w:name="_Toc152533241"/>
      <w:r>
        <w:t>Casos de Uso</w:t>
      </w:r>
      <w:bookmarkEnd w:id="30"/>
    </w:p>
    <w:p w14:paraId="3AC2BAA8" w14:textId="35842C9D" w:rsidR="001F72DD" w:rsidRPr="001B14F4" w:rsidRDefault="001B14F4">
      <w:pPr>
        <w:spacing w:line="360" w:lineRule="auto"/>
        <w:ind w:firstLine="709"/>
        <w:jc w:val="both"/>
        <w:rPr>
          <w:rFonts w:ascii="Arial" w:eastAsia="Arial" w:hAnsi="Arial" w:cs="Arial"/>
          <w:sz w:val="24"/>
          <w:szCs w:val="24"/>
        </w:rPr>
      </w:pPr>
      <w:r>
        <w:rPr>
          <w:rFonts w:ascii="Arial" w:eastAsia="Arial" w:hAnsi="Arial" w:cs="Arial"/>
          <w:sz w:val="24"/>
          <w:szCs w:val="24"/>
        </w:rPr>
        <w:t xml:space="preserve">Conforme a documentação oficial da </w:t>
      </w:r>
      <w:r w:rsidRPr="001B14F4">
        <w:rPr>
          <w:rFonts w:ascii="Arial" w:eastAsia="Arial" w:hAnsi="Arial" w:cs="Arial"/>
          <w:sz w:val="24"/>
          <w:szCs w:val="24"/>
        </w:rPr>
        <w:t xml:space="preserve">IBM </w:t>
      </w:r>
      <w:r w:rsidRPr="001B14F4">
        <w:rPr>
          <w:rFonts w:ascii="Arial" w:eastAsia="Arial" w:hAnsi="Arial" w:cs="Arial"/>
          <w:i/>
          <w:iCs/>
          <w:sz w:val="24"/>
          <w:szCs w:val="24"/>
        </w:rPr>
        <w:t>(International Business Machines)</w:t>
      </w:r>
      <w:r>
        <w:rPr>
          <w:rFonts w:ascii="Arial" w:eastAsia="Arial" w:hAnsi="Arial" w:cs="Arial"/>
          <w:sz w:val="24"/>
          <w:szCs w:val="24"/>
        </w:rPr>
        <w:t xml:space="preserve">, os </w:t>
      </w:r>
      <w:r w:rsidRPr="001B14F4">
        <w:rPr>
          <w:rFonts w:ascii="Arial" w:eastAsia="Arial" w:hAnsi="Arial" w:cs="Arial"/>
          <w:sz w:val="24"/>
          <w:szCs w:val="24"/>
        </w:rPr>
        <w:t>diagramas de casos de uso ilustram e definem o contexto e os requisitos de um sistema inteiro ou das partes importantes dele</w:t>
      </w:r>
      <w:r>
        <w:rPr>
          <w:rFonts w:ascii="Arial" w:eastAsia="Arial" w:hAnsi="Arial" w:cs="Arial"/>
          <w:sz w:val="24"/>
          <w:szCs w:val="24"/>
        </w:rPr>
        <w:t xml:space="preserve">.  Basicamente, </w:t>
      </w:r>
      <w:r w:rsidRPr="001B14F4">
        <w:rPr>
          <w:rFonts w:ascii="Arial" w:eastAsia="Arial" w:hAnsi="Arial" w:cs="Arial"/>
          <w:sz w:val="24"/>
          <w:szCs w:val="24"/>
        </w:rPr>
        <w:t xml:space="preserve">um caso de uso descreve uma função que um sistema desempenha para alcançar a meta do usuário. </w:t>
      </w:r>
      <w:r>
        <w:rPr>
          <w:rFonts w:ascii="Arial" w:eastAsia="Arial" w:hAnsi="Arial" w:cs="Arial"/>
          <w:sz w:val="24"/>
          <w:szCs w:val="24"/>
        </w:rPr>
        <w:t xml:space="preserve">O </w:t>
      </w:r>
      <w:r w:rsidRPr="001B14F4">
        <w:rPr>
          <w:rFonts w:ascii="Arial" w:eastAsia="Arial" w:hAnsi="Arial" w:cs="Arial"/>
          <w:sz w:val="24"/>
          <w:szCs w:val="24"/>
        </w:rPr>
        <w:t>caso de uso deve produzir um resultado observável que seja valioso para o usuário do sistema.</w:t>
      </w:r>
    </w:p>
    <w:p w14:paraId="2734C729" w14:textId="7279EFCC" w:rsidR="00457707" w:rsidRDefault="001B14F4" w:rsidP="001E2211">
      <w:pPr>
        <w:spacing w:line="360" w:lineRule="auto"/>
        <w:ind w:firstLine="709"/>
        <w:jc w:val="both"/>
        <w:rPr>
          <w:rFonts w:ascii="Arial" w:eastAsia="Arial" w:hAnsi="Arial" w:cs="Arial"/>
          <w:sz w:val="24"/>
          <w:szCs w:val="24"/>
        </w:rPr>
      </w:pPr>
      <w:r>
        <w:rPr>
          <w:rFonts w:ascii="Arial" w:eastAsia="Arial" w:hAnsi="Arial" w:cs="Arial"/>
          <w:sz w:val="24"/>
          <w:szCs w:val="24"/>
        </w:rPr>
        <w:t xml:space="preserve">Em </w:t>
      </w:r>
      <w:r w:rsidR="00E74CBC">
        <w:rPr>
          <w:rFonts w:ascii="Arial" w:eastAsia="Arial" w:hAnsi="Arial" w:cs="Arial"/>
          <w:sz w:val="24"/>
          <w:szCs w:val="24"/>
        </w:rPr>
        <w:t xml:space="preserve">nosso desenvolvimento, compreender as necessidades e os requisitos dos usuários foi uma etapa essencial para conseguirmos a criar os nossos sistemas com as respectivas propostas que queríamos ofereçam. Nesse contexto, o desenvolvimento dos diversos casos de uso nos ajudou a entender, as interações que seriam necessárias entre os usuários e o nosso sistema. </w:t>
      </w:r>
    </w:p>
    <w:p w14:paraId="4AF168AF" w14:textId="77777777" w:rsidR="00457707" w:rsidRDefault="00457707">
      <w:pPr>
        <w:rPr>
          <w:rFonts w:ascii="Arial" w:eastAsia="Arial" w:hAnsi="Arial" w:cs="Arial"/>
          <w:sz w:val="24"/>
          <w:szCs w:val="24"/>
        </w:rPr>
      </w:pPr>
      <w:r>
        <w:rPr>
          <w:rFonts w:ascii="Arial" w:eastAsia="Arial" w:hAnsi="Arial" w:cs="Arial"/>
          <w:sz w:val="24"/>
          <w:szCs w:val="24"/>
        </w:rPr>
        <w:br w:type="page"/>
      </w:r>
    </w:p>
    <w:p w14:paraId="4F61F7E1" w14:textId="5952386D" w:rsidR="00577BEE" w:rsidRPr="001E1F39" w:rsidRDefault="00577BEE" w:rsidP="001E1F39">
      <w:pPr>
        <w:pStyle w:val="Tabelaseafins"/>
      </w:pPr>
      <w:r w:rsidRPr="001E1F39">
        <w:lastRenderedPageBreak/>
        <w:t>Casos de Uso – Diagrama</w:t>
      </w:r>
    </w:p>
    <w:p w14:paraId="5B80D32B" w14:textId="47357178" w:rsidR="00577BEE" w:rsidRDefault="005D2B43" w:rsidP="001E1F39">
      <w:pPr>
        <w:pStyle w:val="Tabelaseafins"/>
        <w:numPr>
          <w:ilvl w:val="0"/>
          <w:numId w:val="0"/>
        </w:numPr>
        <w:ind w:left="851"/>
      </w:pPr>
      <w:r>
        <w:rPr>
          <w:noProof/>
        </w:rPr>
        <mc:AlternateContent>
          <mc:Choice Requires="wps">
            <w:drawing>
              <wp:anchor distT="0" distB="0" distL="114300" distR="114300" simplePos="0" relativeHeight="251767808" behindDoc="0" locked="0" layoutInCell="1" allowOverlap="1" wp14:anchorId="3851D85F" wp14:editId="5BC6BE92">
                <wp:simplePos x="0" y="0"/>
                <wp:positionH relativeFrom="column">
                  <wp:posOffset>-3810</wp:posOffset>
                </wp:positionH>
                <wp:positionV relativeFrom="paragraph">
                  <wp:posOffset>4692015</wp:posOffset>
                </wp:positionV>
                <wp:extent cx="4791075" cy="635"/>
                <wp:effectExtent l="0" t="0" r="0" b="0"/>
                <wp:wrapSquare wrapText="bothSides"/>
                <wp:docPr id="1851400420" name="Caixa de Texto 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2764980D" w14:textId="130DCFFD" w:rsidR="005D2B43" w:rsidRPr="008A345B" w:rsidRDefault="005D2B43" w:rsidP="005D2B43">
                            <w:pPr>
                              <w:pStyle w:val="Legenda"/>
                              <w:rPr>
                                <w:rFonts w:eastAsia="Arial" w:cs="Arial"/>
                                <w:b/>
                                <w:bCs/>
                                <w:noProof/>
                                <w:sz w:val="24"/>
                                <w:szCs w:val="24"/>
                              </w:rPr>
                            </w:pPr>
                            <w:bookmarkStart w:id="31" w:name="_Toc152529145"/>
                            <w:bookmarkStart w:id="32" w:name="_Toc152529213"/>
                            <w:r>
                              <w:t xml:space="preserve">Figura </w:t>
                            </w:r>
                            <w:fldSimple w:instr=" SEQ Figura \* ARABIC ">
                              <w:r w:rsidR="007D38BC">
                                <w:rPr>
                                  <w:noProof/>
                                </w:rPr>
                                <w:t>1</w:t>
                              </w:r>
                            </w:fldSimple>
                            <w:r>
                              <w:t xml:space="preserve"> - Fonte:Próprio grupo realizador deste projeto</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51D85F" id="_x0000_t202" coordsize="21600,21600" o:spt="202" path="m,l,21600r21600,l21600,xe">
                <v:stroke joinstyle="miter"/>
                <v:path gradientshapeok="t" o:connecttype="rect"/>
              </v:shapetype>
              <v:shape id="Caixa de Texto 1" o:spid="_x0000_s1026" type="#_x0000_t202" style="position:absolute;left:0;text-align:left;margin-left:-.3pt;margin-top:369.45pt;width:377.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" stroked="f">
                <v:textbox style="mso-fit-shape-to-text:t" inset="0,0,0,0">
                  <w:txbxContent>
                    <w:p w14:paraId="2764980D" w14:textId="130DCFFD" w:rsidR="005D2B43" w:rsidRPr="008A345B" w:rsidRDefault="005D2B43" w:rsidP="005D2B43">
                      <w:pPr>
                        <w:pStyle w:val="Legenda"/>
                        <w:rPr>
                          <w:rFonts w:eastAsia="Arial" w:cs="Arial"/>
                          <w:b/>
                          <w:bCs/>
                          <w:noProof/>
                          <w:sz w:val="24"/>
                          <w:szCs w:val="24"/>
                        </w:rPr>
                      </w:pPr>
                      <w:bookmarkStart w:id="33" w:name="_Toc152529145"/>
                      <w:bookmarkStart w:id="34" w:name="_Toc152529213"/>
                      <w:r>
                        <w:t xml:space="preserve">Figura </w:t>
                      </w:r>
                      <w:fldSimple w:instr=" SEQ Figura \* ARABIC ">
                        <w:r w:rsidR="007D38BC">
                          <w:rPr>
                            <w:noProof/>
                          </w:rPr>
                          <w:t>1</w:t>
                        </w:r>
                      </w:fldSimple>
                      <w:r>
                        <w:t xml:space="preserve"> - Fonte:Próprio grupo realizador deste projeto</w:t>
                      </w:r>
                      <w:bookmarkEnd w:id="33"/>
                      <w:bookmarkEnd w:id="34"/>
                    </w:p>
                  </w:txbxContent>
                </v:textbox>
                <w10:wrap type="square"/>
              </v:shape>
            </w:pict>
          </mc:Fallback>
        </mc:AlternateContent>
      </w:r>
      <w:r w:rsidR="001B14F4">
        <w:rPr>
          <w:noProof/>
        </w:rPr>
        <w:drawing>
          <wp:anchor distT="0" distB="0" distL="114300" distR="114300" simplePos="0" relativeHeight="251673600" behindDoc="0" locked="0" layoutInCell="1" allowOverlap="1" wp14:anchorId="1BA9D915" wp14:editId="651B3E8F">
            <wp:simplePos x="0" y="0"/>
            <wp:positionH relativeFrom="column">
              <wp:posOffset>-3810</wp:posOffset>
            </wp:positionH>
            <wp:positionV relativeFrom="paragraph">
              <wp:posOffset>62865</wp:posOffset>
            </wp:positionV>
            <wp:extent cx="4791075" cy="4572000"/>
            <wp:effectExtent l="0" t="0" r="9525" b="0"/>
            <wp:wrapSquare wrapText="bothSides"/>
            <wp:docPr id="1739671101" name="Imagem 1739671101"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5.png" descr="Diagrama&#10;&#10;Descrição gerada automaticamente"/>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4791075" cy="4572000"/>
                    </a:xfrm>
                    <a:prstGeom prst="rect">
                      <a:avLst/>
                    </a:prstGeom>
                    <a:ln/>
                  </pic:spPr>
                </pic:pic>
              </a:graphicData>
            </a:graphic>
            <wp14:sizeRelH relativeFrom="margin">
              <wp14:pctWidth>0</wp14:pctWidth>
            </wp14:sizeRelH>
            <wp14:sizeRelV relativeFrom="margin">
              <wp14:pctHeight>0</wp14:pctHeight>
            </wp14:sizeRelV>
          </wp:anchor>
        </w:drawing>
      </w:r>
      <w:r w:rsidR="00577BEE">
        <w:rPr>
          <w:noProof/>
        </w:rPr>
        <mc:AlternateContent>
          <mc:Choice Requires="wps">
            <w:drawing>
              <wp:anchor distT="0" distB="0" distL="114300" distR="114300" simplePos="0" relativeHeight="251670528" behindDoc="0" locked="0" layoutInCell="1" allowOverlap="1" wp14:anchorId="7FDB91E6" wp14:editId="4684C335">
                <wp:simplePos x="0" y="0"/>
                <wp:positionH relativeFrom="column">
                  <wp:posOffset>0</wp:posOffset>
                </wp:positionH>
                <wp:positionV relativeFrom="paragraph">
                  <wp:posOffset>5685155</wp:posOffset>
                </wp:positionV>
                <wp:extent cx="5377180" cy="635"/>
                <wp:effectExtent l="0" t="0" r="0" b="0"/>
                <wp:wrapSquare wrapText="bothSides"/>
                <wp:docPr id="410069081" name="Caixa de Texto 1"/>
                <wp:cNvGraphicFramePr/>
                <a:graphic xmlns:a="http://schemas.openxmlformats.org/drawingml/2006/main">
                  <a:graphicData uri="http://schemas.microsoft.com/office/word/2010/wordprocessingShape">
                    <wps:wsp>
                      <wps:cNvSpPr txBox="1"/>
                      <wps:spPr>
                        <a:xfrm>
                          <a:off x="0" y="0"/>
                          <a:ext cx="5377180" cy="635"/>
                        </a:xfrm>
                        <a:prstGeom prst="rect">
                          <a:avLst/>
                        </a:prstGeom>
                        <a:solidFill>
                          <a:prstClr val="white"/>
                        </a:solidFill>
                        <a:ln>
                          <a:noFill/>
                        </a:ln>
                      </wps:spPr>
                      <wps:txbx>
                        <w:txbxContent>
                          <w:p w14:paraId="518CB6B0" w14:textId="5E3BF2A2" w:rsidR="004B344F" w:rsidRPr="00577BEE" w:rsidRDefault="004B344F" w:rsidP="00577BEE">
                            <w:pPr>
                              <w:pStyle w:val="Legenda"/>
                              <w:rPr>
                                <w:rFonts w:eastAsia="Arial" w:cs="Arial"/>
                                <w:b/>
                                <w:bC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B91E6" id="_x0000_s1027" type="#_x0000_t202" style="position:absolute;left:0;text-align:left;margin-left:0;margin-top:447.65pt;width:423.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" stroked="f">
                <v:textbox style="mso-fit-shape-to-text:t" inset="0,0,0,0">
                  <w:txbxContent>
                    <w:p w14:paraId="518CB6B0" w14:textId="5E3BF2A2" w:rsidR="004B344F" w:rsidRPr="00577BEE" w:rsidRDefault="004B344F" w:rsidP="00577BEE">
                      <w:pPr>
                        <w:pStyle w:val="Legenda"/>
                        <w:rPr>
                          <w:rFonts w:eastAsia="Arial" w:cs="Arial"/>
                          <w:b/>
                          <w:bCs/>
                          <w:noProof/>
                          <w:sz w:val="24"/>
                          <w:szCs w:val="24"/>
                        </w:rPr>
                      </w:pPr>
                    </w:p>
                  </w:txbxContent>
                </v:textbox>
                <w10:wrap type="square"/>
              </v:shape>
            </w:pict>
          </mc:Fallback>
        </mc:AlternateContent>
      </w:r>
    </w:p>
    <w:p w14:paraId="70AD6901" w14:textId="10F516B0" w:rsidR="00577BEE" w:rsidRDefault="00577BEE">
      <w:pPr>
        <w:spacing w:line="360" w:lineRule="auto"/>
        <w:ind w:firstLine="709"/>
        <w:jc w:val="both"/>
        <w:rPr>
          <w:rFonts w:ascii="Arial" w:eastAsia="Arial" w:hAnsi="Arial" w:cs="Arial"/>
          <w:sz w:val="24"/>
          <w:szCs w:val="24"/>
        </w:rPr>
      </w:pPr>
    </w:p>
    <w:p w14:paraId="798DF90F" w14:textId="77777777" w:rsidR="001B14F4" w:rsidRDefault="001B14F4">
      <w:pPr>
        <w:spacing w:line="360" w:lineRule="auto"/>
        <w:ind w:firstLine="709"/>
        <w:jc w:val="both"/>
        <w:rPr>
          <w:rFonts w:ascii="Arial" w:eastAsia="Arial" w:hAnsi="Arial" w:cs="Arial"/>
          <w:sz w:val="24"/>
          <w:szCs w:val="24"/>
        </w:rPr>
      </w:pPr>
    </w:p>
    <w:p w14:paraId="10099C37" w14:textId="77777777" w:rsidR="00EF5202" w:rsidRDefault="00EF5202">
      <w:pPr>
        <w:spacing w:line="360" w:lineRule="auto"/>
        <w:ind w:firstLine="709"/>
        <w:jc w:val="both"/>
        <w:rPr>
          <w:rFonts w:ascii="Arial" w:eastAsia="Arial" w:hAnsi="Arial" w:cs="Arial"/>
          <w:sz w:val="24"/>
          <w:szCs w:val="24"/>
        </w:rPr>
      </w:pPr>
    </w:p>
    <w:p w14:paraId="2176A055" w14:textId="77777777" w:rsidR="00EF5202" w:rsidRDefault="00EF5202">
      <w:pPr>
        <w:spacing w:line="360" w:lineRule="auto"/>
        <w:ind w:firstLine="709"/>
        <w:jc w:val="both"/>
        <w:rPr>
          <w:rFonts w:ascii="Arial" w:eastAsia="Arial" w:hAnsi="Arial" w:cs="Arial"/>
          <w:sz w:val="24"/>
          <w:szCs w:val="24"/>
        </w:rPr>
      </w:pPr>
    </w:p>
    <w:p w14:paraId="77D39B58" w14:textId="77777777" w:rsidR="00EF5202" w:rsidRDefault="00EF5202">
      <w:pPr>
        <w:spacing w:line="360" w:lineRule="auto"/>
        <w:ind w:firstLine="709"/>
        <w:jc w:val="both"/>
        <w:rPr>
          <w:rFonts w:ascii="Arial" w:eastAsia="Arial" w:hAnsi="Arial" w:cs="Arial"/>
          <w:sz w:val="24"/>
          <w:szCs w:val="24"/>
        </w:rPr>
      </w:pPr>
    </w:p>
    <w:p w14:paraId="48116656" w14:textId="77777777" w:rsidR="00EF5202" w:rsidRDefault="00EF5202">
      <w:pPr>
        <w:spacing w:line="360" w:lineRule="auto"/>
        <w:ind w:firstLine="709"/>
        <w:jc w:val="both"/>
        <w:rPr>
          <w:rFonts w:ascii="Arial" w:eastAsia="Arial" w:hAnsi="Arial" w:cs="Arial"/>
          <w:sz w:val="24"/>
          <w:szCs w:val="24"/>
        </w:rPr>
      </w:pPr>
    </w:p>
    <w:p w14:paraId="4FF57934" w14:textId="77777777" w:rsidR="00EF5202" w:rsidRDefault="00EF5202">
      <w:pPr>
        <w:spacing w:line="360" w:lineRule="auto"/>
        <w:ind w:firstLine="709"/>
        <w:jc w:val="both"/>
        <w:rPr>
          <w:rFonts w:ascii="Arial" w:eastAsia="Arial" w:hAnsi="Arial" w:cs="Arial"/>
          <w:sz w:val="24"/>
          <w:szCs w:val="24"/>
        </w:rPr>
      </w:pPr>
    </w:p>
    <w:p w14:paraId="4A0618A2" w14:textId="77777777" w:rsidR="00EF5202" w:rsidRDefault="00EF5202">
      <w:pPr>
        <w:spacing w:line="360" w:lineRule="auto"/>
        <w:ind w:firstLine="709"/>
        <w:jc w:val="both"/>
        <w:rPr>
          <w:rFonts w:ascii="Arial" w:eastAsia="Arial" w:hAnsi="Arial" w:cs="Arial"/>
          <w:sz w:val="24"/>
          <w:szCs w:val="24"/>
        </w:rPr>
      </w:pPr>
    </w:p>
    <w:p w14:paraId="00C53166" w14:textId="77777777" w:rsidR="00EF5202" w:rsidRDefault="00EF5202">
      <w:pPr>
        <w:spacing w:line="360" w:lineRule="auto"/>
        <w:ind w:firstLine="709"/>
        <w:jc w:val="both"/>
        <w:rPr>
          <w:rFonts w:ascii="Arial" w:eastAsia="Arial" w:hAnsi="Arial" w:cs="Arial"/>
          <w:sz w:val="24"/>
          <w:szCs w:val="24"/>
        </w:rPr>
      </w:pPr>
    </w:p>
    <w:p w14:paraId="5BAE4CD4" w14:textId="77777777" w:rsidR="00EF5202" w:rsidRDefault="00EF5202">
      <w:pPr>
        <w:spacing w:line="360" w:lineRule="auto"/>
        <w:ind w:firstLine="709"/>
        <w:jc w:val="both"/>
        <w:rPr>
          <w:rFonts w:ascii="Arial" w:eastAsia="Arial" w:hAnsi="Arial" w:cs="Arial"/>
          <w:sz w:val="24"/>
          <w:szCs w:val="24"/>
        </w:rPr>
      </w:pPr>
    </w:p>
    <w:p w14:paraId="7777E901" w14:textId="77777777" w:rsidR="00EF5202" w:rsidRDefault="00EF5202">
      <w:pPr>
        <w:spacing w:line="360" w:lineRule="auto"/>
        <w:ind w:firstLine="709"/>
        <w:jc w:val="both"/>
        <w:rPr>
          <w:rFonts w:ascii="Arial" w:eastAsia="Arial" w:hAnsi="Arial" w:cs="Arial"/>
          <w:sz w:val="24"/>
          <w:szCs w:val="24"/>
        </w:rPr>
      </w:pPr>
    </w:p>
    <w:p w14:paraId="57FE695D" w14:textId="332F4335" w:rsidR="005D2B43" w:rsidRDefault="005D2B43">
      <w:pPr>
        <w:spacing w:line="360" w:lineRule="auto"/>
        <w:ind w:firstLine="709"/>
        <w:jc w:val="both"/>
        <w:rPr>
          <w:rFonts w:ascii="Arial" w:eastAsia="Arial" w:hAnsi="Arial" w:cs="Arial"/>
          <w:sz w:val="24"/>
          <w:szCs w:val="24"/>
        </w:rPr>
      </w:pPr>
    </w:p>
    <w:p w14:paraId="5A28F203" w14:textId="2B67B2C9" w:rsidR="001B14F4" w:rsidRDefault="00462E04">
      <w:pPr>
        <w:spacing w:line="360" w:lineRule="auto"/>
        <w:ind w:firstLine="709"/>
        <w:jc w:val="both"/>
        <w:rPr>
          <w:rFonts w:ascii="Arial" w:eastAsia="Arial" w:hAnsi="Arial" w:cs="Arial"/>
          <w:sz w:val="24"/>
          <w:szCs w:val="24"/>
        </w:rPr>
      </w:pPr>
      <w:r>
        <w:rPr>
          <w:noProof/>
        </w:rPr>
        <mc:AlternateContent>
          <mc:Choice Requires="wps">
            <w:drawing>
              <wp:anchor distT="0" distB="0" distL="114300" distR="114300" simplePos="0" relativeHeight="251675648" behindDoc="1" locked="0" layoutInCell="1" allowOverlap="1" wp14:anchorId="63C72E8A" wp14:editId="10A136D6">
                <wp:simplePos x="0" y="0"/>
                <wp:positionH relativeFrom="column">
                  <wp:posOffset>11430</wp:posOffset>
                </wp:positionH>
                <wp:positionV relativeFrom="paragraph">
                  <wp:posOffset>3540760</wp:posOffset>
                </wp:positionV>
                <wp:extent cx="5276850" cy="258445"/>
                <wp:effectExtent l="0" t="0" r="0" b="8255"/>
                <wp:wrapTight wrapText="bothSides">
                  <wp:wrapPolygon edited="0">
                    <wp:start x="0" y="0"/>
                    <wp:lineTo x="0" y="20698"/>
                    <wp:lineTo x="21522" y="20698"/>
                    <wp:lineTo x="21522" y="0"/>
                    <wp:lineTo x="0" y="0"/>
                  </wp:wrapPolygon>
                </wp:wrapTight>
                <wp:docPr id="1598109629" name="Caixa de Texto 1"/>
                <wp:cNvGraphicFramePr/>
                <a:graphic xmlns:a="http://schemas.openxmlformats.org/drawingml/2006/main">
                  <a:graphicData uri="http://schemas.microsoft.com/office/word/2010/wordprocessingShape">
                    <wps:wsp>
                      <wps:cNvSpPr txBox="1"/>
                      <wps:spPr>
                        <a:xfrm>
                          <a:off x="0" y="0"/>
                          <a:ext cx="5276850" cy="258445"/>
                        </a:xfrm>
                        <a:prstGeom prst="rect">
                          <a:avLst/>
                        </a:prstGeom>
                        <a:solidFill>
                          <a:prstClr val="white"/>
                        </a:solidFill>
                        <a:ln>
                          <a:noFill/>
                        </a:ln>
                      </wps:spPr>
                      <wps:txbx>
                        <w:txbxContent>
                          <w:p w14:paraId="1E0D3E91" w14:textId="0AFCEFFF" w:rsidR="004B344F" w:rsidRPr="006A4C0D" w:rsidRDefault="004B344F" w:rsidP="006A4C0D">
                            <w:pPr>
                              <w:pStyle w:val="Legenda"/>
                              <w:rPr>
                                <w:rFonts w:eastAsia="Arial" w:cs="Arial"/>
                                <w:b/>
                                <w:bCs/>
                                <w:noProof/>
                                <w:sz w:val="24"/>
                                <w:szCs w:val="24"/>
                              </w:rPr>
                            </w:pPr>
                            <w:r w:rsidRPr="006A4C0D">
                              <w:rPr>
                                <w:rFonts w:cs="Arial"/>
                              </w:rPr>
                              <w:t xml:space="preserve">Figura </w:t>
                            </w:r>
                            <w:r>
                              <w:rPr>
                                <w:rFonts w:cs="Arial"/>
                              </w:rPr>
                              <w:t>1</w:t>
                            </w:r>
                            <w:r w:rsidRPr="006A4C0D">
                              <w:rPr>
                                <w:rFonts w:cs="Arial"/>
                              </w:rPr>
                              <w:t>- Fonte: Próprio grupo realizador desse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72E8A" id="_x0000_s1028" type="#_x0000_t202" style="position:absolute;left:0;text-align:left;margin-left:.9pt;margin-top:278.8pt;width:415.5pt;height:20.3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SaLHAIAAEIEAAAOAAAAZHJzL2Uyb0RvYy54bWysU99v2jAQfp+0/8Hy+wig0l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" stroked="f">
                <v:textbox style="mso-fit-shape-to-text:t" inset="0,0,0,0">
                  <w:txbxContent>
                    <w:p w14:paraId="1E0D3E91" w14:textId="0AFCEFFF" w:rsidR="004B344F" w:rsidRPr="006A4C0D" w:rsidRDefault="004B344F" w:rsidP="006A4C0D">
                      <w:pPr>
                        <w:pStyle w:val="Legenda"/>
                        <w:rPr>
                          <w:rFonts w:eastAsia="Arial" w:cs="Arial"/>
                          <w:b/>
                          <w:bCs/>
                          <w:noProof/>
                          <w:sz w:val="24"/>
                          <w:szCs w:val="24"/>
                        </w:rPr>
                      </w:pPr>
                      <w:r w:rsidRPr="006A4C0D">
                        <w:rPr>
                          <w:rFonts w:cs="Arial"/>
                        </w:rPr>
                        <w:t xml:space="preserve">Figura </w:t>
                      </w:r>
                      <w:r>
                        <w:rPr>
                          <w:rFonts w:cs="Arial"/>
                        </w:rPr>
                        <w:t>1</w:t>
                      </w:r>
                      <w:r w:rsidRPr="006A4C0D">
                        <w:rPr>
                          <w:rFonts w:cs="Arial"/>
                        </w:rPr>
                        <w:t>- Fonte: Próprio grupo realizador desse projeto</w:t>
                      </w:r>
                    </w:p>
                  </w:txbxContent>
                </v:textbox>
                <w10:wrap type="tight"/>
              </v:shape>
            </w:pict>
          </mc:Fallback>
        </mc:AlternateContent>
      </w:r>
    </w:p>
    <w:p w14:paraId="47FEA3EE" w14:textId="1BC9D333" w:rsidR="006A4C0D" w:rsidRDefault="001E2211" w:rsidP="001E1F39">
      <w:pPr>
        <w:pStyle w:val="Tabelaseafins"/>
      </w:pPr>
      <w:r>
        <w:rPr>
          <w:noProof/>
        </w:rPr>
        <mc:AlternateContent>
          <mc:Choice Requires="wps">
            <w:drawing>
              <wp:anchor distT="0" distB="0" distL="114300" distR="114300" simplePos="0" relativeHeight="251678720" behindDoc="1" locked="0" layoutInCell="1" allowOverlap="1" wp14:anchorId="2D185A9E" wp14:editId="16B25D75">
                <wp:simplePos x="0" y="0"/>
                <wp:positionH relativeFrom="margin">
                  <wp:align>right</wp:align>
                </wp:positionH>
                <wp:positionV relativeFrom="paragraph">
                  <wp:posOffset>3208655</wp:posOffset>
                </wp:positionV>
                <wp:extent cx="5756910" cy="635"/>
                <wp:effectExtent l="0" t="0" r="0" b="8255"/>
                <wp:wrapTight wrapText="bothSides">
                  <wp:wrapPolygon edited="0">
                    <wp:start x="0" y="0"/>
                    <wp:lineTo x="0" y="20698"/>
                    <wp:lineTo x="21514" y="20698"/>
                    <wp:lineTo x="21514" y="0"/>
                    <wp:lineTo x="0" y="0"/>
                  </wp:wrapPolygon>
                </wp:wrapTight>
                <wp:docPr id="1357424116" name="Caixa de Texto 1"/>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3AA0257B" w14:textId="59EAE3CD" w:rsidR="004B344F" w:rsidRPr="00F71269" w:rsidRDefault="004B344F" w:rsidP="00F71269">
                            <w:pPr>
                              <w:pStyle w:val="Legenda"/>
                              <w:rPr>
                                <w:rFonts w:eastAsia="Arial" w:cs="Arial"/>
                                <w:b/>
                                <w:bCs/>
                                <w:noProof/>
                                <w:sz w:val="24"/>
                                <w:szCs w:val="24"/>
                              </w:rPr>
                            </w:pPr>
                            <w:r w:rsidRPr="00F71269">
                              <w:rPr>
                                <w:rFonts w:cs="Arial"/>
                              </w:rPr>
                              <w:t xml:space="preserve">Figura </w:t>
                            </w:r>
                            <w:r>
                              <w:rPr>
                                <w:rFonts w:cs="Arial"/>
                              </w:rPr>
                              <w:t>2</w:t>
                            </w:r>
                            <w:r w:rsidRPr="00F71269">
                              <w:rPr>
                                <w:rFonts w:cs="Arial"/>
                              </w:rPr>
                              <w:t xml:space="preserve"> - Fonte: Próprio grupo realizador deste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85A9E" id="_x0000_s1029" type="#_x0000_t202" style="position:absolute;left:0;text-align:left;margin-left:402.1pt;margin-top:252.65pt;width:453.3pt;height:.05pt;z-index:-2516377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pHGgIAAD8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H6ezuwmFJMVmt9N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" stroked="f">
                <v:textbox style="mso-fit-shape-to-text:t" inset="0,0,0,0">
                  <w:txbxContent>
                    <w:p w14:paraId="3AA0257B" w14:textId="59EAE3CD" w:rsidR="004B344F" w:rsidRPr="00F71269" w:rsidRDefault="004B344F" w:rsidP="00F71269">
                      <w:pPr>
                        <w:pStyle w:val="Legenda"/>
                        <w:rPr>
                          <w:rFonts w:eastAsia="Arial" w:cs="Arial"/>
                          <w:b/>
                          <w:bCs/>
                          <w:noProof/>
                          <w:sz w:val="24"/>
                          <w:szCs w:val="24"/>
                        </w:rPr>
                      </w:pPr>
                      <w:r w:rsidRPr="00F71269">
                        <w:rPr>
                          <w:rFonts w:cs="Arial"/>
                        </w:rPr>
                        <w:t xml:space="preserve">Figura </w:t>
                      </w:r>
                      <w:r>
                        <w:rPr>
                          <w:rFonts w:cs="Arial"/>
                        </w:rPr>
                        <w:t>2</w:t>
                      </w:r>
                      <w:r w:rsidRPr="00F71269">
                        <w:rPr>
                          <w:rFonts w:cs="Arial"/>
                        </w:rPr>
                        <w:t xml:space="preserve"> - Fonte: Próprio grupo realizador deste projeto</w:t>
                      </w:r>
                    </w:p>
                  </w:txbxContent>
                </v:textbox>
                <w10:wrap type="tight" anchorx="margin"/>
              </v:shape>
            </w:pict>
          </mc:Fallback>
        </mc:AlternateContent>
      </w:r>
      <w:r w:rsidR="00294807">
        <w:rPr>
          <w:noProof/>
        </w:rPr>
        <mc:AlternateContent>
          <mc:Choice Requires="wps">
            <w:drawing>
              <wp:anchor distT="0" distB="0" distL="114300" distR="114300" simplePos="0" relativeHeight="251769856" behindDoc="1" locked="0" layoutInCell="1" allowOverlap="1" wp14:anchorId="28B80406" wp14:editId="1ADD433D">
                <wp:simplePos x="0" y="0"/>
                <wp:positionH relativeFrom="column">
                  <wp:posOffset>3175</wp:posOffset>
                </wp:positionH>
                <wp:positionV relativeFrom="paragraph">
                  <wp:posOffset>3205480</wp:posOffset>
                </wp:positionV>
                <wp:extent cx="5756910" cy="635"/>
                <wp:effectExtent l="0" t="0" r="0" b="0"/>
                <wp:wrapTight wrapText="bothSides">
                  <wp:wrapPolygon edited="0">
                    <wp:start x="0" y="0"/>
                    <wp:lineTo x="0" y="21600"/>
                    <wp:lineTo x="21600" y="21600"/>
                    <wp:lineTo x="21600" y="0"/>
                  </wp:wrapPolygon>
                </wp:wrapTight>
                <wp:docPr id="1020010359" name="Caixa de Texto 1"/>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5C1E91BC" w14:textId="6443723A" w:rsidR="00294807" w:rsidRPr="007D73AD" w:rsidRDefault="00294807" w:rsidP="00294807">
                            <w:pPr>
                              <w:pStyle w:val="Legenda"/>
                              <w:rPr>
                                <w:rFonts w:eastAsia="Arial" w:cs="Arial"/>
                                <w:b/>
                                <w:bCs/>
                                <w:noProof/>
                                <w:sz w:val="24"/>
                                <w:szCs w:val="24"/>
                              </w:rPr>
                            </w:pPr>
                            <w:bookmarkStart w:id="35" w:name="_Toc152529146"/>
                            <w:bookmarkStart w:id="36" w:name="_Toc152529214"/>
                            <w:r>
                              <w:t xml:space="preserve">Figura </w:t>
                            </w:r>
                            <w:fldSimple w:instr=" SEQ Figura \* ARABIC ">
                              <w:r w:rsidR="007D38BC">
                                <w:rPr>
                                  <w:noProof/>
                                </w:rPr>
                                <w:t>2</w:t>
                              </w:r>
                            </w:fldSimple>
                            <w:r>
                              <w:t xml:space="preserve"> - Fonte: Próprio grupo realizador deste projeto</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80406" id="_x0000_s1030" type="#_x0000_t202" style="position:absolute;left:0;text-align:left;margin-left:.25pt;margin-top:252.4pt;width:453.3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PW8GgIAAD8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" stroked="f">
                <v:textbox style="mso-fit-shape-to-text:t" inset="0,0,0,0">
                  <w:txbxContent>
                    <w:p w14:paraId="5C1E91BC" w14:textId="6443723A" w:rsidR="00294807" w:rsidRPr="007D73AD" w:rsidRDefault="00294807" w:rsidP="00294807">
                      <w:pPr>
                        <w:pStyle w:val="Legenda"/>
                        <w:rPr>
                          <w:rFonts w:eastAsia="Arial" w:cs="Arial"/>
                          <w:b/>
                          <w:bCs/>
                          <w:noProof/>
                          <w:sz w:val="24"/>
                          <w:szCs w:val="24"/>
                        </w:rPr>
                      </w:pPr>
                      <w:bookmarkStart w:id="37" w:name="_Toc152529146"/>
                      <w:bookmarkStart w:id="38" w:name="_Toc152529214"/>
                      <w:r>
                        <w:t xml:space="preserve">Figura </w:t>
                      </w:r>
                      <w:fldSimple w:instr=" SEQ Figura \* ARABIC ">
                        <w:r w:rsidR="007D38BC">
                          <w:rPr>
                            <w:noProof/>
                          </w:rPr>
                          <w:t>2</w:t>
                        </w:r>
                      </w:fldSimple>
                      <w:r>
                        <w:t xml:space="preserve"> - Fonte: Próprio grupo realizador deste projeto</w:t>
                      </w:r>
                      <w:bookmarkEnd w:id="37"/>
                      <w:bookmarkEnd w:id="38"/>
                    </w:p>
                  </w:txbxContent>
                </v:textbox>
                <w10:wrap type="tight"/>
              </v:shape>
            </w:pict>
          </mc:Fallback>
        </mc:AlternateContent>
      </w:r>
      <w:r w:rsidR="00294807">
        <w:rPr>
          <w:noProof/>
        </w:rPr>
        <w:drawing>
          <wp:anchor distT="0" distB="0" distL="114300" distR="114300" simplePos="0" relativeHeight="251676672" behindDoc="1" locked="0" layoutInCell="1" allowOverlap="1" wp14:anchorId="4C54E9EA" wp14:editId="4B29A6B2">
            <wp:simplePos x="0" y="0"/>
            <wp:positionH relativeFrom="margin">
              <wp:align>right</wp:align>
            </wp:positionH>
            <wp:positionV relativeFrom="paragraph">
              <wp:posOffset>241935</wp:posOffset>
            </wp:positionV>
            <wp:extent cx="5756910" cy="2966085"/>
            <wp:effectExtent l="0" t="0" r="0" b="5715"/>
            <wp:wrapTight wrapText="bothSides">
              <wp:wrapPolygon edited="0">
                <wp:start x="0" y="0"/>
                <wp:lineTo x="0" y="21503"/>
                <wp:lineTo x="21514" y="21503"/>
                <wp:lineTo x="21514" y="0"/>
                <wp:lineTo x="0" y="0"/>
              </wp:wrapPolygon>
            </wp:wrapTight>
            <wp:docPr id="802063625" name="Imagem 802063625"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02063625" name="Imagem 802063625" descr="Diagrama&#10;&#10;Descrição gerada automaticamente"/>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56910" cy="2966085"/>
                    </a:xfrm>
                    <a:prstGeom prst="rect">
                      <a:avLst/>
                    </a:prstGeom>
                    <a:ln/>
                  </pic:spPr>
                </pic:pic>
              </a:graphicData>
            </a:graphic>
          </wp:anchor>
        </w:drawing>
      </w:r>
      <w:r w:rsidR="006A4C0D">
        <w:t>Caso de Uso para página de conversas</w:t>
      </w:r>
    </w:p>
    <w:p w14:paraId="091A8DE8" w14:textId="33A8A82C" w:rsidR="001F3BE4" w:rsidRDefault="00E74CBC" w:rsidP="008C1304">
      <w:pPr>
        <w:pStyle w:val="TitulosTercirios"/>
      </w:pPr>
      <w:bookmarkStart w:id="39" w:name="_Toc152533242"/>
      <w:r>
        <w:lastRenderedPageBreak/>
        <w:t>Classes</w:t>
      </w:r>
      <w:bookmarkEnd w:id="39"/>
    </w:p>
    <w:p w14:paraId="4F38328E" w14:textId="35106140" w:rsidR="001B14F4" w:rsidRDefault="001B14F4">
      <w:pPr>
        <w:spacing w:line="360" w:lineRule="auto"/>
        <w:ind w:firstLine="709"/>
        <w:jc w:val="both"/>
        <w:rPr>
          <w:rFonts w:ascii="Arial" w:eastAsia="Arial" w:hAnsi="Arial" w:cs="Arial"/>
          <w:sz w:val="24"/>
          <w:szCs w:val="24"/>
        </w:rPr>
      </w:pPr>
      <w:r>
        <w:rPr>
          <w:rFonts w:ascii="Arial" w:eastAsia="Arial" w:hAnsi="Arial" w:cs="Arial"/>
          <w:sz w:val="24"/>
          <w:szCs w:val="24"/>
        </w:rPr>
        <w:t xml:space="preserve">Ainda </w:t>
      </w:r>
      <w:r w:rsidR="003D3589">
        <w:rPr>
          <w:rFonts w:ascii="Arial" w:eastAsia="Arial" w:hAnsi="Arial" w:cs="Arial"/>
          <w:sz w:val="24"/>
          <w:szCs w:val="24"/>
        </w:rPr>
        <w:t xml:space="preserve">seguindo as definições da IBM, podemos entender diagrama de classes como </w:t>
      </w:r>
      <w:r w:rsidR="003D3589" w:rsidRPr="003D3589">
        <w:rPr>
          <w:rFonts w:ascii="Arial" w:eastAsia="Arial" w:hAnsi="Arial" w:cs="Arial"/>
          <w:sz w:val="24"/>
          <w:szCs w:val="24"/>
        </w:rPr>
        <w:t>cópias do sistema ou subsistema.</w:t>
      </w:r>
      <w:r w:rsidR="003D3589">
        <w:rPr>
          <w:rFonts w:ascii="Arial" w:eastAsia="Arial" w:hAnsi="Arial" w:cs="Arial"/>
          <w:sz w:val="24"/>
          <w:szCs w:val="24"/>
        </w:rPr>
        <w:tab/>
        <w:t xml:space="preserve"> A utilização d</w:t>
      </w:r>
      <w:r w:rsidR="003D3589" w:rsidRPr="003D3589">
        <w:rPr>
          <w:rFonts w:ascii="Arial" w:eastAsia="Arial" w:hAnsi="Arial" w:cs="Arial"/>
          <w:sz w:val="24"/>
          <w:szCs w:val="24"/>
        </w:rPr>
        <w:t xml:space="preserve">os diagramas de classe </w:t>
      </w:r>
      <w:r w:rsidR="003D3589">
        <w:rPr>
          <w:rFonts w:ascii="Arial" w:eastAsia="Arial" w:hAnsi="Arial" w:cs="Arial"/>
          <w:sz w:val="24"/>
          <w:szCs w:val="24"/>
        </w:rPr>
        <w:t>gira em torno, na maioria dos casos, em</w:t>
      </w:r>
      <w:r w:rsidR="003D3589" w:rsidRPr="003D3589">
        <w:rPr>
          <w:rFonts w:ascii="Arial" w:eastAsia="Arial" w:hAnsi="Arial" w:cs="Arial"/>
          <w:sz w:val="24"/>
          <w:szCs w:val="24"/>
        </w:rPr>
        <w:t xml:space="preserve"> modelar os objetos que compõem o sistema, para exibir os relacionamentos entre os objetos e para descrever o que esses objetos fazem e os serviços que eles fornecem.</w:t>
      </w:r>
    </w:p>
    <w:p w14:paraId="7F466C3E" w14:textId="58C44AD6" w:rsidR="003D3589" w:rsidRDefault="003D3589">
      <w:pPr>
        <w:spacing w:line="360" w:lineRule="auto"/>
        <w:ind w:firstLine="709"/>
        <w:jc w:val="both"/>
        <w:rPr>
          <w:rFonts w:ascii="Arial" w:eastAsia="Arial" w:hAnsi="Arial" w:cs="Arial"/>
          <w:sz w:val="24"/>
          <w:szCs w:val="24"/>
        </w:rPr>
      </w:pPr>
      <w:r w:rsidRPr="003D3589">
        <w:rPr>
          <w:rFonts w:ascii="Arial" w:eastAsia="Arial" w:hAnsi="Arial" w:cs="Arial"/>
          <w:sz w:val="24"/>
          <w:szCs w:val="24"/>
        </w:rPr>
        <w:t>Os diagramas de classe são úteis em muitos estágios do design do sistema. No estágio de análise, um diagrama de classe pode aj</w:t>
      </w:r>
      <w:r>
        <w:rPr>
          <w:rFonts w:ascii="Arial" w:eastAsia="Arial" w:hAnsi="Arial" w:cs="Arial"/>
          <w:sz w:val="24"/>
          <w:szCs w:val="24"/>
        </w:rPr>
        <w:t>udar</w:t>
      </w:r>
      <w:r w:rsidRPr="003D3589">
        <w:rPr>
          <w:rFonts w:ascii="Arial" w:eastAsia="Arial" w:hAnsi="Arial" w:cs="Arial"/>
          <w:sz w:val="24"/>
          <w:szCs w:val="24"/>
        </w:rPr>
        <w:t xml:space="preserve"> a compreender os requisitos do domínio do problema e a identificar seus componentes. Em um projeto de software orientado a objetos, os diagramas de classe criados durante os estágios iniciais do projeto contêm classes que normalmente são convertidas em classes e objetos de software reais quando </w:t>
      </w:r>
      <w:r>
        <w:rPr>
          <w:rFonts w:ascii="Arial" w:eastAsia="Arial" w:hAnsi="Arial" w:cs="Arial"/>
          <w:sz w:val="24"/>
          <w:szCs w:val="24"/>
        </w:rPr>
        <w:t>o desenvolvedor</w:t>
      </w:r>
      <w:r w:rsidRPr="003D3589">
        <w:rPr>
          <w:rFonts w:ascii="Arial" w:eastAsia="Arial" w:hAnsi="Arial" w:cs="Arial"/>
          <w:sz w:val="24"/>
          <w:szCs w:val="24"/>
        </w:rPr>
        <w:t xml:space="preserve"> grava o código.</w:t>
      </w:r>
      <w:r>
        <w:rPr>
          <w:rFonts w:ascii="Arial" w:eastAsia="Arial" w:hAnsi="Arial" w:cs="Arial"/>
          <w:sz w:val="24"/>
          <w:szCs w:val="24"/>
        </w:rPr>
        <w:t xml:space="preserve"> Dessa forma, o</w:t>
      </w:r>
      <w:r w:rsidRPr="003D3589">
        <w:rPr>
          <w:rFonts w:ascii="Arial" w:eastAsia="Arial" w:hAnsi="Arial" w:cs="Arial"/>
          <w:sz w:val="24"/>
          <w:szCs w:val="24"/>
        </w:rPr>
        <w:t>s diagramas de classe tornam-se, então, uma captura instantânea que descreve exatamente como o sistema funciona</w:t>
      </w:r>
      <w:r>
        <w:rPr>
          <w:rFonts w:ascii="Arial" w:eastAsia="Arial" w:hAnsi="Arial" w:cs="Arial"/>
          <w:sz w:val="24"/>
          <w:szCs w:val="24"/>
        </w:rPr>
        <w:t>.</w:t>
      </w:r>
    </w:p>
    <w:p w14:paraId="45A5F6E9" w14:textId="0CD4A7E7" w:rsidR="00A21ED5" w:rsidRDefault="00E74CBC" w:rsidP="00A21ED5">
      <w:pPr>
        <w:spacing w:line="360" w:lineRule="auto"/>
        <w:ind w:firstLine="709"/>
        <w:jc w:val="both"/>
        <w:rPr>
          <w:rFonts w:ascii="Arial" w:eastAsia="Arial" w:hAnsi="Arial" w:cs="Arial"/>
          <w:sz w:val="24"/>
          <w:szCs w:val="24"/>
        </w:rPr>
      </w:pPr>
      <w:r>
        <w:rPr>
          <w:rFonts w:ascii="Arial" w:eastAsia="Arial" w:hAnsi="Arial" w:cs="Arial"/>
          <w:sz w:val="24"/>
          <w:szCs w:val="24"/>
        </w:rPr>
        <w:t xml:space="preserve">O desenvolvimento dos diagramas de Classes foi completamente necessário para que conseguíssemos compreender os requisitos, funcionalidades e atributos que cada classes do nosso sistema teria que conter. </w:t>
      </w:r>
    </w:p>
    <w:p w14:paraId="14A81C26" w14:textId="4D0202EB" w:rsidR="00F71269" w:rsidRDefault="00F71269" w:rsidP="001E1F39">
      <w:pPr>
        <w:pStyle w:val="Tabelaseafins"/>
      </w:pPr>
      <w:r>
        <w:t>Classes de login e cadastro - Diagrama</w:t>
      </w:r>
    </w:p>
    <w:p w14:paraId="070B76C1" w14:textId="636DB385" w:rsidR="00F71269" w:rsidRDefault="00294807" w:rsidP="001E1F39">
      <w:pPr>
        <w:pStyle w:val="Tabelaseafins"/>
        <w:numPr>
          <w:ilvl w:val="0"/>
          <w:numId w:val="0"/>
        </w:numPr>
        <w:ind w:left="851"/>
      </w:pPr>
      <w:r>
        <w:rPr>
          <w:noProof/>
        </w:rPr>
        <mc:AlternateContent>
          <mc:Choice Requires="wps">
            <w:drawing>
              <wp:anchor distT="0" distB="0" distL="114300" distR="114300" simplePos="0" relativeHeight="251771904" behindDoc="1" locked="0" layoutInCell="1" allowOverlap="1" wp14:anchorId="3A182770" wp14:editId="33FA8C19">
                <wp:simplePos x="0" y="0"/>
                <wp:positionH relativeFrom="column">
                  <wp:posOffset>147955</wp:posOffset>
                </wp:positionH>
                <wp:positionV relativeFrom="paragraph">
                  <wp:posOffset>3338063</wp:posOffset>
                </wp:positionV>
                <wp:extent cx="4667250" cy="635"/>
                <wp:effectExtent l="0" t="0" r="0" b="0"/>
                <wp:wrapTight wrapText="bothSides">
                  <wp:wrapPolygon edited="0">
                    <wp:start x="0" y="0"/>
                    <wp:lineTo x="0" y="21600"/>
                    <wp:lineTo x="21600" y="21600"/>
                    <wp:lineTo x="21600" y="0"/>
                  </wp:wrapPolygon>
                </wp:wrapTight>
                <wp:docPr id="966803650" name="Caixa de Texto 1"/>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4133156B" w14:textId="576BF3DB" w:rsidR="00294807" w:rsidRPr="00B61924" w:rsidRDefault="00294807" w:rsidP="00294807">
                            <w:pPr>
                              <w:pStyle w:val="Legenda"/>
                              <w:rPr>
                                <w:rFonts w:eastAsia="Arial" w:cs="Arial"/>
                                <w:b/>
                                <w:bCs/>
                                <w:noProof/>
                                <w:sz w:val="24"/>
                                <w:szCs w:val="24"/>
                              </w:rPr>
                            </w:pPr>
                            <w:bookmarkStart w:id="40" w:name="_Toc152529147"/>
                            <w:bookmarkStart w:id="41" w:name="_Toc152529215"/>
                            <w:r>
                              <w:t xml:space="preserve">Figura </w:t>
                            </w:r>
                            <w:fldSimple w:instr=" SEQ Figura \* ARABIC ">
                              <w:r w:rsidR="007D38BC">
                                <w:rPr>
                                  <w:noProof/>
                                </w:rPr>
                                <w:t>3</w:t>
                              </w:r>
                            </w:fldSimple>
                            <w:r w:rsidRPr="001C0815">
                              <w:t xml:space="preserve"> - Fonte: Próprio grupo realizador deste projeto</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82770" id="_x0000_s1031" type="#_x0000_t202" style="position:absolute;left:0;text-align:left;margin-left:11.65pt;margin-top:262.85pt;width:367.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jh5GQIAAD8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PDYvFxfkMhSbHF+5u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" stroked="f">
                <v:textbox style="mso-fit-shape-to-text:t" inset="0,0,0,0">
                  <w:txbxContent>
                    <w:p w14:paraId="4133156B" w14:textId="576BF3DB" w:rsidR="00294807" w:rsidRPr="00B61924" w:rsidRDefault="00294807" w:rsidP="00294807">
                      <w:pPr>
                        <w:pStyle w:val="Legenda"/>
                        <w:rPr>
                          <w:rFonts w:eastAsia="Arial" w:cs="Arial"/>
                          <w:b/>
                          <w:bCs/>
                          <w:noProof/>
                          <w:sz w:val="24"/>
                          <w:szCs w:val="24"/>
                        </w:rPr>
                      </w:pPr>
                      <w:bookmarkStart w:id="42" w:name="_Toc152529147"/>
                      <w:bookmarkStart w:id="43" w:name="_Toc152529215"/>
                      <w:r>
                        <w:t xml:space="preserve">Figura </w:t>
                      </w:r>
                      <w:fldSimple w:instr=" SEQ Figura \* ARABIC ">
                        <w:r w:rsidR="007D38BC">
                          <w:rPr>
                            <w:noProof/>
                          </w:rPr>
                          <w:t>3</w:t>
                        </w:r>
                      </w:fldSimple>
                      <w:r w:rsidRPr="001C0815">
                        <w:t xml:space="preserve"> - Fonte: Próprio grupo realizador deste projeto</w:t>
                      </w:r>
                      <w:bookmarkEnd w:id="42"/>
                      <w:bookmarkEnd w:id="43"/>
                    </w:p>
                  </w:txbxContent>
                </v:textbox>
                <w10:wrap type="tight"/>
              </v:shape>
            </w:pict>
          </mc:Fallback>
        </mc:AlternateContent>
      </w:r>
      <w:r w:rsidR="00A21ED5">
        <w:rPr>
          <w:noProof/>
        </w:rPr>
        <w:drawing>
          <wp:anchor distT="0" distB="0" distL="114300" distR="114300" simplePos="0" relativeHeight="251681792" behindDoc="1" locked="0" layoutInCell="1" allowOverlap="1" wp14:anchorId="3134726A" wp14:editId="1DC17174">
            <wp:simplePos x="0" y="0"/>
            <wp:positionH relativeFrom="column">
              <wp:posOffset>148590</wp:posOffset>
            </wp:positionH>
            <wp:positionV relativeFrom="paragraph">
              <wp:posOffset>7620</wp:posOffset>
            </wp:positionV>
            <wp:extent cx="4667250" cy="3286125"/>
            <wp:effectExtent l="0" t="0" r="0" b="9525"/>
            <wp:wrapTight wrapText="bothSides">
              <wp:wrapPolygon edited="0">
                <wp:start x="0" y="0"/>
                <wp:lineTo x="0" y="21537"/>
                <wp:lineTo x="21512" y="21537"/>
                <wp:lineTo x="21512" y="0"/>
                <wp:lineTo x="0" y="0"/>
              </wp:wrapPolygon>
            </wp:wrapTight>
            <wp:docPr id="205828042" name="Imagem 1"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05828042" name="Imagem 205828042" descr="Diagrama&#10;&#10;Descrição gerada automaticamente"/>
                    <pic:cNvPicPr/>
                  </pic:nvPicPr>
                  <pic:blipFill>
                    <a:blip r:embed="rId37">
                      <a:extLst>
                        <a:ext uri="{28A0092B-C50C-407E-A947-70E740481C1C}">
                          <a14:useLocalDpi xmlns:a14="http://schemas.microsoft.com/office/drawing/2010/main" val="0"/>
                        </a:ext>
                      </a:extLst>
                    </a:blip>
                    <a:srcRect/>
                    <a:stretch>
                      <a:fillRect/>
                    </a:stretch>
                  </pic:blipFill>
                  <pic:spPr>
                    <a:xfrm>
                      <a:off x="0" y="0"/>
                      <a:ext cx="4667250" cy="3286125"/>
                    </a:xfrm>
                    <a:prstGeom prst="rect">
                      <a:avLst/>
                    </a:prstGeom>
                    <a:ln/>
                  </pic:spPr>
                </pic:pic>
              </a:graphicData>
            </a:graphic>
            <wp14:sizeRelH relativeFrom="margin">
              <wp14:pctWidth>0</wp14:pctWidth>
            </wp14:sizeRelH>
            <wp14:sizeRelV relativeFrom="margin">
              <wp14:pctHeight>0</wp14:pctHeight>
            </wp14:sizeRelV>
          </wp:anchor>
        </w:drawing>
      </w:r>
    </w:p>
    <w:p w14:paraId="3ECCF587" w14:textId="7E96D9F6" w:rsidR="00CA2C14" w:rsidRDefault="00E74CBC" w:rsidP="00CA2C14">
      <w:pPr>
        <w:pStyle w:val="TituloSecundrio"/>
      </w:pPr>
      <w:bookmarkStart w:id="44" w:name="_Toc152533243"/>
      <w:r>
        <w:lastRenderedPageBreak/>
        <w:t>Projeto de Banco de Dados</w:t>
      </w:r>
      <w:r w:rsidR="00F60C2B">
        <w:t xml:space="preserve"> não relacional e orientado a documentos</w:t>
      </w:r>
      <w:bookmarkEnd w:id="44"/>
    </w:p>
    <w:p w14:paraId="2E816600" w14:textId="77777777" w:rsidR="00001AF2" w:rsidRPr="00001AF2" w:rsidRDefault="00001AF2" w:rsidP="00001AF2">
      <w:pPr>
        <w:spacing w:line="360" w:lineRule="auto"/>
        <w:ind w:firstLine="720"/>
        <w:jc w:val="both"/>
        <w:rPr>
          <w:rFonts w:ascii="Arial" w:hAnsi="Arial" w:cs="Arial"/>
          <w:sz w:val="24"/>
          <w:szCs w:val="24"/>
        </w:rPr>
      </w:pPr>
      <w:r w:rsidRPr="00001AF2">
        <w:rPr>
          <w:rFonts w:ascii="Arial" w:hAnsi="Arial" w:cs="Arial"/>
          <w:sz w:val="24"/>
          <w:szCs w:val="24"/>
        </w:rPr>
        <w:t xml:space="preserve">Os bancos de dados não relacionais (NoSQL) representam uma evolução no gerenciamento de dados e fornecem uma alternativa flexível e escalável aos bancos de dados relacionais tradicionais. Este tipo de banco de dados se caracteriza pela  capacidade de lidar com grandes quantidades de dados não estruturados ou semiestruturados e proporciona desempenho otimizado em um ambiente distribuído.  </w:t>
      </w:r>
    </w:p>
    <w:p w14:paraId="0AD599F9" w14:textId="7C34AC32" w:rsidR="00001AF2" w:rsidRPr="00001AF2" w:rsidRDefault="00001AF2" w:rsidP="00001AF2">
      <w:pPr>
        <w:spacing w:line="360" w:lineRule="auto"/>
        <w:ind w:firstLine="720"/>
        <w:jc w:val="both"/>
        <w:rPr>
          <w:rFonts w:ascii="Arial" w:hAnsi="Arial" w:cs="Arial"/>
          <w:sz w:val="24"/>
          <w:szCs w:val="24"/>
        </w:rPr>
      </w:pPr>
      <w:r w:rsidRPr="00001AF2">
        <w:rPr>
          <w:rFonts w:ascii="Arial" w:hAnsi="Arial" w:cs="Arial"/>
          <w:sz w:val="24"/>
          <w:szCs w:val="24"/>
        </w:rPr>
        <w:t>Bancos de dados não relacionais orientados a documentos são uma categoria popular de sistemas de gerenciamento de banco de dados NoSQL. Neste modelo, os dados são armazenados em documentos, normalmente no formato JavaScript Object Notation (JSON) ou Binary JSON (BSON). Cada documento é uma entidade independente que contém pares de valores-chave, proporcionando flexibilidade para expressar dados complexos e diversos.</w:t>
      </w:r>
    </w:p>
    <w:p w14:paraId="7172C213" w14:textId="1EFEDF1A" w:rsidR="00A21ED5" w:rsidRDefault="00A21ED5" w:rsidP="00CA2C14">
      <w:pPr>
        <w:pStyle w:val="TitulosTercirios"/>
        <w:ind w:left="709" w:hanging="709"/>
      </w:pPr>
      <w:bookmarkStart w:id="45" w:name="_Toc152533244"/>
      <w:r>
        <w:t>Diagrama de classes do Banco de Dados</w:t>
      </w:r>
      <w:bookmarkEnd w:id="45"/>
    </w:p>
    <w:p w14:paraId="5A8C5221" w14:textId="471C14EA" w:rsidR="00A21ED5" w:rsidRDefault="00294807" w:rsidP="00A21ED5">
      <w:pPr>
        <w:pStyle w:val="Tabelaseafins"/>
        <w:numPr>
          <w:ilvl w:val="0"/>
          <w:numId w:val="0"/>
        </w:numPr>
        <w:ind w:left="851"/>
      </w:pPr>
      <w:r>
        <w:rPr>
          <w:noProof/>
        </w:rPr>
        <mc:AlternateContent>
          <mc:Choice Requires="wps">
            <w:drawing>
              <wp:anchor distT="0" distB="0" distL="114300" distR="114300" simplePos="0" relativeHeight="251773952" behindDoc="0" locked="0" layoutInCell="1" allowOverlap="1" wp14:anchorId="1B5B354B" wp14:editId="7F473697">
                <wp:simplePos x="0" y="0"/>
                <wp:positionH relativeFrom="column">
                  <wp:posOffset>-3810</wp:posOffset>
                </wp:positionH>
                <wp:positionV relativeFrom="paragraph">
                  <wp:posOffset>2901315</wp:posOffset>
                </wp:positionV>
                <wp:extent cx="5010150" cy="635"/>
                <wp:effectExtent l="0" t="0" r="0" b="0"/>
                <wp:wrapSquare wrapText="bothSides"/>
                <wp:docPr id="444982308" name="Caixa de Texto 1"/>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2E387638" w14:textId="3B00D699" w:rsidR="00294807" w:rsidRPr="004B71FB" w:rsidRDefault="00294807" w:rsidP="00294807">
                            <w:pPr>
                              <w:pStyle w:val="Legenda"/>
                              <w:rPr>
                                <w:rFonts w:eastAsia="Arial" w:cs="Arial"/>
                                <w:b/>
                                <w:bCs/>
                                <w:noProof/>
                                <w:sz w:val="24"/>
                                <w:szCs w:val="24"/>
                              </w:rPr>
                            </w:pPr>
                            <w:bookmarkStart w:id="46" w:name="_Toc152529148"/>
                            <w:bookmarkStart w:id="47" w:name="_Toc152529216"/>
                            <w:r>
                              <w:t xml:space="preserve">Figura </w:t>
                            </w:r>
                            <w:fldSimple w:instr=" SEQ Figura \* ARABIC ">
                              <w:r w:rsidR="007D38BC">
                                <w:rPr>
                                  <w:noProof/>
                                </w:rPr>
                                <w:t>4</w:t>
                              </w:r>
                            </w:fldSimple>
                            <w:r w:rsidRPr="00DF24F7">
                              <w:t xml:space="preserve"> - Fonte: Próprio grupo realizador deste projeto</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B354B" id="_x0000_s1032" type="#_x0000_t202" style="position:absolute;left:0;text-align:left;margin-left:-.3pt;margin-top:228.45pt;width:39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" stroked="f">
                <v:textbox style="mso-fit-shape-to-text:t" inset="0,0,0,0">
                  <w:txbxContent>
                    <w:p w14:paraId="2E387638" w14:textId="3B00D699" w:rsidR="00294807" w:rsidRPr="004B71FB" w:rsidRDefault="00294807" w:rsidP="00294807">
                      <w:pPr>
                        <w:pStyle w:val="Legenda"/>
                        <w:rPr>
                          <w:rFonts w:eastAsia="Arial" w:cs="Arial"/>
                          <w:b/>
                          <w:bCs/>
                          <w:noProof/>
                          <w:sz w:val="24"/>
                          <w:szCs w:val="24"/>
                        </w:rPr>
                      </w:pPr>
                      <w:bookmarkStart w:id="48" w:name="_Toc152529148"/>
                      <w:bookmarkStart w:id="49" w:name="_Toc152529216"/>
                      <w:r>
                        <w:t xml:space="preserve">Figura </w:t>
                      </w:r>
                      <w:fldSimple w:instr=" SEQ Figura \* ARABIC ">
                        <w:r w:rsidR="007D38BC">
                          <w:rPr>
                            <w:noProof/>
                          </w:rPr>
                          <w:t>4</w:t>
                        </w:r>
                      </w:fldSimple>
                      <w:r w:rsidRPr="00DF24F7">
                        <w:t xml:space="preserve"> - Fonte: Próprio grupo realizador deste projeto</w:t>
                      </w:r>
                      <w:bookmarkEnd w:id="48"/>
                      <w:bookmarkEnd w:id="49"/>
                    </w:p>
                  </w:txbxContent>
                </v:textbox>
                <w10:wrap type="square"/>
              </v:shape>
            </w:pict>
          </mc:Fallback>
        </mc:AlternateContent>
      </w:r>
      <w:r w:rsidR="00A21ED5">
        <w:rPr>
          <w:noProof/>
        </w:rPr>
        <w:drawing>
          <wp:anchor distT="0" distB="0" distL="114300" distR="114300" simplePos="0" relativeHeight="251764736" behindDoc="0" locked="0" layoutInCell="1" hidden="0" allowOverlap="1" wp14:anchorId="4FD83631" wp14:editId="34A3E6F2">
            <wp:simplePos x="0" y="0"/>
            <wp:positionH relativeFrom="column">
              <wp:posOffset>-3810</wp:posOffset>
            </wp:positionH>
            <wp:positionV relativeFrom="paragraph">
              <wp:posOffset>167640</wp:posOffset>
            </wp:positionV>
            <wp:extent cx="5010150" cy="2676525"/>
            <wp:effectExtent l="0" t="0" r="0" b="9525"/>
            <wp:wrapSquare wrapText="bothSides" distT="0" distB="0" distL="114300" distR="114300"/>
            <wp:docPr id="140778148" name="Imagem 140778148"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3.png" descr="Diagrama&#10;&#10;Descrição gerada automaticamente"/>
                    <pic:cNvPicPr preferRelativeResize="0"/>
                  </pic:nvPicPr>
                  <pic:blipFill>
                    <a:blip r:embed="rId38"/>
                    <a:srcRect/>
                    <a:stretch>
                      <a:fillRect/>
                    </a:stretch>
                  </pic:blipFill>
                  <pic:spPr>
                    <a:xfrm>
                      <a:off x="0" y="0"/>
                      <a:ext cx="5010150" cy="2676525"/>
                    </a:xfrm>
                    <a:prstGeom prst="rect">
                      <a:avLst/>
                    </a:prstGeom>
                    <a:ln/>
                  </pic:spPr>
                </pic:pic>
              </a:graphicData>
            </a:graphic>
            <wp14:sizeRelH relativeFrom="margin">
              <wp14:pctWidth>0</wp14:pctWidth>
            </wp14:sizeRelH>
            <wp14:sizeRelV relativeFrom="margin">
              <wp14:pctHeight>0</wp14:pctHeight>
            </wp14:sizeRelV>
          </wp:anchor>
        </w:drawing>
      </w:r>
    </w:p>
    <w:p w14:paraId="5437A650" w14:textId="77777777" w:rsidR="00A21ED5" w:rsidRDefault="00A21ED5" w:rsidP="00A21ED5">
      <w:pPr>
        <w:spacing w:line="360" w:lineRule="auto"/>
        <w:jc w:val="both"/>
        <w:rPr>
          <w:rFonts w:ascii="Arial" w:eastAsia="Arial" w:hAnsi="Arial" w:cs="Arial"/>
          <w:sz w:val="24"/>
          <w:szCs w:val="24"/>
        </w:rPr>
      </w:pPr>
    </w:p>
    <w:p w14:paraId="75F41B3C" w14:textId="77777777" w:rsidR="00A21ED5" w:rsidRDefault="00A21ED5" w:rsidP="00A21ED5">
      <w:pPr>
        <w:spacing w:line="360" w:lineRule="auto"/>
        <w:jc w:val="both"/>
        <w:rPr>
          <w:rFonts w:ascii="Arial" w:eastAsia="Arial" w:hAnsi="Arial" w:cs="Arial"/>
          <w:sz w:val="24"/>
          <w:szCs w:val="24"/>
        </w:rPr>
      </w:pPr>
    </w:p>
    <w:p w14:paraId="30C5B446" w14:textId="77777777" w:rsidR="00A21ED5" w:rsidRDefault="00A21ED5" w:rsidP="00A21ED5">
      <w:pPr>
        <w:spacing w:line="360" w:lineRule="auto"/>
        <w:jc w:val="both"/>
        <w:rPr>
          <w:rFonts w:ascii="Arial" w:eastAsia="Arial" w:hAnsi="Arial" w:cs="Arial"/>
          <w:sz w:val="24"/>
          <w:szCs w:val="24"/>
        </w:rPr>
      </w:pPr>
    </w:p>
    <w:p w14:paraId="2BA1B56D" w14:textId="77777777" w:rsidR="00A21ED5" w:rsidRDefault="00A21ED5" w:rsidP="00A21ED5">
      <w:pPr>
        <w:spacing w:line="360" w:lineRule="auto"/>
        <w:jc w:val="both"/>
        <w:rPr>
          <w:rFonts w:ascii="Arial" w:eastAsia="Arial" w:hAnsi="Arial" w:cs="Arial"/>
          <w:sz w:val="24"/>
          <w:szCs w:val="24"/>
        </w:rPr>
      </w:pPr>
    </w:p>
    <w:p w14:paraId="75B9E1D3" w14:textId="77777777" w:rsidR="00A21ED5" w:rsidRDefault="00A21ED5" w:rsidP="00A21ED5">
      <w:pPr>
        <w:spacing w:line="360" w:lineRule="auto"/>
        <w:jc w:val="both"/>
        <w:rPr>
          <w:rFonts w:ascii="Arial" w:eastAsia="Arial" w:hAnsi="Arial" w:cs="Arial"/>
          <w:sz w:val="24"/>
          <w:szCs w:val="24"/>
        </w:rPr>
      </w:pPr>
    </w:p>
    <w:p w14:paraId="77194393" w14:textId="77777777" w:rsidR="00A21ED5" w:rsidRDefault="00A21ED5" w:rsidP="00A21ED5">
      <w:pPr>
        <w:spacing w:line="360" w:lineRule="auto"/>
        <w:jc w:val="both"/>
        <w:rPr>
          <w:rFonts w:ascii="Arial" w:eastAsia="Arial" w:hAnsi="Arial" w:cs="Arial"/>
          <w:sz w:val="24"/>
          <w:szCs w:val="24"/>
        </w:rPr>
      </w:pPr>
    </w:p>
    <w:p w14:paraId="1F425C36" w14:textId="77777777" w:rsidR="00A21ED5" w:rsidRDefault="00A21ED5" w:rsidP="00A21ED5">
      <w:pPr>
        <w:spacing w:line="360" w:lineRule="auto"/>
        <w:jc w:val="both"/>
        <w:rPr>
          <w:rFonts w:ascii="Arial" w:eastAsia="Arial" w:hAnsi="Arial" w:cs="Arial"/>
          <w:sz w:val="24"/>
          <w:szCs w:val="24"/>
        </w:rPr>
      </w:pPr>
    </w:p>
    <w:p w14:paraId="5AF5E1B2" w14:textId="77777777" w:rsidR="001F3BE4" w:rsidRDefault="001F3BE4" w:rsidP="00A21ED5">
      <w:pPr>
        <w:ind w:left="360"/>
      </w:pPr>
    </w:p>
    <w:p w14:paraId="2C317262" w14:textId="77777777" w:rsidR="00C32D79" w:rsidRDefault="00C32D79" w:rsidP="00C32D79"/>
    <w:p w14:paraId="7871C391" w14:textId="5E1C1750" w:rsidR="00671435" w:rsidRDefault="00671435" w:rsidP="008C1304">
      <w:pPr>
        <w:pStyle w:val="TituloSecundrio"/>
      </w:pPr>
      <w:bookmarkStart w:id="50" w:name="_Toc152533245"/>
      <w:r>
        <w:t>Quadro Comparativo</w:t>
      </w:r>
      <w:bookmarkEnd w:id="50"/>
    </w:p>
    <w:p w14:paraId="3F688BA9" w14:textId="77777777" w:rsidR="00671435" w:rsidRDefault="00671435" w:rsidP="00671435">
      <w:pPr>
        <w:spacing w:line="360" w:lineRule="auto"/>
        <w:ind w:firstLine="720"/>
        <w:jc w:val="both"/>
        <w:rPr>
          <w:rFonts w:ascii="Arial" w:hAnsi="Arial" w:cs="Arial"/>
          <w:sz w:val="24"/>
          <w:szCs w:val="24"/>
        </w:rPr>
      </w:pPr>
      <w:r>
        <w:rPr>
          <w:rFonts w:ascii="Arial" w:hAnsi="Arial" w:cs="Arial"/>
          <w:sz w:val="24"/>
          <w:szCs w:val="24"/>
        </w:rPr>
        <w:t xml:space="preserve">Monique Soares, </w:t>
      </w:r>
      <w:r w:rsidRPr="008A5860">
        <w:rPr>
          <w:rFonts w:ascii="Arial" w:hAnsi="Arial" w:cs="Arial"/>
          <w:sz w:val="24"/>
          <w:szCs w:val="24"/>
        </w:rPr>
        <w:t>Graduada em Licenciatura em Computação pela UFRPE (2009), mestre e doutora em Ciências da Computação pela UFPE (2012 e 2017)</w:t>
      </w:r>
      <w:r>
        <w:rPr>
          <w:rFonts w:ascii="Arial" w:hAnsi="Arial" w:cs="Arial"/>
          <w:sz w:val="24"/>
          <w:szCs w:val="24"/>
        </w:rPr>
        <w:t>, em sua aula disponibilizada na web, define u</w:t>
      </w:r>
      <w:r w:rsidRPr="008A5860">
        <w:rPr>
          <w:rFonts w:ascii="Arial" w:hAnsi="Arial" w:cs="Arial"/>
          <w:sz w:val="24"/>
          <w:szCs w:val="24"/>
        </w:rPr>
        <w:t xml:space="preserve">m quadro comparativo no desenvolvimento de projeto é uma ferramenta organizacional que permite a análise sistemática de diferentes aspectos, critérios ou opções relacionadas a um projeto. Ele é projetado </w:t>
      </w:r>
      <w:r w:rsidRPr="008A5860">
        <w:rPr>
          <w:rFonts w:ascii="Arial" w:hAnsi="Arial" w:cs="Arial"/>
          <w:sz w:val="24"/>
          <w:szCs w:val="24"/>
        </w:rPr>
        <w:lastRenderedPageBreak/>
        <w:t>para ajudar os tomadores de decisão a visualizar e comparar informações relevantes de maneira estruturada,</w:t>
      </w:r>
      <w:r>
        <w:rPr>
          <w:rFonts w:ascii="Arial" w:hAnsi="Arial" w:cs="Arial"/>
          <w:sz w:val="24"/>
          <w:szCs w:val="24"/>
        </w:rPr>
        <w:t xml:space="preserve"> </w:t>
      </w:r>
      <w:r w:rsidRPr="008A5860">
        <w:rPr>
          <w:rFonts w:ascii="Arial" w:hAnsi="Arial" w:cs="Arial"/>
          <w:sz w:val="24"/>
          <w:szCs w:val="24"/>
        </w:rPr>
        <w:t>com o objetivo de facilitar a escolha da melhor opção ou abordagem com base em critérios predefinidos.</w:t>
      </w:r>
    </w:p>
    <w:p w14:paraId="686C909F" w14:textId="46FD6AD7" w:rsidR="00671435" w:rsidRDefault="00671435" w:rsidP="00671435">
      <w:pPr>
        <w:spacing w:line="360" w:lineRule="auto"/>
        <w:ind w:firstLine="720"/>
        <w:jc w:val="both"/>
        <w:rPr>
          <w:rFonts w:ascii="Arial" w:hAnsi="Arial" w:cs="Arial"/>
          <w:sz w:val="24"/>
          <w:szCs w:val="24"/>
        </w:rPr>
      </w:pPr>
      <w:r>
        <w:rPr>
          <w:rFonts w:ascii="Arial" w:hAnsi="Arial" w:cs="Arial"/>
          <w:sz w:val="24"/>
          <w:szCs w:val="24"/>
        </w:rPr>
        <w:t xml:space="preserve">Neste projeto, esse conceito foi utilizado para visualizarmos de forma rápida e sistemática o andamento do projeto, levando como base a comparação dos requisitos funcionais, protótipos e digrama UML (casos de uso) </w:t>
      </w:r>
    </w:p>
    <w:p w14:paraId="26A3687A" w14:textId="506E6938" w:rsidR="008C1304" w:rsidRDefault="008C1304" w:rsidP="008C1304">
      <w:pPr>
        <w:pStyle w:val="TitulosTercirios"/>
        <w:ind w:left="709" w:hanging="709"/>
      </w:pPr>
      <w:bookmarkStart w:id="51" w:name="_Toc152533246"/>
      <w:r>
        <w:t xml:space="preserve">Quadro Comparativo – </w:t>
      </w:r>
      <w:r w:rsidR="00A454A2">
        <w:t xml:space="preserve"> Requisitos Funcionais, Protótipos e Casos de Uso</w:t>
      </w:r>
      <w:bookmarkEnd w:id="51"/>
    </w:p>
    <w:tbl>
      <w:tblPr>
        <w:tblStyle w:val="Estilo1"/>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972"/>
        <w:gridCol w:w="3218"/>
        <w:gridCol w:w="2871"/>
      </w:tblGrid>
      <w:tr w:rsidR="001E1334" w14:paraId="029F22AE" w14:textId="77777777" w:rsidTr="001E1334">
        <w:trPr>
          <w:cnfStyle w:val="100000000000" w:firstRow="1" w:lastRow="0" w:firstColumn="0" w:lastColumn="0" w:oddVBand="0" w:evenVBand="0" w:oddHBand="0" w:evenHBand="0" w:firstRowFirstColumn="0" w:firstRowLastColumn="0" w:lastRowFirstColumn="0" w:lastRowLastColumn="0"/>
          <w:trHeight w:val="336"/>
        </w:trPr>
        <w:tc>
          <w:tcPr>
            <w:tcW w:w="2972" w:type="dxa"/>
            <w:vAlign w:val="center"/>
          </w:tcPr>
          <w:p w14:paraId="6ED60799" w14:textId="4ABBBC48" w:rsidR="001E1334" w:rsidRDefault="001E1334" w:rsidP="001E1334">
            <w:pPr>
              <w:rPr>
                <w:rFonts w:eastAsia="Arial" w:cs="Arial"/>
                <w:b/>
                <w:szCs w:val="24"/>
              </w:rPr>
            </w:pPr>
            <w:r w:rsidRPr="004A11CB">
              <w:rPr>
                <w:rFonts w:eastAsia="Times New Roman" w:cs="Arial"/>
                <w:b/>
                <w:bCs/>
                <w:color w:val="000000"/>
                <w:szCs w:val="24"/>
              </w:rPr>
              <w:t>Requisito</w:t>
            </w:r>
          </w:p>
        </w:tc>
        <w:tc>
          <w:tcPr>
            <w:tcW w:w="3218" w:type="dxa"/>
            <w:vAlign w:val="center"/>
          </w:tcPr>
          <w:p w14:paraId="35D6B6B6" w14:textId="77777777" w:rsidR="001E1334" w:rsidRDefault="001E1334" w:rsidP="001E1334">
            <w:pPr>
              <w:spacing w:line="360" w:lineRule="auto"/>
              <w:rPr>
                <w:rFonts w:eastAsia="Arial" w:cs="Arial"/>
                <w:b/>
                <w:szCs w:val="24"/>
              </w:rPr>
            </w:pPr>
            <w:r>
              <w:rPr>
                <w:rFonts w:eastAsia="Arial" w:cs="Arial"/>
                <w:b/>
                <w:szCs w:val="24"/>
              </w:rPr>
              <w:t>Protótipo</w:t>
            </w:r>
          </w:p>
        </w:tc>
        <w:tc>
          <w:tcPr>
            <w:tcW w:w="2871" w:type="dxa"/>
            <w:vAlign w:val="center"/>
          </w:tcPr>
          <w:p w14:paraId="092C46A7" w14:textId="77777777" w:rsidR="001E1334" w:rsidRDefault="001E1334" w:rsidP="001E1334">
            <w:pPr>
              <w:spacing w:line="360" w:lineRule="auto"/>
              <w:rPr>
                <w:rFonts w:eastAsia="Arial" w:cs="Arial"/>
                <w:b/>
                <w:szCs w:val="24"/>
              </w:rPr>
            </w:pPr>
            <w:r>
              <w:rPr>
                <w:rFonts w:eastAsia="Arial" w:cs="Arial"/>
                <w:b/>
                <w:szCs w:val="24"/>
              </w:rPr>
              <w:t>Casos de Uso</w:t>
            </w:r>
          </w:p>
        </w:tc>
      </w:tr>
      <w:tr w:rsidR="001E1334" w14:paraId="7C200643" w14:textId="77777777" w:rsidTr="001E1334">
        <w:tc>
          <w:tcPr>
            <w:tcW w:w="2972" w:type="dxa"/>
            <w:vAlign w:val="center"/>
          </w:tcPr>
          <w:p w14:paraId="0D353903" w14:textId="1F32F0F9" w:rsidR="001E1334" w:rsidRDefault="001E1334" w:rsidP="001E1334">
            <w:pPr>
              <w:spacing w:line="360" w:lineRule="auto"/>
              <w:ind w:right="-25"/>
              <w:rPr>
                <w:rFonts w:eastAsia="Arial" w:cs="Arial"/>
                <w:szCs w:val="24"/>
              </w:rPr>
            </w:pPr>
            <w:r w:rsidRPr="004A11CB">
              <w:rPr>
                <w:rFonts w:eastAsia="Times New Roman" w:cs="Arial"/>
                <w:color w:val="000000"/>
                <w:szCs w:val="24"/>
              </w:rPr>
              <w:t>[RF001] prover tela para cadastro de usuário</w:t>
            </w:r>
          </w:p>
        </w:tc>
        <w:tc>
          <w:tcPr>
            <w:tcW w:w="3218" w:type="dxa"/>
          </w:tcPr>
          <w:p w14:paraId="1FF530E9" w14:textId="7EB87948" w:rsidR="001E1334" w:rsidRDefault="000776B7" w:rsidP="001E1334">
            <w:pPr>
              <w:spacing w:line="360" w:lineRule="auto"/>
              <w:rPr>
                <w:rFonts w:eastAsia="Arial" w:cs="Arial"/>
                <w:szCs w:val="24"/>
              </w:rPr>
            </w:pPr>
            <w:r>
              <w:rPr>
                <w:noProof/>
              </w:rPr>
              <w:drawing>
                <wp:inline distT="0" distB="0" distL="0" distR="0" wp14:anchorId="0611C282" wp14:editId="725FB8BC">
                  <wp:extent cx="1906270" cy="107251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6270" cy="1072515"/>
                          </a:xfrm>
                          <a:prstGeom prst="rect">
                            <a:avLst/>
                          </a:prstGeom>
                        </pic:spPr>
                      </pic:pic>
                    </a:graphicData>
                  </a:graphic>
                </wp:inline>
              </w:drawing>
            </w:r>
          </w:p>
        </w:tc>
        <w:tc>
          <w:tcPr>
            <w:tcW w:w="2871" w:type="dxa"/>
          </w:tcPr>
          <w:p w14:paraId="1C622487" w14:textId="77777777" w:rsidR="001E1334" w:rsidRDefault="001E1334" w:rsidP="001E1334">
            <w:pPr>
              <w:rPr>
                <w:rFonts w:eastAsia="Arial" w:cs="Arial"/>
                <w:szCs w:val="24"/>
              </w:rPr>
            </w:pPr>
            <w:r>
              <w:rPr>
                <w:noProof/>
              </w:rPr>
              <w:drawing>
                <wp:anchor distT="0" distB="0" distL="114300" distR="114300" simplePos="0" relativeHeight="251762688" behindDoc="0" locked="0" layoutInCell="1" allowOverlap="1" wp14:anchorId="2D165391" wp14:editId="03219AAA">
                  <wp:simplePos x="0" y="0"/>
                  <wp:positionH relativeFrom="column">
                    <wp:posOffset>-9525</wp:posOffset>
                  </wp:positionH>
                  <wp:positionV relativeFrom="paragraph">
                    <wp:posOffset>229870</wp:posOffset>
                  </wp:positionV>
                  <wp:extent cx="1733821" cy="739707"/>
                  <wp:effectExtent l="0" t="0" r="0" b="3810"/>
                  <wp:wrapSquare wrapText="bothSides"/>
                  <wp:docPr id="38651988" name="Imagem 38651988"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38651988" name="Imagem 38651988" descr="Diagrama&#10;&#10;Descrição gerada automaticamente"/>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1733821" cy="739707"/>
                          </a:xfrm>
                          <a:prstGeom prst="rect">
                            <a:avLst/>
                          </a:prstGeom>
                          <a:ln/>
                        </pic:spPr>
                      </pic:pic>
                    </a:graphicData>
                  </a:graphic>
                </wp:anchor>
              </w:drawing>
            </w:r>
          </w:p>
        </w:tc>
      </w:tr>
      <w:tr w:rsidR="001E1334" w14:paraId="2E06D0AD" w14:textId="77777777" w:rsidTr="001E1334">
        <w:tc>
          <w:tcPr>
            <w:tcW w:w="2972" w:type="dxa"/>
            <w:vAlign w:val="center"/>
          </w:tcPr>
          <w:p w14:paraId="122749F7" w14:textId="005339A2" w:rsidR="001E1334" w:rsidRDefault="001E1334" w:rsidP="001E1334">
            <w:pPr>
              <w:spacing w:line="360" w:lineRule="auto"/>
              <w:rPr>
                <w:rFonts w:eastAsia="Arial" w:cs="Arial"/>
                <w:szCs w:val="24"/>
              </w:rPr>
            </w:pPr>
            <w:r w:rsidRPr="004A11CB">
              <w:rPr>
                <w:rFonts w:eastAsia="Times New Roman" w:cs="Arial"/>
                <w:color w:val="000000"/>
                <w:szCs w:val="24"/>
              </w:rPr>
              <w:t>[RF002] prover chat individual e grupal;</w:t>
            </w:r>
          </w:p>
        </w:tc>
        <w:tc>
          <w:tcPr>
            <w:tcW w:w="3218" w:type="dxa"/>
          </w:tcPr>
          <w:p w14:paraId="70CE66D5" w14:textId="6600B89A" w:rsidR="001E1334" w:rsidRDefault="000776B7" w:rsidP="001E1334">
            <w:pPr>
              <w:spacing w:line="360" w:lineRule="auto"/>
              <w:rPr>
                <w:rFonts w:eastAsia="Arial" w:cs="Arial"/>
                <w:szCs w:val="24"/>
              </w:rPr>
            </w:pPr>
            <w:r>
              <w:rPr>
                <w:noProof/>
              </w:rPr>
              <w:drawing>
                <wp:inline distT="0" distB="0" distL="0" distR="0" wp14:anchorId="44B6E2DB" wp14:editId="3729CF84">
                  <wp:extent cx="1906270" cy="107251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6270" cy="1072515"/>
                          </a:xfrm>
                          <a:prstGeom prst="rect">
                            <a:avLst/>
                          </a:prstGeom>
                        </pic:spPr>
                      </pic:pic>
                    </a:graphicData>
                  </a:graphic>
                </wp:inline>
              </w:drawing>
            </w:r>
          </w:p>
        </w:tc>
        <w:tc>
          <w:tcPr>
            <w:tcW w:w="2871" w:type="dxa"/>
          </w:tcPr>
          <w:p w14:paraId="394BDA69" w14:textId="77777777" w:rsidR="001E1334" w:rsidRDefault="001E1334" w:rsidP="001E1334">
            <w:pPr>
              <w:spacing w:after="160"/>
              <w:rPr>
                <w:rFonts w:eastAsia="Arial" w:cs="Arial"/>
                <w:szCs w:val="24"/>
              </w:rPr>
            </w:pPr>
            <w:r>
              <w:rPr>
                <w:noProof/>
              </w:rPr>
              <w:drawing>
                <wp:anchor distT="0" distB="0" distL="114300" distR="114300" simplePos="0" relativeHeight="251761664" behindDoc="1" locked="0" layoutInCell="1" allowOverlap="1" wp14:anchorId="09A913BE" wp14:editId="449E2C98">
                  <wp:simplePos x="0" y="0"/>
                  <wp:positionH relativeFrom="column">
                    <wp:posOffset>-5836</wp:posOffset>
                  </wp:positionH>
                  <wp:positionV relativeFrom="paragraph">
                    <wp:posOffset>287020</wp:posOffset>
                  </wp:positionV>
                  <wp:extent cx="1740704" cy="720000"/>
                  <wp:effectExtent l="0" t="0" r="0" b="4445"/>
                  <wp:wrapTight wrapText="bothSides">
                    <wp:wrapPolygon edited="0">
                      <wp:start x="0" y="0"/>
                      <wp:lineTo x="0" y="21162"/>
                      <wp:lineTo x="21277" y="21162"/>
                      <wp:lineTo x="21277" y="0"/>
                      <wp:lineTo x="0" y="0"/>
                    </wp:wrapPolygon>
                  </wp:wrapTight>
                  <wp:docPr id="2058392109" name="Imagem 2058392109" descr="Desenho preto e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2058392109" name="Imagem 2058392109" descr="Desenho preto e branco&#10;&#10;Descrição gerada automaticamente com confiança média"/>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1740704" cy="720000"/>
                          </a:xfrm>
                          <a:prstGeom prst="rect">
                            <a:avLst/>
                          </a:prstGeom>
                          <a:ln/>
                        </pic:spPr>
                      </pic:pic>
                    </a:graphicData>
                  </a:graphic>
                </wp:anchor>
              </w:drawing>
            </w:r>
          </w:p>
        </w:tc>
      </w:tr>
      <w:tr w:rsidR="001E1334" w14:paraId="0CB58E3D" w14:textId="77777777" w:rsidTr="001E1334">
        <w:tc>
          <w:tcPr>
            <w:tcW w:w="2972" w:type="dxa"/>
            <w:vAlign w:val="center"/>
          </w:tcPr>
          <w:p w14:paraId="16C66686" w14:textId="13D69FAC" w:rsidR="001E1334" w:rsidRDefault="001E1334" w:rsidP="001E1334">
            <w:pPr>
              <w:spacing w:line="360" w:lineRule="auto"/>
              <w:rPr>
                <w:rFonts w:eastAsia="Arial" w:cs="Arial"/>
                <w:szCs w:val="24"/>
              </w:rPr>
            </w:pPr>
            <w:r w:rsidRPr="004A11CB">
              <w:rPr>
                <w:rFonts w:eastAsia="Times New Roman" w:cs="Arial"/>
                <w:color w:val="000000"/>
                <w:szCs w:val="24"/>
              </w:rPr>
              <w:t xml:space="preserve">[RF003] compartilhar informação </w:t>
            </w:r>
            <w:r w:rsidRPr="004A11CB">
              <w:rPr>
                <w:rFonts w:eastAsia="Times New Roman" w:cs="Arial"/>
                <w:color w:val="000000"/>
                <w:szCs w:val="24"/>
              </w:rPr>
              <w:br/>
              <w:t>(Usuário &lt;-&gt; Usuário)</w:t>
            </w:r>
          </w:p>
        </w:tc>
        <w:tc>
          <w:tcPr>
            <w:tcW w:w="3218" w:type="dxa"/>
          </w:tcPr>
          <w:p w14:paraId="69D506CD" w14:textId="77777777" w:rsidR="000776B7" w:rsidRDefault="000776B7" w:rsidP="000776B7">
            <w:pPr>
              <w:spacing w:line="360" w:lineRule="auto"/>
              <w:rPr>
                <w:rFonts w:eastAsia="Arial" w:cs="Arial"/>
                <w:szCs w:val="24"/>
              </w:rPr>
            </w:pPr>
          </w:p>
          <w:p w14:paraId="13B8990E" w14:textId="4DD1DA7C" w:rsidR="001E1334" w:rsidRDefault="000776B7" w:rsidP="000776B7">
            <w:pPr>
              <w:spacing w:line="360" w:lineRule="auto"/>
              <w:rPr>
                <w:rFonts w:eastAsia="Arial" w:cs="Arial"/>
                <w:szCs w:val="24"/>
              </w:rPr>
            </w:pPr>
            <w:r>
              <w:rPr>
                <w:rFonts w:eastAsia="Arial" w:cs="Arial"/>
                <w:szCs w:val="24"/>
              </w:rPr>
              <w:t>Não há protótipo</w:t>
            </w:r>
          </w:p>
        </w:tc>
        <w:tc>
          <w:tcPr>
            <w:tcW w:w="2871" w:type="dxa"/>
            <w:vAlign w:val="center"/>
          </w:tcPr>
          <w:p w14:paraId="2BD45B0B" w14:textId="77777777" w:rsidR="001E1334" w:rsidRDefault="001E1334" w:rsidP="001E1334">
            <w:pPr>
              <w:rPr>
                <w:rFonts w:eastAsia="Arial" w:cs="Arial"/>
                <w:szCs w:val="24"/>
              </w:rPr>
            </w:pPr>
            <w:r>
              <w:rPr>
                <w:noProof/>
              </w:rPr>
              <w:drawing>
                <wp:inline distT="0" distB="0" distL="0" distR="0" wp14:anchorId="7A6933D8" wp14:editId="30F6DFD4">
                  <wp:extent cx="1684027" cy="720001"/>
                  <wp:effectExtent l="0" t="0" r="0" b="0"/>
                  <wp:docPr id="1338255802" name="Imagem 1338255802"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338255802" name="Imagem 1338255802" descr="Diagrama&#10;&#10;Descrição gerada automaticamente"/>
                          <pic:cNvPicPr preferRelativeResize="0"/>
                        </pic:nvPicPr>
                        <pic:blipFill>
                          <a:blip r:embed="rId43"/>
                          <a:srcRect/>
                          <a:stretch>
                            <a:fillRect/>
                          </a:stretch>
                        </pic:blipFill>
                        <pic:spPr>
                          <a:xfrm>
                            <a:off x="0" y="0"/>
                            <a:ext cx="1684027" cy="720001"/>
                          </a:xfrm>
                          <a:prstGeom prst="rect">
                            <a:avLst/>
                          </a:prstGeom>
                          <a:ln/>
                        </pic:spPr>
                      </pic:pic>
                    </a:graphicData>
                  </a:graphic>
                </wp:inline>
              </w:drawing>
            </w:r>
          </w:p>
        </w:tc>
      </w:tr>
      <w:tr w:rsidR="001E1334" w14:paraId="2DBF4A75" w14:textId="77777777" w:rsidTr="001E1334">
        <w:tc>
          <w:tcPr>
            <w:tcW w:w="2972" w:type="dxa"/>
            <w:vAlign w:val="center"/>
          </w:tcPr>
          <w:p w14:paraId="48C82DD1" w14:textId="2BB83638" w:rsidR="001E1334" w:rsidRDefault="001E1334" w:rsidP="001E1334">
            <w:pPr>
              <w:spacing w:line="360" w:lineRule="auto"/>
              <w:rPr>
                <w:rFonts w:eastAsia="Arial" w:cs="Arial"/>
                <w:szCs w:val="24"/>
              </w:rPr>
            </w:pPr>
            <w:r w:rsidRPr="004A11CB">
              <w:rPr>
                <w:rFonts w:eastAsia="Times New Roman" w:cs="Arial"/>
                <w:color w:val="000000"/>
                <w:szCs w:val="24"/>
              </w:rPr>
              <w:t>[RF004] prover registro de mensagens;</w:t>
            </w:r>
          </w:p>
        </w:tc>
        <w:tc>
          <w:tcPr>
            <w:tcW w:w="3218" w:type="dxa"/>
          </w:tcPr>
          <w:p w14:paraId="284C61C6" w14:textId="699AE316" w:rsidR="001E1334" w:rsidRDefault="000776B7" w:rsidP="001E1334">
            <w:pPr>
              <w:spacing w:line="360" w:lineRule="auto"/>
              <w:rPr>
                <w:rFonts w:eastAsia="Arial" w:cs="Arial"/>
                <w:szCs w:val="24"/>
              </w:rPr>
            </w:pPr>
            <w:r w:rsidRPr="000776B7">
              <w:rPr>
                <w:rFonts w:eastAsia="Arial" w:cs="Arial"/>
                <w:noProof/>
                <w:szCs w:val="24"/>
              </w:rPr>
              <w:drawing>
                <wp:inline distT="0" distB="0" distL="0" distR="0" wp14:anchorId="7606C0CB" wp14:editId="7C1F2AF9">
                  <wp:extent cx="1906270" cy="14160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6270" cy="1416050"/>
                          </a:xfrm>
                          <a:prstGeom prst="rect">
                            <a:avLst/>
                          </a:prstGeom>
                        </pic:spPr>
                      </pic:pic>
                    </a:graphicData>
                  </a:graphic>
                </wp:inline>
              </w:drawing>
            </w:r>
          </w:p>
        </w:tc>
        <w:tc>
          <w:tcPr>
            <w:tcW w:w="2871" w:type="dxa"/>
            <w:vAlign w:val="center"/>
          </w:tcPr>
          <w:p w14:paraId="154FB429" w14:textId="77777777" w:rsidR="001E1334" w:rsidRDefault="001E1334" w:rsidP="001E1334">
            <w:pPr>
              <w:rPr>
                <w:rFonts w:eastAsia="Arial" w:cs="Arial"/>
                <w:szCs w:val="24"/>
              </w:rPr>
            </w:pPr>
            <w:r>
              <w:rPr>
                <w:noProof/>
              </w:rPr>
              <w:drawing>
                <wp:inline distT="0" distB="0" distL="0" distR="0" wp14:anchorId="4E93C532" wp14:editId="1600F4C5">
                  <wp:extent cx="1755677" cy="720000"/>
                  <wp:effectExtent l="0" t="0" r="0" b="0"/>
                  <wp:docPr id="1590864415" name="Imagem 1590864415"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590864415" name="Imagem 1590864415" descr="Diagrama&#10;&#10;Descrição gerada automaticamente"/>
                          <pic:cNvPicPr preferRelativeResize="0"/>
                        </pic:nvPicPr>
                        <pic:blipFill>
                          <a:blip r:embed="rId45"/>
                          <a:srcRect/>
                          <a:stretch>
                            <a:fillRect/>
                          </a:stretch>
                        </pic:blipFill>
                        <pic:spPr>
                          <a:xfrm>
                            <a:off x="0" y="0"/>
                            <a:ext cx="1755677" cy="720000"/>
                          </a:xfrm>
                          <a:prstGeom prst="rect">
                            <a:avLst/>
                          </a:prstGeom>
                          <a:ln/>
                        </pic:spPr>
                      </pic:pic>
                    </a:graphicData>
                  </a:graphic>
                </wp:inline>
              </w:drawing>
            </w:r>
          </w:p>
        </w:tc>
      </w:tr>
      <w:tr w:rsidR="001E1334" w14:paraId="6C3CFAA0" w14:textId="77777777" w:rsidTr="001E1334">
        <w:tc>
          <w:tcPr>
            <w:tcW w:w="2972" w:type="dxa"/>
            <w:vAlign w:val="center"/>
          </w:tcPr>
          <w:p w14:paraId="08109AFE" w14:textId="5504D50B" w:rsidR="001E1334" w:rsidRDefault="001E1334" w:rsidP="001E1334">
            <w:pPr>
              <w:spacing w:line="360" w:lineRule="auto"/>
              <w:rPr>
                <w:rFonts w:eastAsia="Arial" w:cs="Arial"/>
                <w:szCs w:val="24"/>
              </w:rPr>
            </w:pPr>
            <w:r w:rsidRPr="004A11CB">
              <w:rPr>
                <w:rFonts w:eastAsia="Times New Roman" w:cs="Arial"/>
                <w:color w:val="000000"/>
                <w:szCs w:val="24"/>
              </w:rPr>
              <w:t>[RF005] Prover Funcionalidade de notificações</w:t>
            </w:r>
          </w:p>
        </w:tc>
        <w:tc>
          <w:tcPr>
            <w:tcW w:w="3218" w:type="dxa"/>
          </w:tcPr>
          <w:p w14:paraId="6AC519EF" w14:textId="77777777" w:rsidR="000776B7" w:rsidRDefault="000776B7" w:rsidP="001E1334">
            <w:pPr>
              <w:spacing w:line="360" w:lineRule="auto"/>
              <w:rPr>
                <w:rFonts w:eastAsia="Arial" w:cs="Arial"/>
                <w:szCs w:val="24"/>
              </w:rPr>
            </w:pPr>
          </w:p>
          <w:p w14:paraId="5223D9E8" w14:textId="5155FC83" w:rsidR="001E1334" w:rsidRDefault="000776B7" w:rsidP="001E1334">
            <w:pPr>
              <w:spacing w:line="360" w:lineRule="auto"/>
              <w:rPr>
                <w:rFonts w:eastAsia="Arial" w:cs="Arial"/>
                <w:szCs w:val="24"/>
              </w:rPr>
            </w:pPr>
            <w:r>
              <w:rPr>
                <w:rFonts w:eastAsia="Arial" w:cs="Arial"/>
                <w:szCs w:val="24"/>
              </w:rPr>
              <w:t>Não há protótipo</w:t>
            </w:r>
          </w:p>
        </w:tc>
        <w:tc>
          <w:tcPr>
            <w:tcW w:w="2871" w:type="dxa"/>
          </w:tcPr>
          <w:p w14:paraId="446B8793" w14:textId="77777777" w:rsidR="001E1334" w:rsidRDefault="001E1334" w:rsidP="001E1334">
            <w:pPr>
              <w:rPr>
                <w:rFonts w:eastAsia="Arial" w:cs="Arial"/>
                <w:szCs w:val="24"/>
              </w:rPr>
            </w:pPr>
            <w:r>
              <w:rPr>
                <w:noProof/>
              </w:rPr>
              <w:drawing>
                <wp:inline distT="0" distB="0" distL="0" distR="0" wp14:anchorId="17DAC075" wp14:editId="3E160472">
                  <wp:extent cx="1762394" cy="654754"/>
                  <wp:effectExtent l="0" t="0" r="0" b="0"/>
                  <wp:docPr id="626419848" name="Imagem 626419848"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626419848" name="Imagem 626419848" descr="Diagrama&#10;&#10;Descrição gerada automaticamente"/>
                          <pic:cNvPicPr preferRelativeResize="0"/>
                        </pic:nvPicPr>
                        <pic:blipFill>
                          <a:blip r:embed="rId46"/>
                          <a:srcRect/>
                          <a:stretch>
                            <a:fillRect/>
                          </a:stretch>
                        </pic:blipFill>
                        <pic:spPr>
                          <a:xfrm>
                            <a:off x="0" y="0"/>
                            <a:ext cx="1762394" cy="654754"/>
                          </a:xfrm>
                          <a:prstGeom prst="rect">
                            <a:avLst/>
                          </a:prstGeom>
                          <a:ln/>
                        </pic:spPr>
                      </pic:pic>
                    </a:graphicData>
                  </a:graphic>
                </wp:inline>
              </w:drawing>
            </w:r>
          </w:p>
        </w:tc>
      </w:tr>
      <w:tr w:rsidR="001E1334" w14:paraId="4D0F59E3" w14:textId="77777777" w:rsidTr="001E1334">
        <w:tc>
          <w:tcPr>
            <w:tcW w:w="2972" w:type="dxa"/>
            <w:vAlign w:val="center"/>
          </w:tcPr>
          <w:p w14:paraId="045560C2" w14:textId="356DFD16" w:rsidR="001E1334" w:rsidRDefault="001E1334" w:rsidP="001E1334">
            <w:pPr>
              <w:spacing w:line="360" w:lineRule="auto"/>
              <w:rPr>
                <w:rFonts w:eastAsia="Arial" w:cs="Arial"/>
                <w:szCs w:val="24"/>
              </w:rPr>
            </w:pPr>
            <w:r w:rsidRPr="004A11CB">
              <w:rPr>
                <w:rFonts w:eastAsia="Times New Roman" w:cs="Arial"/>
                <w:color w:val="000000"/>
                <w:szCs w:val="24"/>
              </w:rPr>
              <w:t xml:space="preserve">[RF006] prover envio de conteúdo/post para </w:t>
            </w:r>
            <w:r w:rsidRPr="004A11CB">
              <w:rPr>
                <w:rFonts w:eastAsia="Times New Roman" w:cs="Arial"/>
                <w:color w:val="000000"/>
                <w:szCs w:val="24"/>
              </w:rPr>
              <w:lastRenderedPageBreak/>
              <w:t>grupos, classes e conversas;</w:t>
            </w:r>
          </w:p>
        </w:tc>
        <w:tc>
          <w:tcPr>
            <w:tcW w:w="3218" w:type="dxa"/>
          </w:tcPr>
          <w:p w14:paraId="3B8CD307" w14:textId="77777777" w:rsidR="000776B7" w:rsidRDefault="000776B7" w:rsidP="000776B7">
            <w:pPr>
              <w:spacing w:line="600" w:lineRule="auto"/>
              <w:jc w:val="left"/>
              <w:rPr>
                <w:rFonts w:eastAsia="Arial" w:cs="Arial"/>
                <w:szCs w:val="24"/>
              </w:rPr>
            </w:pPr>
          </w:p>
          <w:p w14:paraId="79253AB5" w14:textId="1881830A" w:rsidR="001E1334" w:rsidRDefault="000776B7" w:rsidP="000776B7">
            <w:pPr>
              <w:spacing w:line="600" w:lineRule="auto"/>
              <w:rPr>
                <w:rFonts w:eastAsia="Arial" w:cs="Arial"/>
                <w:szCs w:val="24"/>
              </w:rPr>
            </w:pPr>
            <w:r>
              <w:rPr>
                <w:rFonts w:eastAsia="Arial" w:cs="Arial"/>
                <w:szCs w:val="24"/>
              </w:rPr>
              <w:lastRenderedPageBreak/>
              <w:t>Não há protótipo</w:t>
            </w:r>
          </w:p>
        </w:tc>
        <w:tc>
          <w:tcPr>
            <w:tcW w:w="2871" w:type="dxa"/>
            <w:vAlign w:val="center"/>
          </w:tcPr>
          <w:p w14:paraId="244A2F8F" w14:textId="77777777" w:rsidR="001E1334" w:rsidRDefault="001E1334" w:rsidP="001E1334">
            <w:pPr>
              <w:rPr>
                <w:rFonts w:eastAsia="Arial" w:cs="Arial"/>
                <w:szCs w:val="24"/>
              </w:rPr>
            </w:pPr>
            <w:r>
              <w:rPr>
                <w:noProof/>
              </w:rPr>
              <w:lastRenderedPageBreak/>
              <w:drawing>
                <wp:inline distT="0" distB="0" distL="0" distR="0" wp14:anchorId="2207A691" wp14:editId="1A8DD40E">
                  <wp:extent cx="1802683" cy="720000"/>
                  <wp:effectExtent l="0" t="0" r="0" b="0"/>
                  <wp:docPr id="1009934282" name="Imagem 1009934282"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009934282" name="Imagem 1009934282" descr="Diagrama&#10;&#10;Descrição gerada automaticamente"/>
                          <pic:cNvPicPr preferRelativeResize="0"/>
                        </pic:nvPicPr>
                        <pic:blipFill>
                          <a:blip r:embed="rId47"/>
                          <a:srcRect/>
                          <a:stretch>
                            <a:fillRect/>
                          </a:stretch>
                        </pic:blipFill>
                        <pic:spPr>
                          <a:xfrm>
                            <a:off x="0" y="0"/>
                            <a:ext cx="1802683" cy="720000"/>
                          </a:xfrm>
                          <a:prstGeom prst="rect">
                            <a:avLst/>
                          </a:prstGeom>
                          <a:ln/>
                        </pic:spPr>
                      </pic:pic>
                    </a:graphicData>
                  </a:graphic>
                </wp:inline>
              </w:drawing>
            </w:r>
          </w:p>
        </w:tc>
      </w:tr>
      <w:tr w:rsidR="001E1334" w14:paraId="161A9B30" w14:textId="77777777" w:rsidTr="001E1334">
        <w:tc>
          <w:tcPr>
            <w:tcW w:w="2972" w:type="dxa"/>
            <w:vAlign w:val="center"/>
          </w:tcPr>
          <w:p w14:paraId="3D6A2B1D" w14:textId="5792F2A8" w:rsidR="001E1334" w:rsidRDefault="001E1334" w:rsidP="001E1334">
            <w:pPr>
              <w:spacing w:line="360" w:lineRule="auto"/>
              <w:rPr>
                <w:rFonts w:eastAsia="Arial" w:cs="Arial"/>
                <w:szCs w:val="24"/>
              </w:rPr>
            </w:pPr>
            <w:r w:rsidRPr="004A11CB">
              <w:rPr>
                <w:rFonts w:eastAsia="Times New Roman" w:cs="Arial"/>
                <w:color w:val="000000"/>
                <w:szCs w:val="24"/>
              </w:rPr>
              <w:t>[RF007] Prover Criação de grupos;</w:t>
            </w:r>
          </w:p>
        </w:tc>
        <w:tc>
          <w:tcPr>
            <w:tcW w:w="3218" w:type="dxa"/>
          </w:tcPr>
          <w:p w14:paraId="2B8D7A20" w14:textId="77777777" w:rsidR="000776B7" w:rsidRDefault="000776B7" w:rsidP="001E1334">
            <w:pPr>
              <w:spacing w:line="360" w:lineRule="auto"/>
              <w:rPr>
                <w:rFonts w:eastAsia="Arial" w:cs="Arial"/>
                <w:szCs w:val="24"/>
              </w:rPr>
            </w:pPr>
          </w:p>
          <w:p w14:paraId="305300CA" w14:textId="5114F1CF" w:rsidR="001E1334" w:rsidRDefault="000776B7" w:rsidP="001E1334">
            <w:pPr>
              <w:spacing w:line="360" w:lineRule="auto"/>
              <w:rPr>
                <w:rFonts w:eastAsia="Arial" w:cs="Arial"/>
                <w:szCs w:val="24"/>
              </w:rPr>
            </w:pPr>
            <w:r>
              <w:rPr>
                <w:rFonts w:eastAsia="Arial" w:cs="Arial"/>
                <w:szCs w:val="24"/>
              </w:rPr>
              <w:t>Não há protótipo</w:t>
            </w:r>
          </w:p>
        </w:tc>
        <w:tc>
          <w:tcPr>
            <w:tcW w:w="2871" w:type="dxa"/>
            <w:vAlign w:val="center"/>
          </w:tcPr>
          <w:p w14:paraId="7B520F1C" w14:textId="77777777" w:rsidR="001E1334" w:rsidRDefault="001E1334" w:rsidP="001E1334">
            <w:pPr>
              <w:rPr>
                <w:rFonts w:eastAsia="Arial" w:cs="Arial"/>
                <w:szCs w:val="24"/>
              </w:rPr>
            </w:pPr>
            <w:r>
              <w:rPr>
                <w:noProof/>
              </w:rPr>
              <w:drawing>
                <wp:inline distT="0" distB="0" distL="0" distR="0" wp14:anchorId="1A2D510C" wp14:editId="578AFA3F">
                  <wp:extent cx="1886516" cy="720000"/>
                  <wp:effectExtent l="0" t="0" r="0" b="0"/>
                  <wp:docPr id="1788713146" name="Imagem 1788713146"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788713146" name="Imagem 1788713146" descr="Diagrama&#10;&#10;Descrição gerada automaticamente"/>
                          <pic:cNvPicPr preferRelativeResize="0"/>
                        </pic:nvPicPr>
                        <pic:blipFill>
                          <a:blip r:embed="rId48"/>
                          <a:srcRect/>
                          <a:stretch>
                            <a:fillRect/>
                          </a:stretch>
                        </pic:blipFill>
                        <pic:spPr>
                          <a:xfrm>
                            <a:off x="0" y="0"/>
                            <a:ext cx="1886516" cy="720000"/>
                          </a:xfrm>
                          <a:prstGeom prst="rect">
                            <a:avLst/>
                          </a:prstGeom>
                          <a:ln/>
                        </pic:spPr>
                      </pic:pic>
                    </a:graphicData>
                  </a:graphic>
                </wp:inline>
              </w:drawing>
            </w:r>
          </w:p>
        </w:tc>
      </w:tr>
      <w:tr w:rsidR="001E1334" w14:paraId="3E78D818" w14:textId="77777777" w:rsidTr="001E1334">
        <w:tc>
          <w:tcPr>
            <w:tcW w:w="2972" w:type="dxa"/>
            <w:vAlign w:val="center"/>
          </w:tcPr>
          <w:p w14:paraId="2B15363E" w14:textId="3B7403AE" w:rsidR="001E1334" w:rsidRDefault="001E1334" w:rsidP="001E1334">
            <w:pPr>
              <w:spacing w:line="360" w:lineRule="auto"/>
              <w:rPr>
                <w:rFonts w:eastAsia="Arial" w:cs="Arial"/>
                <w:szCs w:val="24"/>
              </w:rPr>
            </w:pPr>
            <w:r w:rsidRPr="004A11CB">
              <w:rPr>
                <w:rFonts w:eastAsia="Times New Roman" w:cs="Arial"/>
                <w:color w:val="000000"/>
                <w:szCs w:val="24"/>
              </w:rPr>
              <w:t xml:space="preserve">[RF008] </w:t>
            </w:r>
            <w:r w:rsidRPr="004A11CB">
              <w:rPr>
                <w:rFonts w:eastAsia="Times New Roman" w:cs="Arial"/>
                <w:szCs w:val="24"/>
              </w:rPr>
              <w:t>Prover á</w:t>
            </w:r>
            <w:r w:rsidRPr="004A11CB">
              <w:rPr>
                <w:rFonts w:eastAsia="Times New Roman" w:cs="Arial"/>
                <w:color w:val="000000"/>
                <w:szCs w:val="24"/>
              </w:rPr>
              <w:t>rea de pesquisa / procura</w:t>
            </w:r>
          </w:p>
        </w:tc>
        <w:tc>
          <w:tcPr>
            <w:tcW w:w="3218" w:type="dxa"/>
          </w:tcPr>
          <w:p w14:paraId="5479E1EB" w14:textId="77777777" w:rsidR="000776B7" w:rsidRDefault="000776B7" w:rsidP="001E1334">
            <w:pPr>
              <w:spacing w:line="360" w:lineRule="auto"/>
              <w:rPr>
                <w:rFonts w:eastAsia="Arial" w:cs="Arial"/>
                <w:szCs w:val="24"/>
              </w:rPr>
            </w:pPr>
          </w:p>
          <w:p w14:paraId="0A12E3FE" w14:textId="34A90D8E" w:rsidR="001E1334" w:rsidRDefault="000776B7" w:rsidP="001E1334">
            <w:pPr>
              <w:spacing w:line="360" w:lineRule="auto"/>
              <w:rPr>
                <w:rFonts w:eastAsia="Arial" w:cs="Arial"/>
                <w:szCs w:val="24"/>
              </w:rPr>
            </w:pPr>
            <w:r w:rsidRPr="000776B7">
              <w:rPr>
                <w:rFonts w:eastAsia="Arial" w:cs="Arial"/>
                <w:noProof/>
                <w:szCs w:val="24"/>
              </w:rPr>
              <w:drawing>
                <wp:inline distT="0" distB="0" distL="0" distR="0" wp14:anchorId="57E72304" wp14:editId="59372C3D">
                  <wp:extent cx="1906270" cy="227330"/>
                  <wp:effectExtent l="0" t="0" r="0" b="127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06270" cy="227330"/>
                          </a:xfrm>
                          <a:prstGeom prst="rect">
                            <a:avLst/>
                          </a:prstGeom>
                        </pic:spPr>
                      </pic:pic>
                    </a:graphicData>
                  </a:graphic>
                </wp:inline>
              </w:drawing>
            </w:r>
          </w:p>
        </w:tc>
        <w:tc>
          <w:tcPr>
            <w:tcW w:w="2871" w:type="dxa"/>
          </w:tcPr>
          <w:p w14:paraId="11C144CB" w14:textId="77777777" w:rsidR="001E1334" w:rsidRDefault="001E1334" w:rsidP="001E1334">
            <w:pPr>
              <w:rPr>
                <w:rFonts w:eastAsia="Arial" w:cs="Arial"/>
                <w:szCs w:val="24"/>
              </w:rPr>
            </w:pPr>
            <w:r>
              <w:rPr>
                <w:noProof/>
              </w:rPr>
              <w:drawing>
                <wp:inline distT="0" distB="0" distL="0" distR="0" wp14:anchorId="1FA92014" wp14:editId="36405A76">
                  <wp:extent cx="1819760" cy="720000"/>
                  <wp:effectExtent l="0" t="0" r="0" b="0"/>
                  <wp:docPr id="231274116" name="Imagem 231274116"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31274116" name="Imagem 231274116" descr="Diagrama&#10;&#10;Descrição gerada automaticamente"/>
                          <pic:cNvPicPr preferRelativeResize="0"/>
                        </pic:nvPicPr>
                        <pic:blipFill>
                          <a:blip r:embed="rId50"/>
                          <a:srcRect/>
                          <a:stretch>
                            <a:fillRect/>
                          </a:stretch>
                        </pic:blipFill>
                        <pic:spPr>
                          <a:xfrm>
                            <a:off x="0" y="0"/>
                            <a:ext cx="1819760" cy="720000"/>
                          </a:xfrm>
                          <a:prstGeom prst="rect">
                            <a:avLst/>
                          </a:prstGeom>
                          <a:ln/>
                        </pic:spPr>
                      </pic:pic>
                    </a:graphicData>
                  </a:graphic>
                </wp:inline>
              </w:drawing>
            </w:r>
          </w:p>
        </w:tc>
      </w:tr>
      <w:tr w:rsidR="001E1334" w14:paraId="486B5E38" w14:textId="77777777" w:rsidTr="001E1334">
        <w:tc>
          <w:tcPr>
            <w:tcW w:w="2972" w:type="dxa"/>
            <w:vAlign w:val="center"/>
          </w:tcPr>
          <w:p w14:paraId="7D463207" w14:textId="6CBDEC38" w:rsidR="001E1334" w:rsidRDefault="001E1334" w:rsidP="001E1334">
            <w:pPr>
              <w:spacing w:line="360" w:lineRule="auto"/>
              <w:rPr>
                <w:rFonts w:eastAsia="Arial" w:cs="Arial"/>
                <w:szCs w:val="24"/>
              </w:rPr>
            </w:pPr>
            <w:r w:rsidRPr="004A11CB">
              <w:rPr>
                <w:rFonts w:eastAsia="Times New Roman" w:cs="Arial"/>
                <w:color w:val="000000"/>
                <w:szCs w:val="24"/>
              </w:rPr>
              <w:t>[RF009] Prover tela de perfil com as informações do usuário;</w:t>
            </w:r>
          </w:p>
        </w:tc>
        <w:tc>
          <w:tcPr>
            <w:tcW w:w="3218" w:type="dxa"/>
          </w:tcPr>
          <w:p w14:paraId="4B0B5C85" w14:textId="62B79268" w:rsidR="001E1334" w:rsidRDefault="000776B7" w:rsidP="001E1334">
            <w:pPr>
              <w:spacing w:line="360" w:lineRule="auto"/>
              <w:rPr>
                <w:rFonts w:eastAsia="Arial" w:cs="Arial"/>
                <w:szCs w:val="24"/>
              </w:rPr>
            </w:pPr>
            <w:r w:rsidRPr="000776B7">
              <w:rPr>
                <w:rFonts w:eastAsia="Arial" w:cs="Arial"/>
                <w:noProof/>
                <w:szCs w:val="24"/>
              </w:rPr>
              <w:drawing>
                <wp:inline distT="0" distB="0" distL="0" distR="0" wp14:anchorId="37789DBD" wp14:editId="29481C1A">
                  <wp:extent cx="1906270" cy="111061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6270" cy="1110615"/>
                          </a:xfrm>
                          <a:prstGeom prst="rect">
                            <a:avLst/>
                          </a:prstGeom>
                        </pic:spPr>
                      </pic:pic>
                    </a:graphicData>
                  </a:graphic>
                </wp:inline>
              </w:drawing>
            </w:r>
          </w:p>
        </w:tc>
        <w:tc>
          <w:tcPr>
            <w:tcW w:w="2871" w:type="dxa"/>
            <w:vAlign w:val="center"/>
          </w:tcPr>
          <w:p w14:paraId="0DE940E6" w14:textId="77777777" w:rsidR="001E1334" w:rsidRDefault="001E1334" w:rsidP="001E1334">
            <w:pPr>
              <w:rPr>
                <w:rFonts w:eastAsia="Arial" w:cs="Arial"/>
                <w:szCs w:val="24"/>
              </w:rPr>
            </w:pPr>
            <w:r>
              <w:rPr>
                <w:noProof/>
              </w:rPr>
              <w:drawing>
                <wp:inline distT="0" distB="0" distL="0" distR="0" wp14:anchorId="14618E33" wp14:editId="7D98F4D1">
                  <wp:extent cx="1820268" cy="720000"/>
                  <wp:effectExtent l="0" t="0" r="0" b="0"/>
                  <wp:docPr id="1563063387" name="Imagem 1563063387"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563063387" name="Imagem 1563063387" descr="Diagrama&#10;&#10;Descrição gerada automaticamente"/>
                          <pic:cNvPicPr preferRelativeResize="0"/>
                        </pic:nvPicPr>
                        <pic:blipFill>
                          <a:blip r:embed="rId52"/>
                          <a:srcRect/>
                          <a:stretch>
                            <a:fillRect/>
                          </a:stretch>
                        </pic:blipFill>
                        <pic:spPr>
                          <a:xfrm>
                            <a:off x="0" y="0"/>
                            <a:ext cx="1820268" cy="720000"/>
                          </a:xfrm>
                          <a:prstGeom prst="rect">
                            <a:avLst/>
                          </a:prstGeom>
                          <a:ln/>
                        </pic:spPr>
                      </pic:pic>
                    </a:graphicData>
                  </a:graphic>
                </wp:inline>
              </w:drawing>
            </w:r>
          </w:p>
        </w:tc>
      </w:tr>
      <w:tr w:rsidR="001E1334" w14:paraId="2FA70C22" w14:textId="77777777" w:rsidTr="001E1334">
        <w:tc>
          <w:tcPr>
            <w:tcW w:w="2972" w:type="dxa"/>
            <w:vAlign w:val="center"/>
          </w:tcPr>
          <w:p w14:paraId="03EA79EE" w14:textId="4D1C2185" w:rsidR="001E1334" w:rsidRDefault="001E1334" w:rsidP="001E1334">
            <w:pPr>
              <w:spacing w:line="360" w:lineRule="auto"/>
              <w:rPr>
                <w:rFonts w:eastAsia="Arial" w:cs="Arial"/>
                <w:szCs w:val="24"/>
              </w:rPr>
            </w:pPr>
            <w:r w:rsidRPr="004A11CB">
              <w:rPr>
                <w:rFonts w:eastAsia="Times New Roman" w:cs="Arial"/>
                <w:color w:val="000000"/>
                <w:szCs w:val="24"/>
              </w:rPr>
              <w:t>[RF010] Prover sistema de feed;</w:t>
            </w:r>
          </w:p>
        </w:tc>
        <w:tc>
          <w:tcPr>
            <w:tcW w:w="3218" w:type="dxa"/>
          </w:tcPr>
          <w:p w14:paraId="28DAF33E" w14:textId="77777777" w:rsidR="001573F9" w:rsidRDefault="001573F9" w:rsidP="001E1334">
            <w:pPr>
              <w:spacing w:line="360" w:lineRule="auto"/>
              <w:rPr>
                <w:rFonts w:eastAsia="Arial" w:cs="Arial"/>
                <w:szCs w:val="24"/>
              </w:rPr>
            </w:pPr>
          </w:p>
          <w:p w14:paraId="5A1FC2DA" w14:textId="6A6E69BA" w:rsidR="001E1334" w:rsidRDefault="001573F9" w:rsidP="001E1334">
            <w:pPr>
              <w:spacing w:line="360" w:lineRule="auto"/>
              <w:rPr>
                <w:rFonts w:eastAsia="Arial" w:cs="Arial"/>
                <w:szCs w:val="24"/>
              </w:rPr>
            </w:pPr>
            <w:r>
              <w:rPr>
                <w:rFonts w:eastAsia="Arial" w:cs="Arial"/>
                <w:szCs w:val="24"/>
              </w:rPr>
              <w:t>Não há protótipo</w:t>
            </w:r>
          </w:p>
        </w:tc>
        <w:tc>
          <w:tcPr>
            <w:tcW w:w="2871" w:type="dxa"/>
            <w:vAlign w:val="center"/>
          </w:tcPr>
          <w:p w14:paraId="0F830016" w14:textId="77777777" w:rsidR="001E1334" w:rsidRDefault="001E1334" w:rsidP="001E1334">
            <w:pPr>
              <w:rPr>
                <w:rFonts w:eastAsia="Arial" w:cs="Arial"/>
                <w:szCs w:val="24"/>
              </w:rPr>
            </w:pPr>
            <w:r>
              <w:rPr>
                <w:noProof/>
              </w:rPr>
              <w:drawing>
                <wp:inline distT="0" distB="0" distL="0" distR="0" wp14:anchorId="27110C05" wp14:editId="5406DCDA">
                  <wp:extent cx="1661863" cy="720000"/>
                  <wp:effectExtent l="0" t="0" r="0" b="0"/>
                  <wp:docPr id="1914678159" name="Imagem 1914678159"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914678159" name="Imagem 1914678159" descr="Diagrama&#10;&#10;Descrição gerada automaticamente"/>
                          <pic:cNvPicPr preferRelativeResize="0"/>
                        </pic:nvPicPr>
                        <pic:blipFill>
                          <a:blip r:embed="rId53"/>
                          <a:srcRect/>
                          <a:stretch>
                            <a:fillRect/>
                          </a:stretch>
                        </pic:blipFill>
                        <pic:spPr>
                          <a:xfrm>
                            <a:off x="0" y="0"/>
                            <a:ext cx="1661863" cy="720000"/>
                          </a:xfrm>
                          <a:prstGeom prst="rect">
                            <a:avLst/>
                          </a:prstGeom>
                          <a:ln/>
                        </pic:spPr>
                      </pic:pic>
                    </a:graphicData>
                  </a:graphic>
                </wp:inline>
              </w:drawing>
            </w:r>
          </w:p>
        </w:tc>
      </w:tr>
      <w:tr w:rsidR="001E1334" w14:paraId="03A25508" w14:textId="77777777" w:rsidTr="001E1334">
        <w:tc>
          <w:tcPr>
            <w:tcW w:w="2972" w:type="dxa"/>
            <w:vAlign w:val="center"/>
          </w:tcPr>
          <w:p w14:paraId="1C6C507A" w14:textId="4B3ECADA" w:rsidR="001E1334" w:rsidRDefault="001E1334" w:rsidP="001E1334">
            <w:pPr>
              <w:spacing w:line="360" w:lineRule="auto"/>
              <w:rPr>
                <w:rFonts w:eastAsia="Arial" w:cs="Arial"/>
                <w:szCs w:val="24"/>
              </w:rPr>
            </w:pPr>
            <w:r w:rsidRPr="004A11CB">
              <w:rPr>
                <w:rFonts w:eastAsia="Times New Roman" w:cs="Arial"/>
                <w:color w:val="000000"/>
                <w:szCs w:val="24"/>
              </w:rPr>
              <w:t>[RF011] Prover interface (botão, menu) para permitir que o usuário se conecte com amigos e sigam outros usuários;</w:t>
            </w:r>
          </w:p>
        </w:tc>
        <w:tc>
          <w:tcPr>
            <w:tcW w:w="3218" w:type="dxa"/>
            <w:vAlign w:val="center"/>
          </w:tcPr>
          <w:p w14:paraId="4992A19D" w14:textId="5D167EB2"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430768FA" wp14:editId="0E531165">
                  <wp:extent cx="1906270" cy="167894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06270" cy="1678940"/>
                          </a:xfrm>
                          <a:prstGeom prst="rect">
                            <a:avLst/>
                          </a:prstGeom>
                        </pic:spPr>
                      </pic:pic>
                    </a:graphicData>
                  </a:graphic>
                </wp:inline>
              </w:drawing>
            </w:r>
          </w:p>
        </w:tc>
        <w:tc>
          <w:tcPr>
            <w:tcW w:w="2871" w:type="dxa"/>
          </w:tcPr>
          <w:p w14:paraId="58B08F2B" w14:textId="77777777" w:rsidR="001573F9" w:rsidRDefault="001573F9" w:rsidP="001E1334">
            <w:pPr>
              <w:rPr>
                <w:rFonts w:eastAsia="Arial" w:cs="Arial"/>
                <w:szCs w:val="24"/>
              </w:rPr>
            </w:pPr>
          </w:p>
          <w:p w14:paraId="7FC5D4E0" w14:textId="77777777" w:rsidR="001573F9" w:rsidRDefault="001573F9" w:rsidP="001E1334">
            <w:pPr>
              <w:rPr>
                <w:rFonts w:eastAsia="Arial" w:cs="Arial"/>
                <w:szCs w:val="24"/>
              </w:rPr>
            </w:pPr>
          </w:p>
          <w:p w14:paraId="6EE9F1D7" w14:textId="77777777" w:rsidR="001573F9" w:rsidRDefault="001573F9" w:rsidP="001E1334">
            <w:pPr>
              <w:rPr>
                <w:rFonts w:eastAsia="Arial" w:cs="Arial"/>
                <w:szCs w:val="24"/>
              </w:rPr>
            </w:pPr>
          </w:p>
          <w:p w14:paraId="194EEB37" w14:textId="63848B89" w:rsidR="001E1334" w:rsidRDefault="001E1334" w:rsidP="001E1334">
            <w:pPr>
              <w:rPr>
                <w:rFonts w:eastAsia="Arial" w:cs="Arial"/>
                <w:szCs w:val="24"/>
              </w:rPr>
            </w:pPr>
            <w:r>
              <w:rPr>
                <w:noProof/>
              </w:rPr>
              <w:drawing>
                <wp:inline distT="0" distB="0" distL="0" distR="0" wp14:anchorId="000794C5" wp14:editId="3DE2FDCB">
                  <wp:extent cx="1572627" cy="720000"/>
                  <wp:effectExtent l="0" t="0" r="0" b="0"/>
                  <wp:docPr id="68360938" name="Imagem 68360938"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68360938" name="Imagem 68360938" descr="Diagrama&#10;&#10;Descrição gerada automaticamente"/>
                          <pic:cNvPicPr preferRelativeResize="0"/>
                        </pic:nvPicPr>
                        <pic:blipFill>
                          <a:blip r:embed="rId55"/>
                          <a:srcRect/>
                          <a:stretch>
                            <a:fillRect/>
                          </a:stretch>
                        </pic:blipFill>
                        <pic:spPr>
                          <a:xfrm>
                            <a:off x="0" y="0"/>
                            <a:ext cx="1572627" cy="720000"/>
                          </a:xfrm>
                          <a:prstGeom prst="rect">
                            <a:avLst/>
                          </a:prstGeom>
                          <a:ln/>
                        </pic:spPr>
                      </pic:pic>
                    </a:graphicData>
                  </a:graphic>
                </wp:inline>
              </w:drawing>
            </w:r>
          </w:p>
        </w:tc>
      </w:tr>
      <w:tr w:rsidR="001E1334" w14:paraId="3BAA62BA" w14:textId="77777777" w:rsidTr="001E1334">
        <w:trPr>
          <w:trHeight w:val="1867"/>
        </w:trPr>
        <w:tc>
          <w:tcPr>
            <w:tcW w:w="2972" w:type="dxa"/>
            <w:vAlign w:val="center"/>
          </w:tcPr>
          <w:p w14:paraId="0A2A9BDC" w14:textId="42F8D760" w:rsidR="001E1334" w:rsidRDefault="001E1334" w:rsidP="001E1334">
            <w:pPr>
              <w:spacing w:line="360" w:lineRule="auto"/>
              <w:rPr>
                <w:rFonts w:eastAsia="Arial" w:cs="Arial"/>
                <w:szCs w:val="24"/>
              </w:rPr>
            </w:pPr>
            <w:r w:rsidRPr="004A11CB">
              <w:rPr>
                <w:rFonts w:eastAsia="Times New Roman" w:cs="Arial"/>
                <w:color w:val="000000"/>
                <w:szCs w:val="24"/>
              </w:rPr>
              <w:t>[RF012] Prover tela de Materiais;</w:t>
            </w:r>
          </w:p>
        </w:tc>
        <w:tc>
          <w:tcPr>
            <w:tcW w:w="3218" w:type="dxa"/>
          </w:tcPr>
          <w:p w14:paraId="1CBE5512" w14:textId="62571C08" w:rsidR="001E1334" w:rsidRDefault="001573F9" w:rsidP="001E1334">
            <w:pPr>
              <w:spacing w:line="360" w:lineRule="auto"/>
              <w:rPr>
                <w:rFonts w:eastAsia="Arial" w:cs="Arial"/>
                <w:szCs w:val="24"/>
              </w:rPr>
            </w:pPr>
            <w:r>
              <w:rPr>
                <w:noProof/>
              </w:rPr>
              <w:drawing>
                <wp:inline distT="0" distB="0" distL="0" distR="0" wp14:anchorId="42DB5631" wp14:editId="7386763B">
                  <wp:extent cx="1906270" cy="107251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06270" cy="1072515"/>
                          </a:xfrm>
                          <a:prstGeom prst="rect">
                            <a:avLst/>
                          </a:prstGeom>
                        </pic:spPr>
                      </pic:pic>
                    </a:graphicData>
                  </a:graphic>
                </wp:inline>
              </w:drawing>
            </w:r>
          </w:p>
        </w:tc>
        <w:tc>
          <w:tcPr>
            <w:tcW w:w="2871" w:type="dxa"/>
            <w:vAlign w:val="center"/>
          </w:tcPr>
          <w:p w14:paraId="4CD25241" w14:textId="77777777" w:rsidR="001E1334" w:rsidRDefault="001E1334" w:rsidP="001E1334">
            <w:pPr>
              <w:rPr>
                <w:rFonts w:eastAsia="Arial" w:cs="Arial"/>
                <w:szCs w:val="24"/>
              </w:rPr>
            </w:pPr>
            <w:r>
              <w:rPr>
                <w:noProof/>
              </w:rPr>
              <w:drawing>
                <wp:inline distT="0" distB="0" distL="0" distR="0" wp14:anchorId="18640F4F" wp14:editId="51AC0378">
                  <wp:extent cx="1825865" cy="720000"/>
                  <wp:effectExtent l="0" t="0" r="0" b="0"/>
                  <wp:docPr id="1424368222" name="Imagem 1424368222"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424368222" name="Imagem 1424368222" descr="Diagrama&#10;&#10;Descrição gerada automaticamente"/>
                          <pic:cNvPicPr preferRelativeResize="0"/>
                        </pic:nvPicPr>
                        <pic:blipFill>
                          <a:blip r:embed="rId57"/>
                          <a:srcRect/>
                          <a:stretch>
                            <a:fillRect/>
                          </a:stretch>
                        </pic:blipFill>
                        <pic:spPr>
                          <a:xfrm>
                            <a:off x="0" y="0"/>
                            <a:ext cx="1825865" cy="720000"/>
                          </a:xfrm>
                          <a:prstGeom prst="rect">
                            <a:avLst/>
                          </a:prstGeom>
                          <a:ln/>
                        </pic:spPr>
                      </pic:pic>
                    </a:graphicData>
                  </a:graphic>
                </wp:inline>
              </w:drawing>
            </w:r>
          </w:p>
        </w:tc>
      </w:tr>
      <w:tr w:rsidR="001E1334" w14:paraId="1CD1D7AD" w14:textId="77777777" w:rsidTr="001E1334">
        <w:tc>
          <w:tcPr>
            <w:tcW w:w="2972" w:type="dxa"/>
            <w:vAlign w:val="center"/>
          </w:tcPr>
          <w:p w14:paraId="54FB3A9C" w14:textId="5F6B50F8" w:rsidR="001E1334" w:rsidRDefault="001E1334" w:rsidP="001E1334">
            <w:pPr>
              <w:spacing w:line="360" w:lineRule="auto"/>
              <w:rPr>
                <w:rFonts w:eastAsia="Arial" w:cs="Arial"/>
                <w:szCs w:val="24"/>
              </w:rPr>
            </w:pPr>
            <w:r w:rsidRPr="004A11CB">
              <w:rPr>
                <w:rFonts w:eastAsia="Times New Roman" w:cs="Arial"/>
                <w:color w:val="000000"/>
                <w:szCs w:val="24"/>
              </w:rPr>
              <w:t>[RF013]  Prover tela de salvos/favoritos;</w:t>
            </w:r>
          </w:p>
        </w:tc>
        <w:tc>
          <w:tcPr>
            <w:tcW w:w="3218" w:type="dxa"/>
            <w:vAlign w:val="center"/>
          </w:tcPr>
          <w:p w14:paraId="44C6BD18" w14:textId="68439A64" w:rsidR="001E1334" w:rsidRPr="001573F9" w:rsidRDefault="001573F9" w:rsidP="001E1334">
            <w:pPr>
              <w:spacing w:line="360" w:lineRule="auto"/>
              <w:rPr>
                <w:rFonts w:eastAsia="Arial" w:cs="Arial"/>
                <w:szCs w:val="24"/>
              </w:rPr>
            </w:pPr>
            <w:r>
              <w:rPr>
                <w:noProof/>
              </w:rPr>
              <w:drawing>
                <wp:inline distT="0" distB="0" distL="0" distR="0" wp14:anchorId="0486DA74" wp14:editId="44774BBD">
                  <wp:extent cx="1906270" cy="107251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06270" cy="1072515"/>
                          </a:xfrm>
                          <a:prstGeom prst="rect">
                            <a:avLst/>
                          </a:prstGeom>
                        </pic:spPr>
                      </pic:pic>
                    </a:graphicData>
                  </a:graphic>
                </wp:inline>
              </w:drawing>
            </w:r>
          </w:p>
        </w:tc>
        <w:tc>
          <w:tcPr>
            <w:tcW w:w="2871" w:type="dxa"/>
          </w:tcPr>
          <w:p w14:paraId="131DB496" w14:textId="77777777" w:rsidR="001573F9" w:rsidRDefault="001573F9" w:rsidP="001E1334">
            <w:pPr>
              <w:rPr>
                <w:rFonts w:eastAsia="Arial" w:cs="Arial"/>
                <w:szCs w:val="24"/>
              </w:rPr>
            </w:pPr>
          </w:p>
          <w:p w14:paraId="4BB30420" w14:textId="07E91029" w:rsidR="001E1334" w:rsidRDefault="001E1334" w:rsidP="001E1334">
            <w:pPr>
              <w:rPr>
                <w:rFonts w:eastAsia="Arial" w:cs="Arial"/>
                <w:szCs w:val="24"/>
              </w:rPr>
            </w:pPr>
            <w:r>
              <w:rPr>
                <w:noProof/>
              </w:rPr>
              <w:drawing>
                <wp:inline distT="0" distB="0" distL="0" distR="0" wp14:anchorId="4F0DEE28" wp14:editId="605888AF">
                  <wp:extent cx="1749287" cy="699715"/>
                  <wp:effectExtent l="0" t="0" r="3810" b="5715"/>
                  <wp:docPr id="225669619" name="Imagem 225669619"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25669619" name="Imagem 225669619" descr="Diagrama&#10;&#10;Descrição gerada automaticamente"/>
                          <pic:cNvPicPr preferRelativeResize="0"/>
                        </pic:nvPicPr>
                        <pic:blipFill>
                          <a:blip r:embed="rId59"/>
                          <a:srcRect/>
                          <a:stretch>
                            <a:fillRect/>
                          </a:stretch>
                        </pic:blipFill>
                        <pic:spPr>
                          <a:xfrm>
                            <a:off x="0" y="0"/>
                            <a:ext cx="1758960" cy="703584"/>
                          </a:xfrm>
                          <a:prstGeom prst="rect">
                            <a:avLst/>
                          </a:prstGeom>
                          <a:ln/>
                        </pic:spPr>
                      </pic:pic>
                    </a:graphicData>
                  </a:graphic>
                </wp:inline>
              </w:drawing>
            </w:r>
          </w:p>
          <w:p w14:paraId="17511651" w14:textId="77777777" w:rsidR="001573F9" w:rsidRDefault="001573F9" w:rsidP="001E1334">
            <w:pPr>
              <w:rPr>
                <w:rFonts w:eastAsia="Arial" w:cs="Arial"/>
                <w:szCs w:val="24"/>
              </w:rPr>
            </w:pPr>
          </w:p>
        </w:tc>
      </w:tr>
      <w:tr w:rsidR="001E1334" w14:paraId="41EB30F1" w14:textId="77777777" w:rsidTr="001E1334">
        <w:tc>
          <w:tcPr>
            <w:tcW w:w="2972" w:type="dxa"/>
            <w:vAlign w:val="center"/>
          </w:tcPr>
          <w:p w14:paraId="5315E6D8" w14:textId="330E24CB" w:rsidR="001E1334" w:rsidRDefault="001E1334" w:rsidP="001E1334">
            <w:pPr>
              <w:spacing w:line="360" w:lineRule="auto"/>
              <w:rPr>
                <w:rFonts w:eastAsia="Arial" w:cs="Arial"/>
                <w:szCs w:val="24"/>
              </w:rPr>
            </w:pPr>
            <w:r w:rsidRPr="004A11CB">
              <w:rPr>
                <w:rFonts w:eastAsia="Times New Roman" w:cs="Arial"/>
                <w:color w:val="000000"/>
                <w:szCs w:val="24"/>
              </w:rPr>
              <w:t>[RF014]  Prover botão de gostar e sua função</w:t>
            </w:r>
          </w:p>
        </w:tc>
        <w:tc>
          <w:tcPr>
            <w:tcW w:w="3218" w:type="dxa"/>
            <w:vAlign w:val="center"/>
          </w:tcPr>
          <w:p w14:paraId="2C498F33" w14:textId="47546668"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0BE976CE" wp14:editId="167F7A34">
                  <wp:extent cx="609685" cy="66684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9685" cy="666843"/>
                          </a:xfrm>
                          <a:prstGeom prst="rect">
                            <a:avLst/>
                          </a:prstGeom>
                        </pic:spPr>
                      </pic:pic>
                    </a:graphicData>
                  </a:graphic>
                </wp:inline>
              </w:drawing>
            </w:r>
          </w:p>
        </w:tc>
        <w:tc>
          <w:tcPr>
            <w:tcW w:w="2871" w:type="dxa"/>
          </w:tcPr>
          <w:p w14:paraId="1D07739E" w14:textId="77777777" w:rsidR="001E1334" w:rsidRDefault="001E1334" w:rsidP="001E1334">
            <w:pPr>
              <w:rPr>
                <w:rFonts w:eastAsia="Arial" w:cs="Arial"/>
                <w:szCs w:val="24"/>
              </w:rPr>
            </w:pPr>
            <w:r>
              <w:rPr>
                <w:noProof/>
              </w:rPr>
              <w:drawing>
                <wp:inline distT="0" distB="0" distL="0" distR="0" wp14:anchorId="0AA657CF" wp14:editId="2A835E9E">
                  <wp:extent cx="1868704" cy="720000"/>
                  <wp:effectExtent l="0" t="0" r="0" b="0"/>
                  <wp:docPr id="85241098" name="Imagem 85241098"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5241098" name="Imagem 85241098" descr="Diagrama&#10;&#10;Descrição gerada automaticamente"/>
                          <pic:cNvPicPr preferRelativeResize="0"/>
                        </pic:nvPicPr>
                        <pic:blipFill>
                          <a:blip r:embed="rId61"/>
                          <a:srcRect/>
                          <a:stretch>
                            <a:fillRect/>
                          </a:stretch>
                        </pic:blipFill>
                        <pic:spPr>
                          <a:xfrm>
                            <a:off x="0" y="0"/>
                            <a:ext cx="1868704" cy="720000"/>
                          </a:xfrm>
                          <a:prstGeom prst="rect">
                            <a:avLst/>
                          </a:prstGeom>
                          <a:ln/>
                        </pic:spPr>
                      </pic:pic>
                    </a:graphicData>
                  </a:graphic>
                </wp:inline>
              </w:drawing>
            </w:r>
          </w:p>
        </w:tc>
      </w:tr>
      <w:tr w:rsidR="001E1334" w14:paraId="1C66880A" w14:textId="77777777" w:rsidTr="001E1334">
        <w:tc>
          <w:tcPr>
            <w:tcW w:w="2972" w:type="dxa"/>
            <w:vAlign w:val="center"/>
          </w:tcPr>
          <w:p w14:paraId="358FEB70" w14:textId="40A64C66" w:rsidR="001E1334" w:rsidRDefault="001E1334" w:rsidP="001E1334">
            <w:pPr>
              <w:spacing w:line="360" w:lineRule="auto"/>
              <w:rPr>
                <w:rFonts w:eastAsia="Arial" w:cs="Arial"/>
                <w:szCs w:val="24"/>
              </w:rPr>
            </w:pPr>
            <w:r w:rsidRPr="004A11CB">
              <w:rPr>
                <w:rFonts w:eastAsia="Times New Roman" w:cs="Arial"/>
                <w:color w:val="000000"/>
                <w:szCs w:val="24"/>
              </w:rPr>
              <w:lastRenderedPageBreak/>
              <w:t>[RF015]  Prover botão de compartilhar e sua função;</w:t>
            </w:r>
          </w:p>
        </w:tc>
        <w:tc>
          <w:tcPr>
            <w:tcW w:w="3218" w:type="dxa"/>
          </w:tcPr>
          <w:p w14:paraId="1815ECCC" w14:textId="77777777" w:rsidR="001573F9" w:rsidRDefault="001573F9" w:rsidP="001E1334">
            <w:pPr>
              <w:spacing w:line="360" w:lineRule="auto"/>
              <w:rPr>
                <w:rFonts w:eastAsia="Arial" w:cs="Arial"/>
                <w:szCs w:val="24"/>
              </w:rPr>
            </w:pPr>
          </w:p>
          <w:p w14:paraId="734F4884" w14:textId="247E3076"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66AA640C" wp14:editId="31CD1A7E">
                  <wp:extent cx="438211"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211" cy="419158"/>
                          </a:xfrm>
                          <a:prstGeom prst="rect">
                            <a:avLst/>
                          </a:prstGeom>
                        </pic:spPr>
                      </pic:pic>
                    </a:graphicData>
                  </a:graphic>
                </wp:inline>
              </w:drawing>
            </w:r>
          </w:p>
        </w:tc>
        <w:tc>
          <w:tcPr>
            <w:tcW w:w="2871" w:type="dxa"/>
            <w:vAlign w:val="center"/>
          </w:tcPr>
          <w:p w14:paraId="439DEBA9" w14:textId="77777777" w:rsidR="001E1334" w:rsidRDefault="001E1334" w:rsidP="001E1334">
            <w:pPr>
              <w:rPr>
                <w:rFonts w:eastAsia="Arial" w:cs="Arial"/>
                <w:szCs w:val="24"/>
              </w:rPr>
            </w:pPr>
            <w:r>
              <w:rPr>
                <w:noProof/>
              </w:rPr>
              <w:drawing>
                <wp:inline distT="0" distB="0" distL="0" distR="0" wp14:anchorId="3939C395" wp14:editId="78110DCE">
                  <wp:extent cx="1878918" cy="720000"/>
                  <wp:effectExtent l="0" t="0" r="0" b="0"/>
                  <wp:docPr id="1539887746" name="Imagem 1539887746"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539887746" name="Imagem 1539887746" descr="Diagrama&#10;&#10;Descrição gerada automaticamente"/>
                          <pic:cNvPicPr preferRelativeResize="0"/>
                        </pic:nvPicPr>
                        <pic:blipFill>
                          <a:blip r:embed="rId63"/>
                          <a:srcRect/>
                          <a:stretch>
                            <a:fillRect/>
                          </a:stretch>
                        </pic:blipFill>
                        <pic:spPr>
                          <a:xfrm>
                            <a:off x="0" y="0"/>
                            <a:ext cx="1878918" cy="720000"/>
                          </a:xfrm>
                          <a:prstGeom prst="rect">
                            <a:avLst/>
                          </a:prstGeom>
                          <a:ln/>
                        </pic:spPr>
                      </pic:pic>
                    </a:graphicData>
                  </a:graphic>
                </wp:inline>
              </w:drawing>
            </w:r>
          </w:p>
        </w:tc>
      </w:tr>
      <w:tr w:rsidR="001E1334" w14:paraId="64C9D304" w14:textId="77777777" w:rsidTr="001E1334">
        <w:tc>
          <w:tcPr>
            <w:tcW w:w="2972" w:type="dxa"/>
            <w:vAlign w:val="center"/>
          </w:tcPr>
          <w:p w14:paraId="7A8CD675" w14:textId="46CDB7ED" w:rsidR="001E1334" w:rsidRDefault="001E1334" w:rsidP="001E1334">
            <w:pPr>
              <w:spacing w:line="360" w:lineRule="auto"/>
              <w:rPr>
                <w:rFonts w:eastAsia="Arial" w:cs="Arial"/>
                <w:szCs w:val="24"/>
              </w:rPr>
            </w:pPr>
            <w:r w:rsidRPr="004A11CB">
              <w:rPr>
                <w:rFonts w:eastAsia="Times New Roman" w:cs="Arial"/>
                <w:color w:val="000000"/>
                <w:szCs w:val="24"/>
              </w:rPr>
              <w:t>[RF016]  Prover aba de comentar</w:t>
            </w:r>
          </w:p>
        </w:tc>
        <w:tc>
          <w:tcPr>
            <w:tcW w:w="3218" w:type="dxa"/>
            <w:vAlign w:val="center"/>
          </w:tcPr>
          <w:p w14:paraId="053DCA1C" w14:textId="7F6750F4"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39999621" wp14:editId="542142A2">
                  <wp:extent cx="447737" cy="495369"/>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737" cy="495369"/>
                          </a:xfrm>
                          <a:prstGeom prst="rect">
                            <a:avLst/>
                          </a:prstGeom>
                        </pic:spPr>
                      </pic:pic>
                    </a:graphicData>
                  </a:graphic>
                </wp:inline>
              </w:drawing>
            </w:r>
          </w:p>
        </w:tc>
        <w:tc>
          <w:tcPr>
            <w:tcW w:w="2871" w:type="dxa"/>
          </w:tcPr>
          <w:p w14:paraId="2E7F4D6B" w14:textId="77777777" w:rsidR="001E1334" w:rsidRDefault="001E1334" w:rsidP="001E1334">
            <w:pPr>
              <w:rPr>
                <w:rFonts w:eastAsia="Arial" w:cs="Arial"/>
                <w:szCs w:val="24"/>
              </w:rPr>
            </w:pPr>
            <w:r>
              <w:rPr>
                <w:noProof/>
              </w:rPr>
              <w:drawing>
                <wp:inline distT="0" distB="0" distL="0" distR="0" wp14:anchorId="37F90C5F" wp14:editId="685C6AB5">
                  <wp:extent cx="1858600" cy="720000"/>
                  <wp:effectExtent l="0" t="0" r="0" b="0"/>
                  <wp:docPr id="47580240" name="Imagem 47580240"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47580240" name="Imagem 47580240" descr="Diagrama&#10;&#10;Descrição gerada automaticamente"/>
                          <pic:cNvPicPr preferRelativeResize="0"/>
                        </pic:nvPicPr>
                        <pic:blipFill>
                          <a:blip r:embed="rId65"/>
                          <a:srcRect/>
                          <a:stretch>
                            <a:fillRect/>
                          </a:stretch>
                        </pic:blipFill>
                        <pic:spPr>
                          <a:xfrm>
                            <a:off x="0" y="0"/>
                            <a:ext cx="1858600" cy="720000"/>
                          </a:xfrm>
                          <a:prstGeom prst="rect">
                            <a:avLst/>
                          </a:prstGeom>
                          <a:ln/>
                        </pic:spPr>
                      </pic:pic>
                    </a:graphicData>
                  </a:graphic>
                </wp:inline>
              </w:drawing>
            </w:r>
          </w:p>
        </w:tc>
      </w:tr>
      <w:tr w:rsidR="001E1334" w14:paraId="0165517D" w14:textId="77777777" w:rsidTr="001E1334">
        <w:tc>
          <w:tcPr>
            <w:tcW w:w="2972" w:type="dxa"/>
            <w:vAlign w:val="center"/>
          </w:tcPr>
          <w:p w14:paraId="5AE75527" w14:textId="5D15D4E4" w:rsidR="001E1334" w:rsidRDefault="001E1334" w:rsidP="001E1334">
            <w:pPr>
              <w:spacing w:line="360" w:lineRule="auto"/>
              <w:rPr>
                <w:rFonts w:eastAsia="Arial" w:cs="Arial"/>
                <w:szCs w:val="24"/>
              </w:rPr>
            </w:pPr>
            <w:r w:rsidRPr="004A11CB">
              <w:rPr>
                <w:rFonts w:eastAsia="Times New Roman" w:cs="Arial"/>
                <w:color w:val="000000"/>
                <w:szCs w:val="24"/>
              </w:rPr>
              <w:t>[RF017]  Prover botão de upload e Emojis na barra de comentários;</w:t>
            </w:r>
          </w:p>
        </w:tc>
        <w:tc>
          <w:tcPr>
            <w:tcW w:w="3218" w:type="dxa"/>
            <w:vAlign w:val="center"/>
          </w:tcPr>
          <w:p w14:paraId="02697176" w14:textId="1CBE0A7A" w:rsidR="001E1334" w:rsidRPr="001F72DD" w:rsidRDefault="001573F9" w:rsidP="001E1334">
            <w:pPr>
              <w:spacing w:line="360" w:lineRule="auto"/>
              <w:rPr>
                <w:rFonts w:eastAsia="Arial" w:cs="Arial"/>
                <w:i/>
                <w:iCs/>
                <w:szCs w:val="24"/>
              </w:rPr>
            </w:pPr>
            <w:r w:rsidRPr="001573F9">
              <w:rPr>
                <w:rFonts w:eastAsia="Arial" w:cs="Arial"/>
                <w:i/>
                <w:iCs/>
                <w:noProof/>
                <w:szCs w:val="24"/>
              </w:rPr>
              <w:drawing>
                <wp:inline distT="0" distB="0" distL="0" distR="0" wp14:anchorId="41A4A151" wp14:editId="63CD86B3">
                  <wp:extent cx="1066949" cy="552527"/>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66949" cy="552527"/>
                          </a:xfrm>
                          <a:prstGeom prst="rect">
                            <a:avLst/>
                          </a:prstGeom>
                        </pic:spPr>
                      </pic:pic>
                    </a:graphicData>
                  </a:graphic>
                </wp:inline>
              </w:drawing>
            </w:r>
          </w:p>
        </w:tc>
        <w:tc>
          <w:tcPr>
            <w:tcW w:w="2871" w:type="dxa"/>
          </w:tcPr>
          <w:p w14:paraId="22325EA3" w14:textId="77777777" w:rsidR="001E1334" w:rsidRDefault="001E1334" w:rsidP="001E1334">
            <w:pPr>
              <w:rPr>
                <w:rFonts w:eastAsia="Arial" w:cs="Arial"/>
                <w:szCs w:val="24"/>
              </w:rPr>
            </w:pPr>
            <w:r>
              <w:rPr>
                <w:noProof/>
              </w:rPr>
              <w:drawing>
                <wp:inline distT="0" distB="0" distL="0" distR="0" wp14:anchorId="3C76858F" wp14:editId="29EE96B1">
                  <wp:extent cx="1768992" cy="720000"/>
                  <wp:effectExtent l="0" t="0" r="0" b="0"/>
                  <wp:docPr id="635528752" name="Imagem 635528752"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635528752" name="Imagem 635528752" descr="Diagrama&#10;&#10;Descrição gerada automaticamente"/>
                          <pic:cNvPicPr preferRelativeResize="0"/>
                        </pic:nvPicPr>
                        <pic:blipFill>
                          <a:blip r:embed="rId67"/>
                          <a:srcRect/>
                          <a:stretch>
                            <a:fillRect/>
                          </a:stretch>
                        </pic:blipFill>
                        <pic:spPr>
                          <a:xfrm>
                            <a:off x="0" y="0"/>
                            <a:ext cx="1768992" cy="720000"/>
                          </a:xfrm>
                          <a:prstGeom prst="rect">
                            <a:avLst/>
                          </a:prstGeom>
                          <a:ln/>
                        </pic:spPr>
                      </pic:pic>
                    </a:graphicData>
                  </a:graphic>
                </wp:inline>
              </w:drawing>
            </w:r>
          </w:p>
        </w:tc>
      </w:tr>
      <w:tr w:rsidR="001E1334" w14:paraId="7ACACBD8" w14:textId="77777777" w:rsidTr="001E1334">
        <w:tc>
          <w:tcPr>
            <w:tcW w:w="2972" w:type="dxa"/>
            <w:vAlign w:val="center"/>
          </w:tcPr>
          <w:p w14:paraId="4EF67F3F" w14:textId="299507D8" w:rsidR="001E1334" w:rsidRDefault="001E1334" w:rsidP="001E1334">
            <w:pPr>
              <w:spacing w:line="360" w:lineRule="auto"/>
              <w:rPr>
                <w:rFonts w:eastAsia="Arial" w:cs="Arial"/>
                <w:szCs w:val="24"/>
              </w:rPr>
            </w:pPr>
            <w:r w:rsidRPr="004A11CB">
              <w:rPr>
                <w:rFonts w:eastAsia="Times New Roman" w:cs="Arial"/>
                <w:color w:val="000000"/>
                <w:szCs w:val="24"/>
              </w:rPr>
              <w:t>[RF018]  Prover botão para publicar</w:t>
            </w:r>
          </w:p>
        </w:tc>
        <w:tc>
          <w:tcPr>
            <w:tcW w:w="3218" w:type="dxa"/>
            <w:vAlign w:val="center"/>
          </w:tcPr>
          <w:p w14:paraId="71A6C366" w14:textId="2B48F2B3"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28939A3D" wp14:editId="4190EE80">
                  <wp:extent cx="495369" cy="457264"/>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5369" cy="457264"/>
                          </a:xfrm>
                          <a:prstGeom prst="rect">
                            <a:avLst/>
                          </a:prstGeom>
                        </pic:spPr>
                      </pic:pic>
                    </a:graphicData>
                  </a:graphic>
                </wp:inline>
              </w:drawing>
            </w:r>
          </w:p>
        </w:tc>
        <w:tc>
          <w:tcPr>
            <w:tcW w:w="2871" w:type="dxa"/>
          </w:tcPr>
          <w:p w14:paraId="25A30A31" w14:textId="77777777" w:rsidR="001E1334" w:rsidRDefault="001E1334" w:rsidP="001E1334">
            <w:pPr>
              <w:rPr>
                <w:rFonts w:eastAsia="Arial" w:cs="Arial"/>
                <w:szCs w:val="24"/>
              </w:rPr>
            </w:pPr>
            <w:r>
              <w:rPr>
                <w:noProof/>
              </w:rPr>
              <w:drawing>
                <wp:inline distT="0" distB="0" distL="0" distR="0" wp14:anchorId="195941DF" wp14:editId="1040C349">
                  <wp:extent cx="1781538" cy="720000"/>
                  <wp:effectExtent l="0" t="0" r="0" b="0"/>
                  <wp:docPr id="875216071" name="Imagem 875216071"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75216071" name="Imagem 875216071" descr="Diagrama&#10;&#10;Descrição gerada automaticamente"/>
                          <pic:cNvPicPr preferRelativeResize="0"/>
                        </pic:nvPicPr>
                        <pic:blipFill>
                          <a:blip r:embed="rId69"/>
                          <a:srcRect/>
                          <a:stretch>
                            <a:fillRect/>
                          </a:stretch>
                        </pic:blipFill>
                        <pic:spPr>
                          <a:xfrm>
                            <a:off x="0" y="0"/>
                            <a:ext cx="1781538" cy="720000"/>
                          </a:xfrm>
                          <a:prstGeom prst="rect">
                            <a:avLst/>
                          </a:prstGeom>
                          <a:ln/>
                        </pic:spPr>
                      </pic:pic>
                    </a:graphicData>
                  </a:graphic>
                </wp:inline>
              </w:drawing>
            </w:r>
          </w:p>
        </w:tc>
      </w:tr>
      <w:tr w:rsidR="001E1334" w14:paraId="4CC768FE" w14:textId="77777777" w:rsidTr="001E1334">
        <w:tc>
          <w:tcPr>
            <w:tcW w:w="2972" w:type="dxa"/>
            <w:vAlign w:val="center"/>
          </w:tcPr>
          <w:p w14:paraId="7F44F653" w14:textId="555ABB37" w:rsidR="001E1334" w:rsidRDefault="001E1334" w:rsidP="001E1334">
            <w:pPr>
              <w:spacing w:line="360" w:lineRule="auto"/>
              <w:rPr>
                <w:rFonts w:eastAsia="Arial" w:cs="Arial"/>
                <w:szCs w:val="24"/>
              </w:rPr>
            </w:pPr>
            <w:r w:rsidRPr="004A11CB">
              <w:rPr>
                <w:rFonts w:eastAsia="Times New Roman" w:cs="Arial"/>
                <w:color w:val="000000"/>
                <w:szCs w:val="24"/>
              </w:rPr>
              <w:t>[RF019]  Prover área e tela de notícias</w:t>
            </w:r>
          </w:p>
        </w:tc>
        <w:tc>
          <w:tcPr>
            <w:tcW w:w="3218" w:type="dxa"/>
          </w:tcPr>
          <w:p w14:paraId="4C15C829" w14:textId="341C6D6A" w:rsidR="001E1334" w:rsidRDefault="001573F9" w:rsidP="001E1334">
            <w:pPr>
              <w:spacing w:line="360" w:lineRule="auto"/>
              <w:rPr>
                <w:rFonts w:eastAsia="Arial" w:cs="Arial"/>
                <w:szCs w:val="24"/>
              </w:rPr>
            </w:pPr>
            <w:r>
              <w:rPr>
                <w:noProof/>
              </w:rPr>
              <w:drawing>
                <wp:inline distT="0" distB="0" distL="0" distR="0" wp14:anchorId="419E5B44" wp14:editId="73201EC9">
                  <wp:extent cx="1906270" cy="107251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06270" cy="1072515"/>
                          </a:xfrm>
                          <a:prstGeom prst="rect">
                            <a:avLst/>
                          </a:prstGeom>
                        </pic:spPr>
                      </pic:pic>
                    </a:graphicData>
                  </a:graphic>
                </wp:inline>
              </w:drawing>
            </w:r>
          </w:p>
        </w:tc>
        <w:tc>
          <w:tcPr>
            <w:tcW w:w="2871" w:type="dxa"/>
            <w:vAlign w:val="center"/>
          </w:tcPr>
          <w:p w14:paraId="7AACA874" w14:textId="77777777" w:rsidR="001E1334" w:rsidRDefault="001E1334" w:rsidP="001E1334">
            <w:pPr>
              <w:rPr>
                <w:rFonts w:eastAsia="Arial" w:cs="Arial"/>
                <w:szCs w:val="24"/>
              </w:rPr>
            </w:pPr>
            <w:r>
              <w:rPr>
                <w:noProof/>
              </w:rPr>
              <w:drawing>
                <wp:inline distT="0" distB="0" distL="0" distR="0" wp14:anchorId="74F22220" wp14:editId="60ADFB06">
                  <wp:extent cx="1741170" cy="707666"/>
                  <wp:effectExtent l="0" t="0" r="0" b="0"/>
                  <wp:docPr id="870003865" name="Imagem 870003865"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70003865" name="Imagem 870003865" descr="Diagrama&#10;&#10;Descrição gerada automaticamente"/>
                          <pic:cNvPicPr preferRelativeResize="0"/>
                        </pic:nvPicPr>
                        <pic:blipFill>
                          <a:blip r:embed="rId71"/>
                          <a:srcRect/>
                          <a:stretch>
                            <a:fillRect/>
                          </a:stretch>
                        </pic:blipFill>
                        <pic:spPr>
                          <a:xfrm>
                            <a:off x="0" y="0"/>
                            <a:ext cx="1746573" cy="709862"/>
                          </a:xfrm>
                          <a:prstGeom prst="rect">
                            <a:avLst/>
                          </a:prstGeom>
                          <a:ln/>
                        </pic:spPr>
                      </pic:pic>
                    </a:graphicData>
                  </a:graphic>
                </wp:inline>
              </w:drawing>
            </w:r>
          </w:p>
        </w:tc>
      </w:tr>
      <w:tr w:rsidR="001E1334" w14:paraId="4DE8B41A" w14:textId="77777777" w:rsidTr="001E1334">
        <w:tc>
          <w:tcPr>
            <w:tcW w:w="2972" w:type="dxa"/>
            <w:vAlign w:val="center"/>
          </w:tcPr>
          <w:p w14:paraId="178AEF89" w14:textId="14CD0D57" w:rsidR="001E1334" w:rsidRDefault="001E1334" w:rsidP="001E1334">
            <w:pPr>
              <w:spacing w:line="360" w:lineRule="auto"/>
              <w:rPr>
                <w:rFonts w:eastAsia="Arial" w:cs="Arial"/>
                <w:szCs w:val="24"/>
              </w:rPr>
            </w:pPr>
            <w:r w:rsidRPr="004A11CB">
              <w:rPr>
                <w:rFonts w:eastAsia="Times New Roman" w:cs="Arial"/>
                <w:color w:val="000000"/>
                <w:szCs w:val="24"/>
              </w:rPr>
              <w:t>[RF020]  Prover função de download de arquivos/imagens;</w:t>
            </w:r>
          </w:p>
        </w:tc>
        <w:tc>
          <w:tcPr>
            <w:tcW w:w="3218" w:type="dxa"/>
            <w:vAlign w:val="center"/>
          </w:tcPr>
          <w:p w14:paraId="26A171CF" w14:textId="2964CB03" w:rsidR="001E1334" w:rsidRPr="001573F9" w:rsidRDefault="001573F9" w:rsidP="001E1334">
            <w:pPr>
              <w:spacing w:line="360" w:lineRule="auto"/>
              <w:rPr>
                <w:rFonts w:eastAsia="Arial" w:cs="Arial"/>
                <w:szCs w:val="24"/>
              </w:rPr>
            </w:pPr>
            <w:r w:rsidRPr="001573F9">
              <w:rPr>
                <w:rFonts w:eastAsia="Arial" w:cs="Arial"/>
                <w:szCs w:val="24"/>
              </w:rPr>
              <w:t>Não há protótipo</w:t>
            </w:r>
          </w:p>
        </w:tc>
        <w:tc>
          <w:tcPr>
            <w:tcW w:w="2871" w:type="dxa"/>
          </w:tcPr>
          <w:p w14:paraId="1A97D590" w14:textId="77777777" w:rsidR="001E1334" w:rsidRDefault="001E1334" w:rsidP="001E1334">
            <w:pPr>
              <w:rPr>
                <w:rFonts w:eastAsia="Arial" w:cs="Arial"/>
                <w:szCs w:val="24"/>
              </w:rPr>
            </w:pPr>
            <w:r>
              <w:rPr>
                <w:noProof/>
              </w:rPr>
              <w:drawing>
                <wp:inline distT="0" distB="0" distL="0" distR="0" wp14:anchorId="087A9901" wp14:editId="135AEC61">
                  <wp:extent cx="1768475" cy="707666"/>
                  <wp:effectExtent l="0" t="0" r="3175" b="0"/>
                  <wp:docPr id="1735187598" name="Imagem 1735187598"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735187598" name="Imagem 1735187598" descr="Diagrama&#10;&#10;Descrição gerada automaticamente"/>
                          <pic:cNvPicPr preferRelativeResize="0"/>
                        </pic:nvPicPr>
                        <pic:blipFill>
                          <a:blip r:embed="rId72"/>
                          <a:srcRect/>
                          <a:stretch>
                            <a:fillRect/>
                          </a:stretch>
                        </pic:blipFill>
                        <pic:spPr>
                          <a:xfrm>
                            <a:off x="0" y="0"/>
                            <a:ext cx="1773270" cy="709585"/>
                          </a:xfrm>
                          <a:prstGeom prst="rect">
                            <a:avLst/>
                          </a:prstGeom>
                          <a:ln/>
                        </pic:spPr>
                      </pic:pic>
                    </a:graphicData>
                  </a:graphic>
                </wp:inline>
              </w:drawing>
            </w:r>
          </w:p>
        </w:tc>
      </w:tr>
      <w:tr w:rsidR="001E1334" w14:paraId="2E4E6A55" w14:textId="77777777" w:rsidTr="001E1334">
        <w:tc>
          <w:tcPr>
            <w:tcW w:w="2972" w:type="dxa"/>
            <w:vAlign w:val="center"/>
          </w:tcPr>
          <w:p w14:paraId="4858CBAF" w14:textId="19858CB6" w:rsidR="001E1334" w:rsidRDefault="001E1334" w:rsidP="001E1334">
            <w:pPr>
              <w:spacing w:line="360" w:lineRule="auto"/>
              <w:rPr>
                <w:rFonts w:eastAsia="Arial" w:cs="Arial"/>
                <w:szCs w:val="24"/>
              </w:rPr>
            </w:pPr>
            <w:r w:rsidRPr="004A11CB">
              <w:rPr>
                <w:rFonts w:eastAsia="Times New Roman" w:cs="Arial"/>
                <w:color w:val="000000"/>
                <w:szCs w:val="24"/>
              </w:rPr>
              <w:t>[RF021]  Prover botão de gerenciamento e filtragem de posts</w:t>
            </w:r>
          </w:p>
        </w:tc>
        <w:tc>
          <w:tcPr>
            <w:tcW w:w="3218" w:type="dxa"/>
          </w:tcPr>
          <w:p w14:paraId="5B8A6A59" w14:textId="77777777" w:rsidR="001573F9" w:rsidRDefault="001573F9" w:rsidP="001E1334">
            <w:pPr>
              <w:spacing w:line="360" w:lineRule="auto"/>
              <w:rPr>
                <w:rFonts w:eastAsia="Arial" w:cs="Arial"/>
                <w:szCs w:val="24"/>
              </w:rPr>
            </w:pPr>
          </w:p>
          <w:p w14:paraId="325CAAF7" w14:textId="52BDEF19"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3DC204D5" wp14:editId="57402450">
                  <wp:extent cx="562053" cy="42868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2053" cy="428685"/>
                          </a:xfrm>
                          <a:prstGeom prst="rect">
                            <a:avLst/>
                          </a:prstGeom>
                        </pic:spPr>
                      </pic:pic>
                    </a:graphicData>
                  </a:graphic>
                </wp:inline>
              </w:drawing>
            </w:r>
          </w:p>
        </w:tc>
        <w:tc>
          <w:tcPr>
            <w:tcW w:w="2871" w:type="dxa"/>
            <w:vAlign w:val="center"/>
          </w:tcPr>
          <w:p w14:paraId="2817A62A" w14:textId="77777777" w:rsidR="001E1334" w:rsidRDefault="001E1334" w:rsidP="001E1334">
            <w:pPr>
              <w:rPr>
                <w:rFonts w:eastAsia="Arial" w:cs="Arial"/>
                <w:szCs w:val="24"/>
              </w:rPr>
            </w:pPr>
            <w:r>
              <w:rPr>
                <w:noProof/>
              </w:rPr>
              <w:drawing>
                <wp:inline distT="0" distB="0" distL="0" distR="0" wp14:anchorId="12587070" wp14:editId="06120366">
                  <wp:extent cx="1749287" cy="719455"/>
                  <wp:effectExtent l="0" t="0" r="3810" b="4445"/>
                  <wp:docPr id="545611407" name="Imagem 545611407"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545611407" name="Imagem 545611407" descr="Diagrama&#10;&#10;Descrição gerada automaticamente"/>
                          <pic:cNvPicPr preferRelativeResize="0"/>
                        </pic:nvPicPr>
                        <pic:blipFill>
                          <a:blip r:embed="rId74"/>
                          <a:srcRect/>
                          <a:stretch>
                            <a:fillRect/>
                          </a:stretch>
                        </pic:blipFill>
                        <pic:spPr>
                          <a:xfrm>
                            <a:off x="0" y="0"/>
                            <a:ext cx="1751677" cy="720438"/>
                          </a:xfrm>
                          <a:prstGeom prst="rect">
                            <a:avLst/>
                          </a:prstGeom>
                          <a:ln/>
                        </pic:spPr>
                      </pic:pic>
                    </a:graphicData>
                  </a:graphic>
                </wp:inline>
              </w:drawing>
            </w:r>
          </w:p>
        </w:tc>
      </w:tr>
      <w:tr w:rsidR="001E1334" w14:paraId="3ECCE6F0" w14:textId="77777777" w:rsidTr="001E1334">
        <w:tc>
          <w:tcPr>
            <w:tcW w:w="2972" w:type="dxa"/>
            <w:vAlign w:val="center"/>
          </w:tcPr>
          <w:p w14:paraId="14107132" w14:textId="3373EE3F" w:rsidR="001E1334" w:rsidRDefault="001E1334" w:rsidP="001E1334">
            <w:pPr>
              <w:spacing w:line="360" w:lineRule="auto"/>
              <w:rPr>
                <w:rFonts w:eastAsia="Arial" w:cs="Arial"/>
                <w:szCs w:val="24"/>
              </w:rPr>
            </w:pPr>
            <w:r w:rsidRPr="004A11CB">
              <w:rPr>
                <w:rFonts w:eastAsia="Times New Roman" w:cs="Arial"/>
                <w:color w:val="000000"/>
                <w:szCs w:val="24"/>
              </w:rPr>
              <w:t>[RF022]  Prover área de notificação</w:t>
            </w:r>
          </w:p>
        </w:tc>
        <w:tc>
          <w:tcPr>
            <w:tcW w:w="3218" w:type="dxa"/>
            <w:vAlign w:val="center"/>
          </w:tcPr>
          <w:p w14:paraId="12DEFB4C" w14:textId="7CCFD214" w:rsidR="001E1334" w:rsidRPr="001F72DD" w:rsidRDefault="001573F9" w:rsidP="001E1334">
            <w:pPr>
              <w:spacing w:line="360" w:lineRule="auto"/>
              <w:rPr>
                <w:rFonts w:eastAsia="Arial" w:cs="Arial"/>
                <w:i/>
                <w:iCs/>
                <w:szCs w:val="24"/>
              </w:rPr>
            </w:pPr>
            <w:r w:rsidRPr="001573F9">
              <w:rPr>
                <w:rFonts w:eastAsia="Arial" w:cs="Arial"/>
                <w:i/>
                <w:iCs/>
                <w:noProof/>
                <w:szCs w:val="24"/>
              </w:rPr>
              <w:drawing>
                <wp:inline distT="0" distB="0" distL="0" distR="0" wp14:anchorId="4BBB4BF1" wp14:editId="17C55735">
                  <wp:extent cx="1582310" cy="135619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7683" cy="1369367"/>
                          </a:xfrm>
                          <a:prstGeom prst="rect">
                            <a:avLst/>
                          </a:prstGeom>
                        </pic:spPr>
                      </pic:pic>
                    </a:graphicData>
                  </a:graphic>
                </wp:inline>
              </w:drawing>
            </w:r>
          </w:p>
        </w:tc>
        <w:tc>
          <w:tcPr>
            <w:tcW w:w="2871" w:type="dxa"/>
          </w:tcPr>
          <w:p w14:paraId="48F5A85B" w14:textId="77777777" w:rsidR="001573F9" w:rsidRDefault="001573F9" w:rsidP="001E1334">
            <w:pPr>
              <w:rPr>
                <w:rFonts w:eastAsia="Arial" w:cs="Arial"/>
                <w:szCs w:val="24"/>
              </w:rPr>
            </w:pPr>
          </w:p>
          <w:p w14:paraId="62319554" w14:textId="77777777" w:rsidR="001573F9" w:rsidRDefault="001573F9" w:rsidP="001E1334">
            <w:pPr>
              <w:rPr>
                <w:rFonts w:eastAsia="Arial" w:cs="Arial"/>
                <w:szCs w:val="24"/>
              </w:rPr>
            </w:pPr>
          </w:p>
          <w:p w14:paraId="0F5B5B5E" w14:textId="134892BA" w:rsidR="001E1334" w:rsidRDefault="001E1334" w:rsidP="001E1334">
            <w:pPr>
              <w:rPr>
                <w:rFonts w:eastAsia="Arial" w:cs="Arial"/>
                <w:szCs w:val="24"/>
              </w:rPr>
            </w:pPr>
            <w:r>
              <w:rPr>
                <w:noProof/>
              </w:rPr>
              <w:drawing>
                <wp:inline distT="0" distB="0" distL="0" distR="0" wp14:anchorId="19DABBB4" wp14:editId="658007D5">
                  <wp:extent cx="1741336" cy="719455"/>
                  <wp:effectExtent l="0" t="0" r="0" b="4445"/>
                  <wp:docPr id="129708339" name="Imagem 129708339"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29708339" name="Imagem 129708339" descr="Diagrama&#10;&#10;Descrição gerada automaticamente"/>
                          <pic:cNvPicPr preferRelativeResize="0"/>
                        </pic:nvPicPr>
                        <pic:blipFill>
                          <a:blip r:embed="rId76"/>
                          <a:srcRect/>
                          <a:stretch>
                            <a:fillRect/>
                          </a:stretch>
                        </pic:blipFill>
                        <pic:spPr>
                          <a:xfrm>
                            <a:off x="0" y="0"/>
                            <a:ext cx="1743090" cy="720180"/>
                          </a:xfrm>
                          <a:prstGeom prst="rect">
                            <a:avLst/>
                          </a:prstGeom>
                          <a:ln/>
                        </pic:spPr>
                      </pic:pic>
                    </a:graphicData>
                  </a:graphic>
                </wp:inline>
              </w:drawing>
            </w:r>
          </w:p>
        </w:tc>
      </w:tr>
      <w:tr w:rsidR="001E1334" w14:paraId="26BA38CE" w14:textId="77777777" w:rsidTr="001E1334">
        <w:tc>
          <w:tcPr>
            <w:tcW w:w="2972" w:type="dxa"/>
            <w:vAlign w:val="center"/>
          </w:tcPr>
          <w:p w14:paraId="22D219DE" w14:textId="0187AF59" w:rsidR="001E1334" w:rsidRDefault="001E1334" w:rsidP="001E1334">
            <w:pPr>
              <w:spacing w:line="360" w:lineRule="auto"/>
              <w:rPr>
                <w:rFonts w:eastAsia="Arial" w:cs="Arial"/>
                <w:szCs w:val="24"/>
              </w:rPr>
            </w:pPr>
            <w:r w:rsidRPr="004A11CB">
              <w:rPr>
                <w:rFonts w:eastAsia="Times New Roman" w:cs="Arial"/>
                <w:color w:val="000000"/>
                <w:szCs w:val="24"/>
              </w:rPr>
              <w:t>[RF023]  Prover funcionalidade de denúncias de posts e usuários.</w:t>
            </w:r>
          </w:p>
        </w:tc>
        <w:tc>
          <w:tcPr>
            <w:tcW w:w="3218" w:type="dxa"/>
            <w:vAlign w:val="center"/>
          </w:tcPr>
          <w:p w14:paraId="6681C39D" w14:textId="3915522A" w:rsidR="001E1334" w:rsidRPr="001573F9" w:rsidRDefault="001573F9" w:rsidP="001E1334">
            <w:pPr>
              <w:spacing w:line="360" w:lineRule="auto"/>
              <w:rPr>
                <w:rFonts w:eastAsia="Arial" w:cs="Arial"/>
                <w:szCs w:val="24"/>
              </w:rPr>
            </w:pPr>
            <w:r w:rsidRPr="001573F9">
              <w:rPr>
                <w:rFonts w:eastAsia="Arial" w:cs="Arial"/>
                <w:szCs w:val="24"/>
              </w:rPr>
              <w:t>Não há protótipo</w:t>
            </w:r>
          </w:p>
        </w:tc>
        <w:tc>
          <w:tcPr>
            <w:tcW w:w="2871" w:type="dxa"/>
          </w:tcPr>
          <w:p w14:paraId="1B3A4D75" w14:textId="77777777" w:rsidR="001E1334" w:rsidRDefault="001E1334" w:rsidP="001E1334">
            <w:pPr>
              <w:rPr>
                <w:rFonts w:eastAsia="Arial" w:cs="Arial"/>
                <w:szCs w:val="24"/>
              </w:rPr>
            </w:pPr>
            <w:r>
              <w:rPr>
                <w:noProof/>
              </w:rPr>
              <w:drawing>
                <wp:inline distT="0" distB="0" distL="0" distR="0" wp14:anchorId="2E01B63F" wp14:editId="12B96488">
                  <wp:extent cx="1882710" cy="720000"/>
                  <wp:effectExtent l="0" t="0" r="0" b="0"/>
                  <wp:docPr id="1515048568" name="Imagem 1515048568"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515048568" name="Imagem 1515048568" descr="Diagrama&#10;&#10;Descrição gerada automaticamente"/>
                          <pic:cNvPicPr preferRelativeResize="0"/>
                        </pic:nvPicPr>
                        <pic:blipFill>
                          <a:blip r:embed="rId77"/>
                          <a:srcRect/>
                          <a:stretch>
                            <a:fillRect/>
                          </a:stretch>
                        </pic:blipFill>
                        <pic:spPr>
                          <a:xfrm>
                            <a:off x="0" y="0"/>
                            <a:ext cx="1882710" cy="720000"/>
                          </a:xfrm>
                          <a:prstGeom prst="rect">
                            <a:avLst/>
                          </a:prstGeom>
                          <a:ln/>
                        </pic:spPr>
                      </pic:pic>
                    </a:graphicData>
                  </a:graphic>
                </wp:inline>
              </w:drawing>
            </w:r>
          </w:p>
        </w:tc>
      </w:tr>
      <w:tr w:rsidR="001E1334" w14:paraId="20957470" w14:textId="77777777" w:rsidTr="001E1334">
        <w:tc>
          <w:tcPr>
            <w:tcW w:w="2972" w:type="dxa"/>
            <w:vAlign w:val="center"/>
          </w:tcPr>
          <w:p w14:paraId="68BA2DE3" w14:textId="4D5E8F3F" w:rsidR="001E1334" w:rsidRDefault="001E1334" w:rsidP="001E1334">
            <w:pPr>
              <w:spacing w:line="360" w:lineRule="auto"/>
              <w:rPr>
                <w:rFonts w:eastAsia="Arial" w:cs="Arial"/>
                <w:szCs w:val="24"/>
              </w:rPr>
            </w:pPr>
            <w:r w:rsidRPr="004A11CB">
              <w:rPr>
                <w:rFonts w:eastAsia="Times New Roman" w:cs="Arial"/>
                <w:color w:val="000000"/>
                <w:szCs w:val="24"/>
              </w:rPr>
              <w:lastRenderedPageBreak/>
              <w:t>[RF024]  Prover dashboard para gerenciamento de notícias</w:t>
            </w:r>
          </w:p>
        </w:tc>
        <w:tc>
          <w:tcPr>
            <w:tcW w:w="3218" w:type="dxa"/>
            <w:vAlign w:val="center"/>
          </w:tcPr>
          <w:p w14:paraId="1D718D60" w14:textId="0A43C59F" w:rsidR="001E1334" w:rsidRPr="001573F9" w:rsidRDefault="001573F9" w:rsidP="001E1334">
            <w:pPr>
              <w:spacing w:line="360" w:lineRule="auto"/>
              <w:rPr>
                <w:rFonts w:eastAsia="Arial" w:cs="Arial"/>
                <w:szCs w:val="24"/>
              </w:rPr>
            </w:pPr>
            <w:r w:rsidRPr="001573F9">
              <w:rPr>
                <w:rFonts w:eastAsia="Arial" w:cs="Arial"/>
                <w:szCs w:val="24"/>
              </w:rPr>
              <w:t>Não tem protótipo</w:t>
            </w:r>
          </w:p>
        </w:tc>
        <w:tc>
          <w:tcPr>
            <w:tcW w:w="2871" w:type="dxa"/>
          </w:tcPr>
          <w:p w14:paraId="284956D8" w14:textId="77777777" w:rsidR="001E1334" w:rsidRDefault="001E1334" w:rsidP="001E1334">
            <w:pPr>
              <w:rPr>
                <w:rFonts w:eastAsia="Arial" w:cs="Arial"/>
                <w:szCs w:val="24"/>
              </w:rPr>
            </w:pPr>
            <w:r>
              <w:rPr>
                <w:noProof/>
              </w:rPr>
              <w:drawing>
                <wp:inline distT="0" distB="0" distL="0" distR="0" wp14:anchorId="6D52807B" wp14:editId="1117EF0A">
                  <wp:extent cx="1871381" cy="720000"/>
                  <wp:effectExtent l="0" t="0" r="0" b="0"/>
                  <wp:docPr id="1578776316" name="Imagem 1578776316"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578776316" name="Imagem 1578776316" descr="Diagrama&#10;&#10;Descrição gerada automaticamente"/>
                          <pic:cNvPicPr preferRelativeResize="0"/>
                        </pic:nvPicPr>
                        <pic:blipFill>
                          <a:blip r:embed="rId78"/>
                          <a:srcRect/>
                          <a:stretch>
                            <a:fillRect/>
                          </a:stretch>
                        </pic:blipFill>
                        <pic:spPr>
                          <a:xfrm>
                            <a:off x="0" y="0"/>
                            <a:ext cx="1871381" cy="720000"/>
                          </a:xfrm>
                          <a:prstGeom prst="rect">
                            <a:avLst/>
                          </a:prstGeom>
                          <a:ln/>
                        </pic:spPr>
                      </pic:pic>
                    </a:graphicData>
                  </a:graphic>
                </wp:inline>
              </w:drawing>
            </w:r>
          </w:p>
        </w:tc>
      </w:tr>
      <w:tr w:rsidR="001E1334" w14:paraId="109EA5F9" w14:textId="77777777" w:rsidTr="001E1334">
        <w:tc>
          <w:tcPr>
            <w:tcW w:w="2972" w:type="dxa"/>
            <w:vAlign w:val="center"/>
          </w:tcPr>
          <w:p w14:paraId="3644BA47" w14:textId="3FAA3A48" w:rsidR="001E1334" w:rsidRDefault="001E1334" w:rsidP="001E1334">
            <w:pPr>
              <w:spacing w:line="360" w:lineRule="auto"/>
              <w:rPr>
                <w:rFonts w:eastAsia="Arial" w:cs="Arial"/>
                <w:szCs w:val="24"/>
              </w:rPr>
            </w:pPr>
            <w:r w:rsidRPr="004A11CB">
              <w:rPr>
                <w:rFonts w:eastAsia="Times New Roman" w:cs="Arial"/>
                <w:color w:val="000000"/>
                <w:szCs w:val="24"/>
              </w:rPr>
              <w:t>[RF025]  Prover botão de emojis;</w:t>
            </w:r>
          </w:p>
        </w:tc>
        <w:tc>
          <w:tcPr>
            <w:tcW w:w="3218" w:type="dxa"/>
          </w:tcPr>
          <w:p w14:paraId="4E976CA2" w14:textId="37E41416"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236A21B7" wp14:editId="5F1979BC">
                  <wp:extent cx="569741" cy="644055"/>
                  <wp:effectExtent l="0" t="0" r="1905"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672" cy="647368"/>
                          </a:xfrm>
                          <a:prstGeom prst="rect">
                            <a:avLst/>
                          </a:prstGeom>
                        </pic:spPr>
                      </pic:pic>
                    </a:graphicData>
                  </a:graphic>
                </wp:inline>
              </w:drawing>
            </w:r>
          </w:p>
        </w:tc>
        <w:tc>
          <w:tcPr>
            <w:tcW w:w="2871" w:type="dxa"/>
            <w:vAlign w:val="center"/>
          </w:tcPr>
          <w:p w14:paraId="222F6E13" w14:textId="77777777" w:rsidR="001E1334" w:rsidRDefault="001E1334" w:rsidP="001E1334">
            <w:pPr>
              <w:rPr>
                <w:rFonts w:eastAsia="Arial" w:cs="Arial"/>
                <w:szCs w:val="24"/>
              </w:rPr>
            </w:pPr>
            <w:r>
              <w:rPr>
                <w:noProof/>
              </w:rPr>
              <w:drawing>
                <wp:inline distT="0" distB="0" distL="0" distR="0" wp14:anchorId="5C3E4854" wp14:editId="5C69AA09">
                  <wp:extent cx="1827398" cy="720000"/>
                  <wp:effectExtent l="0" t="0" r="0" b="0"/>
                  <wp:docPr id="2021029332" name="Imagem 2021029332"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021029332" name="Imagem 2021029332" descr="Diagrama&#10;&#10;Descrição gerada automaticamente"/>
                          <pic:cNvPicPr preferRelativeResize="0"/>
                        </pic:nvPicPr>
                        <pic:blipFill>
                          <a:blip r:embed="rId80"/>
                          <a:srcRect/>
                          <a:stretch>
                            <a:fillRect/>
                          </a:stretch>
                        </pic:blipFill>
                        <pic:spPr>
                          <a:xfrm>
                            <a:off x="0" y="0"/>
                            <a:ext cx="1827398" cy="720000"/>
                          </a:xfrm>
                          <a:prstGeom prst="rect">
                            <a:avLst/>
                          </a:prstGeom>
                          <a:ln/>
                        </pic:spPr>
                      </pic:pic>
                    </a:graphicData>
                  </a:graphic>
                </wp:inline>
              </w:drawing>
            </w:r>
          </w:p>
        </w:tc>
      </w:tr>
      <w:tr w:rsidR="001E1334" w14:paraId="59416329" w14:textId="77777777" w:rsidTr="001E1334">
        <w:tc>
          <w:tcPr>
            <w:tcW w:w="2972" w:type="dxa"/>
            <w:vAlign w:val="center"/>
          </w:tcPr>
          <w:p w14:paraId="0BF9E8C1" w14:textId="008AABA9" w:rsidR="001E1334" w:rsidRDefault="001E1334" w:rsidP="001E1334">
            <w:pPr>
              <w:spacing w:line="360" w:lineRule="auto"/>
              <w:rPr>
                <w:rFonts w:eastAsia="Arial" w:cs="Arial"/>
                <w:szCs w:val="24"/>
              </w:rPr>
            </w:pPr>
            <w:r w:rsidRPr="004A11CB">
              <w:rPr>
                <w:rFonts w:eastAsia="Times New Roman" w:cs="Arial"/>
                <w:color w:val="000000"/>
                <w:szCs w:val="24"/>
              </w:rPr>
              <w:t>[RF026]  Prover tela de Classes;</w:t>
            </w:r>
          </w:p>
        </w:tc>
        <w:tc>
          <w:tcPr>
            <w:tcW w:w="3218" w:type="dxa"/>
          </w:tcPr>
          <w:p w14:paraId="3090021A" w14:textId="18E77692" w:rsidR="001E1334" w:rsidRDefault="001573F9" w:rsidP="001E1334">
            <w:pPr>
              <w:spacing w:line="360" w:lineRule="auto"/>
              <w:rPr>
                <w:rFonts w:eastAsia="Arial" w:cs="Arial"/>
                <w:szCs w:val="24"/>
              </w:rPr>
            </w:pPr>
            <w:r>
              <w:rPr>
                <w:noProof/>
              </w:rPr>
              <w:drawing>
                <wp:inline distT="0" distB="0" distL="0" distR="0" wp14:anchorId="02BC809B" wp14:editId="69B6841E">
                  <wp:extent cx="1950287" cy="1097280"/>
                  <wp:effectExtent l="0" t="0" r="0" b="762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51033" cy="1097700"/>
                          </a:xfrm>
                          <a:prstGeom prst="rect">
                            <a:avLst/>
                          </a:prstGeom>
                        </pic:spPr>
                      </pic:pic>
                    </a:graphicData>
                  </a:graphic>
                </wp:inline>
              </w:drawing>
            </w:r>
          </w:p>
        </w:tc>
        <w:tc>
          <w:tcPr>
            <w:tcW w:w="2871" w:type="dxa"/>
            <w:vAlign w:val="center"/>
          </w:tcPr>
          <w:p w14:paraId="1FAD5FD0" w14:textId="77777777" w:rsidR="001E1334" w:rsidRDefault="001E1334" w:rsidP="001E1334">
            <w:pPr>
              <w:rPr>
                <w:rFonts w:eastAsia="Arial" w:cs="Arial"/>
                <w:szCs w:val="24"/>
              </w:rPr>
            </w:pPr>
            <w:r>
              <w:rPr>
                <w:noProof/>
              </w:rPr>
              <w:drawing>
                <wp:inline distT="0" distB="0" distL="0" distR="0" wp14:anchorId="049F3D3C" wp14:editId="6BFCD912">
                  <wp:extent cx="1763261" cy="720000"/>
                  <wp:effectExtent l="0" t="0" r="0" b="0"/>
                  <wp:docPr id="1237769967" name="Imagem 1237769967"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237769967" name="Imagem 1237769967" descr="Diagrama&#10;&#10;Descrição gerada automaticamente"/>
                          <pic:cNvPicPr preferRelativeResize="0"/>
                        </pic:nvPicPr>
                        <pic:blipFill>
                          <a:blip r:embed="rId82"/>
                          <a:srcRect/>
                          <a:stretch>
                            <a:fillRect/>
                          </a:stretch>
                        </pic:blipFill>
                        <pic:spPr>
                          <a:xfrm>
                            <a:off x="0" y="0"/>
                            <a:ext cx="1763261" cy="720000"/>
                          </a:xfrm>
                          <a:prstGeom prst="rect">
                            <a:avLst/>
                          </a:prstGeom>
                          <a:ln/>
                        </pic:spPr>
                      </pic:pic>
                    </a:graphicData>
                  </a:graphic>
                </wp:inline>
              </w:drawing>
            </w:r>
          </w:p>
        </w:tc>
      </w:tr>
      <w:tr w:rsidR="001E1334" w14:paraId="66D3FD78" w14:textId="77777777" w:rsidTr="001E1334">
        <w:tc>
          <w:tcPr>
            <w:tcW w:w="2972" w:type="dxa"/>
            <w:vAlign w:val="center"/>
          </w:tcPr>
          <w:p w14:paraId="27E24BF1" w14:textId="62E81B27" w:rsidR="001E1334" w:rsidRDefault="001E1334" w:rsidP="001E1334">
            <w:pPr>
              <w:spacing w:line="360" w:lineRule="auto"/>
              <w:rPr>
                <w:rFonts w:eastAsia="Arial" w:cs="Arial"/>
                <w:szCs w:val="24"/>
              </w:rPr>
            </w:pPr>
            <w:r w:rsidRPr="004A11CB">
              <w:rPr>
                <w:rFonts w:eastAsia="Times New Roman" w:cs="Arial"/>
                <w:color w:val="000000"/>
                <w:szCs w:val="24"/>
              </w:rPr>
              <w:t>[RF027]  Prover botão de redirecionamento para o feed;</w:t>
            </w:r>
          </w:p>
        </w:tc>
        <w:tc>
          <w:tcPr>
            <w:tcW w:w="3218" w:type="dxa"/>
          </w:tcPr>
          <w:p w14:paraId="7D221D15" w14:textId="01C76C4B"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5A9239C2" wp14:editId="127E342D">
                  <wp:extent cx="2165802" cy="834583"/>
                  <wp:effectExtent l="0" t="0" r="6350" b="381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81189" cy="840512"/>
                          </a:xfrm>
                          <a:prstGeom prst="rect">
                            <a:avLst/>
                          </a:prstGeom>
                        </pic:spPr>
                      </pic:pic>
                    </a:graphicData>
                  </a:graphic>
                </wp:inline>
              </w:drawing>
            </w:r>
          </w:p>
        </w:tc>
        <w:tc>
          <w:tcPr>
            <w:tcW w:w="2871" w:type="dxa"/>
            <w:vAlign w:val="center"/>
          </w:tcPr>
          <w:p w14:paraId="20C2A8D7" w14:textId="77777777" w:rsidR="001E1334" w:rsidRDefault="001E1334" w:rsidP="001E1334">
            <w:pPr>
              <w:rPr>
                <w:rFonts w:eastAsia="Arial" w:cs="Arial"/>
                <w:szCs w:val="24"/>
              </w:rPr>
            </w:pPr>
            <w:r>
              <w:rPr>
                <w:noProof/>
              </w:rPr>
              <w:drawing>
                <wp:inline distT="0" distB="0" distL="0" distR="0" wp14:anchorId="7796EB76" wp14:editId="73D409B9">
                  <wp:extent cx="1766122" cy="720000"/>
                  <wp:effectExtent l="0" t="0" r="0" b="0"/>
                  <wp:docPr id="2002527950" name="Imagem 2002527950"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002527950" name="Imagem 2002527950" descr="Diagrama&#10;&#10;Descrição gerada automaticamente"/>
                          <pic:cNvPicPr preferRelativeResize="0"/>
                        </pic:nvPicPr>
                        <pic:blipFill>
                          <a:blip r:embed="rId84"/>
                          <a:srcRect/>
                          <a:stretch>
                            <a:fillRect/>
                          </a:stretch>
                        </pic:blipFill>
                        <pic:spPr>
                          <a:xfrm>
                            <a:off x="0" y="0"/>
                            <a:ext cx="1766122" cy="720000"/>
                          </a:xfrm>
                          <a:prstGeom prst="rect">
                            <a:avLst/>
                          </a:prstGeom>
                          <a:ln/>
                        </pic:spPr>
                      </pic:pic>
                    </a:graphicData>
                  </a:graphic>
                </wp:inline>
              </w:drawing>
            </w:r>
          </w:p>
        </w:tc>
      </w:tr>
      <w:tr w:rsidR="001E1334" w14:paraId="7A710AEB" w14:textId="77777777" w:rsidTr="001E1334">
        <w:tc>
          <w:tcPr>
            <w:tcW w:w="2972" w:type="dxa"/>
            <w:vAlign w:val="center"/>
          </w:tcPr>
          <w:p w14:paraId="14095521" w14:textId="7D66A02D" w:rsidR="001E1334" w:rsidRDefault="001E1334" w:rsidP="001E1334">
            <w:pPr>
              <w:spacing w:line="360" w:lineRule="auto"/>
              <w:rPr>
                <w:rFonts w:eastAsia="Arial" w:cs="Arial"/>
                <w:szCs w:val="24"/>
              </w:rPr>
            </w:pPr>
            <w:r w:rsidRPr="004A11CB">
              <w:rPr>
                <w:rFonts w:eastAsia="Times New Roman" w:cs="Arial"/>
                <w:color w:val="000000"/>
                <w:szCs w:val="24"/>
              </w:rPr>
              <w:t>[RF028]  Prover tela de feed;</w:t>
            </w:r>
          </w:p>
        </w:tc>
        <w:tc>
          <w:tcPr>
            <w:tcW w:w="3218" w:type="dxa"/>
            <w:vAlign w:val="center"/>
          </w:tcPr>
          <w:p w14:paraId="0E8D676F" w14:textId="72B24FDC" w:rsidR="001E1334" w:rsidRDefault="001573F9" w:rsidP="001E1334">
            <w:pPr>
              <w:spacing w:line="360" w:lineRule="auto"/>
              <w:rPr>
                <w:rFonts w:eastAsia="Arial" w:cs="Arial"/>
                <w:szCs w:val="24"/>
              </w:rPr>
            </w:pPr>
            <w:r w:rsidRPr="000776B7">
              <w:rPr>
                <w:rFonts w:eastAsia="Arial" w:cs="Arial"/>
                <w:noProof/>
                <w:szCs w:val="24"/>
              </w:rPr>
              <w:drawing>
                <wp:inline distT="0" distB="0" distL="0" distR="0" wp14:anchorId="3DAEAFEC" wp14:editId="719FB418">
                  <wp:extent cx="1906270" cy="107251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06270" cy="1072515"/>
                          </a:xfrm>
                          <a:prstGeom prst="rect">
                            <a:avLst/>
                          </a:prstGeom>
                        </pic:spPr>
                      </pic:pic>
                    </a:graphicData>
                  </a:graphic>
                </wp:inline>
              </w:drawing>
            </w:r>
          </w:p>
        </w:tc>
        <w:tc>
          <w:tcPr>
            <w:tcW w:w="2871" w:type="dxa"/>
            <w:vAlign w:val="center"/>
          </w:tcPr>
          <w:p w14:paraId="61C5C059" w14:textId="77777777" w:rsidR="001E1334" w:rsidRDefault="001E1334" w:rsidP="001E1334">
            <w:pPr>
              <w:rPr>
                <w:rFonts w:eastAsia="Arial" w:cs="Arial"/>
                <w:szCs w:val="24"/>
              </w:rPr>
            </w:pPr>
            <w:r>
              <w:rPr>
                <w:noProof/>
              </w:rPr>
              <w:drawing>
                <wp:inline distT="0" distB="0" distL="0" distR="0" wp14:anchorId="6424AFF3" wp14:editId="6E7EF815">
                  <wp:extent cx="1679815" cy="720000"/>
                  <wp:effectExtent l="0" t="0" r="0" b="0"/>
                  <wp:docPr id="195401767" name="Imagem 195401767"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95401767" name="Imagem 195401767" descr="Diagrama&#10;&#10;Descrição gerada automaticamente"/>
                          <pic:cNvPicPr preferRelativeResize="0"/>
                        </pic:nvPicPr>
                        <pic:blipFill>
                          <a:blip r:embed="rId86"/>
                          <a:srcRect/>
                          <a:stretch>
                            <a:fillRect/>
                          </a:stretch>
                        </pic:blipFill>
                        <pic:spPr>
                          <a:xfrm>
                            <a:off x="0" y="0"/>
                            <a:ext cx="1679815" cy="720000"/>
                          </a:xfrm>
                          <a:prstGeom prst="rect">
                            <a:avLst/>
                          </a:prstGeom>
                          <a:ln/>
                        </pic:spPr>
                      </pic:pic>
                    </a:graphicData>
                  </a:graphic>
                </wp:inline>
              </w:drawing>
            </w:r>
          </w:p>
        </w:tc>
      </w:tr>
      <w:tr w:rsidR="001E1334" w14:paraId="6F3CD73D" w14:textId="77777777" w:rsidTr="001E1334">
        <w:tc>
          <w:tcPr>
            <w:tcW w:w="2972" w:type="dxa"/>
            <w:vAlign w:val="center"/>
          </w:tcPr>
          <w:p w14:paraId="19F4CB14" w14:textId="651BD110" w:rsidR="001E1334" w:rsidRDefault="001E1334" w:rsidP="001E1334">
            <w:pPr>
              <w:spacing w:line="360" w:lineRule="auto"/>
              <w:rPr>
                <w:rFonts w:eastAsia="Arial" w:cs="Arial"/>
                <w:szCs w:val="24"/>
              </w:rPr>
            </w:pPr>
            <w:r w:rsidRPr="004A11CB">
              <w:rPr>
                <w:rFonts w:eastAsia="Times New Roman" w:cs="Arial"/>
                <w:color w:val="000000"/>
                <w:szCs w:val="24"/>
              </w:rPr>
              <w:t>[RF029]  Prover botão de redirecionamento para a página de materiais</w:t>
            </w:r>
          </w:p>
        </w:tc>
        <w:tc>
          <w:tcPr>
            <w:tcW w:w="3218" w:type="dxa"/>
            <w:vAlign w:val="center"/>
          </w:tcPr>
          <w:p w14:paraId="2ED74677" w14:textId="05C07302"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4308B5BF" wp14:editId="403125B2">
                  <wp:extent cx="1028844" cy="523948"/>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28844" cy="523948"/>
                          </a:xfrm>
                          <a:prstGeom prst="rect">
                            <a:avLst/>
                          </a:prstGeom>
                        </pic:spPr>
                      </pic:pic>
                    </a:graphicData>
                  </a:graphic>
                </wp:inline>
              </w:drawing>
            </w:r>
          </w:p>
        </w:tc>
        <w:tc>
          <w:tcPr>
            <w:tcW w:w="2871" w:type="dxa"/>
          </w:tcPr>
          <w:p w14:paraId="13B704B9" w14:textId="77777777" w:rsidR="001E1334" w:rsidRDefault="001E1334" w:rsidP="001E1334">
            <w:pPr>
              <w:rPr>
                <w:rFonts w:eastAsia="Arial" w:cs="Arial"/>
                <w:szCs w:val="24"/>
              </w:rPr>
            </w:pPr>
            <w:r>
              <w:rPr>
                <w:noProof/>
              </w:rPr>
              <w:drawing>
                <wp:inline distT="0" distB="0" distL="0" distR="0" wp14:anchorId="77A07824" wp14:editId="622DFE54">
                  <wp:extent cx="1850700" cy="720000"/>
                  <wp:effectExtent l="0" t="0" r="0" b="0"/>
                  <wp:docPr id="1238392352" name="Imagem 1238392352"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238392352" name="Imagem 1238392352" descr="Diagrama&#10;&#10;Descrição gerada automaticamente"/>
                          <pic:cNvPicPr preferRelativeResize="0"/>
                        </pic:nvPicPr>
                        <pic:blipFill>
                          <a:blip r:embed="rId88"/>
                          <a:srcRect/>
                          <a:stretch>
                            <a:fillRect/>
                          </a:stretch>
                        </pic:blipFill>
                        <pic:spPr>
                          <a:xfrm>
                            <a:off x="0" y="0"/>
                            <a:ext cx="1850700" cy="720000"/>
                          </a:xfrm>
                          <a:prstGeom prst="rect">
                            <a:avLst/>
                          </a:prstGeom>
                          <a:ln/>
                        </pic:spPr>
                      </pic:pic>
                    </a:graphicData>
                  </a:graphic>
                </wp:inline>
              </w:drawing>
            </w:r>
          </w:p>
        </w:tc>
      </w:tr>
      <w:tr w:rsidR="001E1334" w14:paraId="01A42614" w14:textId="77777777" w:rsidTr="001E1334">
        <w:tc>
          <w:tcPr>
            <w:tcW w:w="2972" w:type="dxa"/>
            <w:vAlign w:val="center"/>
          </w:tcPr>
          <w:p w14:paraId="5358A355" w14:textId="7730303F" w:rsidR="001E1334" w:rsidRDefault="001E1334" w:rsidP="001E1334">
            <w:pPr>
              <w:spacing w:line="360" w:lineRule="auto"/>
              <w:rPr>
                <w:rFonts w:eastAsia="Arial" w:cs="Arial"/>
                <w:szCs w:val="24"/>
              </w:rPr>
            </w:pPr>
            <w:r w:rsidRPr="004A11CB">
              <w:rPr>
                <w:rFonts w:eastAsia="Times New Roman" w:cs="Arial"/>
                <w:color w:val="000000"/>
                <w:szCs w:val="24"/>
              </w:rPr>
              <w:t>[RF030]  Prover botão de redirecionamento para a página de Conversas;</w:t>
            </w:r>
          </w:p>
        </w:tc>
        <w:tc>
          <w:tcPr>
            <w:tcW w:w="3218" w:type="dxa"/>
            <w:vAlign w:val="center"/>
          </w:tcPr>
          <w:p w14:paraId="656B0B0D" w14:textId="06DD5E4D"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757758BB" wp14:editId="7E93F6F0">
                  <wp:extent cx="1800476" cy="581106"/>
                  <wp:effectExtent l="0" t="0" r="9525"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00476" cy="581106"/>
                          </a:xfrm>
                          <a:prstGeom prst="rect">
                            <a:avLst/>
                          </a:prstGeom>
                        </pic:spPr>
                      </pic:pic>
                    </a:graphicData>
                  </a:graphic>
                </wp:inline>
              </w:drawing>
            </w:r>
          </w:p>
        </w:tc>
        <w:tc>
          <w:tcPr>
            <w:tcW w:w="2871" w:type="dxa"/>
          </w:tcPr>
          <w:p w14:paraId="5693DD78" w14:textId="77777777" w:rsidR="001E1334" w:rsidRDefault="001E1334" w:rsidP="001E1334">
            <w:pPr>
              <w:rPr>
                <w:rFonts w:eastAsia="Arial" w:cs="Arial"/>
                <w:szCs w:val="24"/>
              </w:rPr>
            </w:pPr>
            <w:r>
              <w:rPr>
                <w:noProof/>
              </w:rPr>
              <w:drawing>
                <wp:inline distT="0" distB="0" distL="0" distR="0" wp14:anchorId="6DBE3ABC" wp14:editId="35E025D9">
                  <wp:extent cx="1957770" cy="720000"/>
                  <wp:effectExtent l="0" t="0" r="0" b="0"/>
                  <wp:docPr id="1510658177" name="Imagem 1510658177"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510658177" name="Imagem 1510658177" descr="Diagrama&#10;&#10;Descrição gerada automaticamente"/>
                          <pic:cNvPicPr preferRelativeResize="0"/>
                        </pic:nvPicPr>
                        <pic:blipFill>
                          <a:blip r:embed="rId90"/>
                          <a:srcRect/>
                          <a:stretch>
                            <a:fillRect/>
                          </a:stretch>
                        </pic:blipFill>
                        <pic:spPr>
                          <a:xfrm>
                            <a:off x="0" y="0"/>
                            <a:ext cx="1957770" cy="720000"/>
                          </a:xfrm>
                          <a:prstGeom prst="rect">
                            <a:avLst/>
                          </a:prstGeom>
                          <a:ln/>
                        </pic:spPr>
                      </pic:pic>
                    </a:graphicData>
                  </a:graphic>
                </wp:inline>
              </w:drawing>
            </w:r>
          </w:p>
        </w:tc>
      </w:tr>
      <w:tr w:rsidR="001E1334" w14:paraId="12BEDC1C" w14:textId="77777777" w:rsidTr="001E1334">
        <w:tc>
          <w:tcPr>
            <w:tcW w:w="2972" w:type="dxa"/>
            <w:vAlign w:val="center"/>
          </w:tcPr>
          <w:p w14:paraId="416CB210" w14:textId="0EB7CE23" w:rsidR="001E1334" w:rsidRDefault="001E1334" w:rsidP="001E1334">
            <w:pPr>
              <w:spacing w:line="360" w:lineRule="auto"/>
              <w:rPr>
                <w:rFonts w:eastAsia="Arial" w:cs="Arial"/>
                <w:szCs w:val="24"/>
              </w:rPr>
            </w:pPr>
            <w:r w:rsidRPr="004A11CB">
              <w:rPr>
                <w:rFonts w:eastAsia="Times New Roman" w:cs="Arial"/>
                <w:color w:val="000000"/>
                <w:szCs w:val="24"/>
              </w:rPr>
              <w:t>[RF031]  Prover botão de redirecionamento para a página de Classes;</w:t>
            </w:r>
          </w:p>
        </w:tc>
        <w:tc>
          <w:tcPr>
            <w:tcW w:w="3218" w:type="dxa"/>
            <w:vAlign w:val="center"/>
          </w:tcPr>
          <w:p w14:paraId="1A0795E1" w14:textId="38339E20"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2F460FA9" wp14:editId="2DD39EA9">
                  <wp:extent cx="838317" cy="438211"/>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38317" cy="438211"/>
                          </a:xfrm>
                          <a:prstGeom prst="rect">
                            <a:avLst/>
                          </a:prstGeom>
                        </pic:spPr>
                      </pic:pic>
                    </a:graphicData>
                  </a:graphic>
                </wp:inline>
              </w:drawing>
            </w:r>
          </w:p>
        </w:tc>
        <w:tc>
          <w:tcPr>
            <w:tcW w:w="2871" w:type="dxa"/>
          </w:tcPr>
          <w:p w14:paraId="300D8BF4" w14:textId="77777777" w:rsidR="001E1334" w:rsidRDefault="001E1334" w:rsidP="001E1334">
            <w:pPr>
              <w:rPr>
                <w:rFonts w:eastAsia="Arial" w:cs="Arial"/>
                <w:szCs w:val="24"/>
              </w:rPr>
            </w:pPr>
            <w:r>
              <w:rPr>
                <w:noProof/>
              </w:rPr>
              <w:drawing>
                <wp:inline distT="0" distB="0" distL="0" distR="0" wp14:anchorId="375C3552" wp14:editId="67766CF1">
                  <wp:extent cx="1874066" cy="720000"/>
                  <wp:effectExtent l="0" t="0" r="0" b="0"/>
                  <wp:docPr id="299125239" name="Imagem 299125239"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99125239" name="Imagem 299125239" descr="Diagrama&#10;&#10;Descrição gerada automaticamente"/>
                          <pic:cNvPicPr preferRelativeResize="0"/>
                        </pic:nvPicPr>
                        <pic:blipFill>
                          <a:blip r:embed="rId92"/>
                          <a:srcRect/>
                          <a:stretch>
                            <a:fillRect/>
                          </a:stretch>
                        </pic:blipFill>
                        <pic:spPr>
                          <a:xfrm>
                            <a:off x="0" y="0"/>
                            <a:ext cx="1874066" cy="720000"/>
                          </a:xfrm>
                          <a:prstGeom prst="rect">
                            <a:avLst/>
                          </a:prstGeom>
                          <a:ln/>
                        </pic:spPr>
                      </pic:pic>
                    </a:graphicData>
                  </a:graphic>
                </wp:inline>
              </w:drawing>
            </w:r>
          </w:p>
        </w:tc>
      </w:tr>
      <w:tr w:rsidR="001E1334" w14:paraId="13DCADB0" w14:textId="77777777" w:rsidTr="001E1334">
        <w:tc>
          <w:tcPr>
            <w:tcW w:w="2972" w:type="dxa"/>
            <w:vAlign w:val="center"/>
          </w:tcPr>
          <w:p w14:paraId="1E304453" w14:textId="3C6BC1E6" w:rsidR="001E1334" w:rsidRDefault="001E1334" w:rsidP="001E1334">
            <w:pPr>
              <w:spacing w:line="360" w:lineRule="auto"/>
              <w:rPr>
                <w:rFonts w:eastAsia="Arial" w:cs="Arial"/>
                <w:szCs w:val="24"/>
              </w:rPr>
            </w:pPr>
            <w:r w:rsidRPr="004A11CB">
              <w:rPr>
                <w:rFonts w:eastAsia="Times New Roman" w:cs="Arial"/>
                <w:color w:val="000000"/>
                <w:szCs w:val="24"/>
              </w:rPr>
              <w:t>[RF032]  Prover botão de redirecionamento para a página de Notícias;</w:t>
            </w:r>
          </w:p>
        </w:tc>
        <w:tc>
          <w:tcPr>
            <w:tcW w:w="3218" w:type="dxa"/>
            <w:vAlign w:val="center"/>
          </w:tcPr>
          <w:p w14:paraId="35C5D7F7" w14:textId="48925067"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30236C24" wp14:editId="59F86A0F">
                  <wp:extent cx="866896" cy="523948"/>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66896" cy="523948"/>
                          </a:xfrm>
                          <a:prstGeom prst="rect">
                            <a:avLst/>
                          </a:prstGeom>
                        </pic:spPr>
                      </pic:pic>
                    </a:graphicData>
                  </a:graphic>
                </wp:inline>
              </w:drawing>
            </w:r>
          </w:p>
        </w:tc>
        <w:tc>
          <w:tcPr>
            <w:tcW w:w="2871" w:type="dxa"/>
          </w:tcPr>
          <w:p w14:paraId="01FAF6DA" w14:textId="77777777" w:rsidR="001E1334" w:rsidRDefault="001E1334" w:rsidP="001E1334">
            <w:pPr>
              <w:rPr>
                <w:rFonts w:eastAsia="Arial" w:cs="Arial"/>
                <w:szCs w:val="24"/>
              </w:rPr>
            </w:pPr>
            <w:r>
              <w:rPr>
                <w:noProof/>
              </w:rPr>
              <w:drawing>
                <wp:inline distT="0" distB="0" distL="0" distR="0" wp14:anchorId="44E4C140" wp14:editId="16D69F1A">
                  <wp:extent cx="1833554" cy="720000"/>
                  <wp:effectExtent l="0" t="0" r="0" b="0"/>
                  <wp:docPr id="1692033042" name="Imagem 1692033042"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692033042" name="Imagem 1692033042" descr="Diagrama&#10;&#10;Descrição gerada automaticamente"/>
                          <pic:cNvPicPr preferRelativeResize="0"/>
                        </pic:nvPicPr>
                        <pic:blipFill>
                          <a:blip r:embed="rId94"/>
                          <a:srcRect/>
                          <a:stretch>
                            <a:fillRect/>
                          </a:stretch>
                        </pic:blipFill>
                        <pic:spPr>
                          <a:xfrm>
                            <a:off x="0" y="0"/>
                            <a:ext cx="1833554" cy="720000"/>
                          </a:xfrm>
                          <a:prstGeom prst="rect">
                            <a:avLst/>
                          </a:prstGeom>
                          <a:ln/>
                        </pic:spPr>
                      </pic:pic>
                    </a:graphicData>
                  </a:graphic>
                </wp:inline>
              </w:drawing>
            </w:r>
          </w:p>
        </w:tc>
      </w:tr>
      <w:tr w:rsidR="001E1334" w14:paraId="43BC45C1" w14:textId="77777777" w:rsidTr="001E1334">
        <w:tc>
          <w:tcPr>
            <w:tcW w:w="2972" w:type="dxa"/>
            <w:vAlign w:val="center"/>
          </w:tcPr>
          <w:p w14:paraId="451B6FEA" w14:textId="0CFA5C57" w:rsidR="001E1334" w:rsidRDefault="001E1334" w:rsidP="001E1334">
            <w:pPr>
              <w:spacing w:line="360" w:lineRule="auto"/>
              <w:rPr>
                <w:rFonts w:eastAsia="Arial" w:cs="Arial"/>
                <w:szCs w:val="24"/>
              </w:rPr>
            </w:pPr>
            <w:r w:rsidRPr="004A11CB">
              <w:rPr>
                <w:rFonts w:eastAsia="Times New Roman" w:cs="Arial"/>
                <w:color w:val="000000"/>
                <w:szCs w:val="24"/>
              </w:rPr>
              <w:lastRenderedPageBreak/>
              <w:t>[RF033]  Prover botão para ver perfil de outros usuários</w:t>
            </w:r>
          </w:p>
        </w:tc>
        <w:tc>
          <w:tcPr>
            <w:tcW w:w="3218" w:type="dxa"/>
            <w:vAlign w:val="center"/>
          </w:tcPr>
          <w:p w14:paraId="5EC108CA" w14:textId="721361B4"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6C982A74" wp14:editId="24A18BEB">
                  <wp:extent cx="1906270" cy="49784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06270" cy="497840"/>
                          </a:xfrm>
                          <a:prstGeom prst="rect">
                            <a:avLst/>
                          </a:prstGeom>
                        </pic:spPr>
                      </pic:pic>
                    </a:graphicData>
                  </a:graphic>
                </wp:inline>
              </w:drawing>
            </w:r>
          </w:p>
        </w:tc>
        <w:tc>
          <w:tcPr>
            <w:tcW w:w="2871" w:type="dxa"/>
            <w:vAlign w:val="center"/>
          </w:tcPr>
          <w:p w14:paraId="2E7B1AB4" w14:textId="77777777" w:rsidR="001E1334" w:rsidRDefault="001E1334" w:rsidP="001E1334">
            <w:pPr>
              <w:rPr>
                <w:rFonts w:eastAsia="Arial" w:cs="Arial"/>
                <w:szCs w:val="24"/>
              </w:rPr>
            </w:pPr>
            <w:r>
              <w:rPr>
                <w:noProof/>
              </w:rPr>
              <w:drawing>
                <wp:inline distT="0" distB="0" distL="0" distR="0" wp14:anchorId="05001815" wp14:editId="6FA8893C">
                  <wp:extent cx="1906340" cy="720000"/>
                  <wp:effectExtent l="0" t="0" r="0" b="0"/>
                  <wp:docPr id="1944688215" name="Imagem 1944688215"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944688215" name="Imagem 1944688215" descr="Diagrama&#10;&#10;Descrição gerada automaticamente"/>
                          <pic:cNvPicPr preferRelativeResize="0"/>
                        </pic:nvPicPr>
                        <pic:blipFill>
                          <a:blip r:embed="rId96"/>
                          <a:srcRect/>
                          <a:stretch>
                            <a:fillRect/>
                          </a:stretch>
                        </pic:blipFill>
                        <pic:spPr>
                          <a:xfrm>
                            <a:off x="0" y="0"/>
                            <a:ext cx="1906340" cy="720000"/>
                          </a:xfrm>
                          <a:prstGeom prst="rect">
                            <a:avLst/>
                          </a:prstGeom>
                          <a:ln/>
                        </pic:spPr>
                      </pic:pic>
                    </a:graphicData>
                  </a:graphic>
                </wp:inline>
              </w:drawing>
            </w:r>
          </w:p>
        </w:tc>
      </w:tr>
      <w:tr w:rsidR="001E1334" w14:paraId="28297473" w14:textId="77777777" w:rsidTr="001E1334">
        <w:tc>
          <w:tcPr>
            <w:tcW w:w="2972" w:type="dxa"/>
            <w:vAlign w:val="center"/>
          </w:tcPr>
          <w:p w14:paraId="6ED6C818" w14:textId="7BB52987" w:rsidR="001E1334" w:rsidRDefault="001E1334" w:rsidP="001E1334">
            <w:pPr>
              <w:spacing w:line="360" w:lineRule="auto"/>
              <w:rPr>
                <w:rFonts w:eastAsia="Arial" w:cs="Arial"/>
                <w:szCs w:val="24"/>
              </w:rPr>
            </w:pPr>
            <w:r w:rsidRPr="004A11CB">
              <w:rPr>
                <w:rFonts w:eastAsia="Times New Roman" w:cs="Arial"/>
                <w:color w:val="000000"/>
                <w:szCs w:val="24"/>
              </w:rPr>
              <w:t>[RF034]  Prover botão para criar pasta;</w:t>
            </w:r>
          </w:p>
        </w:tc>
        <w:tc>
          <w:tcPr>
            <w:tcW w:w="3218" w:type="dxa"/>
            <w:vAlign w:val="center"/>
          </w:tcPr>
          <w:p w14:paraId="55B55C6F" w14:textId="20131440" w:rsidR="001E1334" w:rsidRDefault="00150F39" w:rsidP="001E1334">
            <w:pPr>
              <w:spacing w:line="360" w:lineRule="auto"/>
              <w:rPr>
                <w:rFonts w:eastAsia="Arial" w:cs="Arial"/>
                <w:szCs w:val="24"/>
              </w:rPr>
            </w:pPr>
            <w:r w:rsidRPr="00150F39">
              <w:rPr>
                <w:rFonts w:eastAsia="Arial" w:cs="Arial"/>
                <w:noProof/>
                <w:szCs w:val="24"/>
              </w:rPr>
              <w:drawing>
                <wp:inline distT="0" distB="0" distL="0" distR="0" wp14:anchorId="16FCAFEC" wp14:editId="76F5ADF3">
                  <wp:extent cx="1533739" cy="523948"/>
                  <wp:effectExtent l="0" t="0" r="9525"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33739" cy="523948"/>
                          </a:xfrm>
                          <a:prstGeom prst="rect">
                            <a:avLst/>
                          </a:prstGeom>
                        </pic:spPr>
                      </pic:pic>
                    </a:graphicData>
                  </a:graphic>
                </wp:inline>
              </w:drawing>
            </w:r>
          </w:p>
        </w:tc>
        <w:tc>
          <w:tcPr>
            <w:tcW w:w="2871" w:type="dxa"/>
          </w:tcPr>
          <w:p w14:paraId="29A7DF2C" w14:textId="77777777" w:rsidR="001E1334" w:rsidRDefault="001E1334" w:rsidP="001E1334">
            <w:pPr>
              <w:rPr>
                <w:rFonts w:eastAsia="Arial" w:cs="Arial"/>
                <w:szCs w:val="24"/>
              </w:rPr>
            </w:pPr>
            <w:r>
              <w:rPr>
                <w:noProof/>
              </w:rPr>
              <w:drawing>
                <wp:inline distT="0" distB="0" distL="0" distR="0" wp14:anchorId="38CC23B5" wp14:editId="0A82B6E4">
                  <wp:extent cx="1828933" cy="720000"/>
                  <wp:effectExtent l="0" t="0" r="0" b="0"/>
                  <wp:docPr id="1494113702" name="Imagem 1494113702"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494113702" name="Imagem 1494113702" descr="Diagrama&#10;&#10;Descrição gerada automaticamente"/>
                          <pic:cNvPicPr preferRelativeResize="0"/>
                        </pic:nvPicPr>
                        <pic:blipFill>
                          <a:blip r:embed="rId98"/>
                          <a:srcRect/>
                          <a:stretch>
                            <a:fillRect/>
                          </a:stretch>
                        </pic:blipFill>
                        <pic:spPr>
                          <a:xfrm>
                            <a:off x="0" y="0"/>
                            <a:ext cx="1828933" cy="720000"/>
                          </a:xfrm>
                          <a:prstGeom prst="rect">
                            <a:avLst/>
                          </a:prstGeom>
                          <a:ln/>
                        </pic:spPr>
                      </pic:pic>
                    </a:graphicData>
                  </a:graphic>
                </wp:inline>
              </w:drawing>
            </w:r>
          </w:p>
        </w:tc>
      </w:tr>
      <w:tr w:rsidR="001E1334" w14:paraId="42E95F1D" w14:textId="77777777" w:rsidTr="001E1334">
        <w:tc>
          <w:tcPr>
            <w:tcW w:w="2972" w:type="dxa"/>
            <w:vAlign w:val="center"/>
          </w:tcPr>
          <w:p w14:paraId="3474ADB1" w14:textId="70071B86" w:rsidR="001E1334" w:rsidRDefault="001E1334" w:rsidP="001E1334">
            <w:pPr>
              <w:spacing w:line="360" w:lineRule="auto"/>
              <w:rPr>
                <w:rFonts w:eastAsia="Arial" w:cs="Arial"/>
                <w:szCs w:val="24"/>
              </w:rPr>
            </w:pPr>
            <w:r w:rsidRPr="004A11CB">
              <w:rPr>
                <w:rFonts w:eastAsia="Times New Roman" w:cs="Arial"/>
                <w:color w:val="000000"/>
                <w:szCs w:val="24"/>
              </w:rPr>
              <w:t>[RF035]  Prover botão para ver arquivos das pastas de materiais;</w:t>
            </w:r>
          </w:p>
        </w:tc>
        <w:tc>
          <w:tcPr>
            <w:tcW w:w="3218" w:type="dxa"/>
            <w:vAlign w:val="center"/>
          </w:tcPr>
          <w:p w14:paraId="1AADFC17" w14:textId="010A2BFA" w:rsidR="001E1334" w:rsidRDefault="00150F39" w:rsidP="001E1334">
            <w:pPr>
              <w:spacing w:line="360" w:lineRule="auto"/>
              <w:rPr>
                <w:rFonts w:eastAsia="Arial" w:cs="Arial"/>
                <w:szCs w:val="24"/>
              </w:rPr>
            </w:pPr>
            <w:r w:rsidRPr="00150F39">
              <w:rPr>
                <w:rFonts w:eastAsia="Arial" w:cs="Arial"/>
                <w:noProof/>
                <w:szCs w:val="24"/>
              </w:rPr>
              <w:drawing>
                <wp:inline distT="0" distB="0" distL="0" distR="0" wp14:anchorId="7E45D2BC" wp14:editId="57B269FC">
                  <wp:extent cx="1906270" cy="156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06270" cy="1569720"/>
                          </a:xfrm>
                          <a:prstGeom prst="rect">
                            <a:avLst/>
                          </a:prstGeom>
                        </pic:spPr>
                      </pic:pic>
                    </a:graphicData>
                  </a:graphic>
                </wp:inline>
              </w:drawing>
            </w:r>
          </w:p>
        </w:tc>
        <w:tc>
          <w:tcPr>
            <w:tcW w:w="2871" w:type="dxa"/>
            <w:vAlign w:val="center"/>
          </w:tcPr>
          <w:p w14:paraId="1FACCAB6" w14:textId="77777777" w:rsidR="001E1334" w:rsidRDefault="001E1334" w:rsidP="001E1334">
            <w:pPr>
              <w:rPr>
                <w:rFonts w:eastAsia="Arial" w:cs="Arial"/>
                <w:szCs w:val="24"/>
              </w:rPr>
            </w:pPr>
            <w:r>
              <w:rPr>
                <w:noProof/>
              </w:rPr>
              <w:drawing>
                <wp:inline distT="0" distB="0" distL="0" distR="0" wp14:anchorId="6703BF99" wp14:editId="15DA4DCA">
                  <wp:extent cx="1798216" cy="720000"/>
                  <wp:effectExtent l="0" t="0" r="0" b="0"/>
                  <wp:docPr id="2066975244" name="Imagem 2066975244"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066975244" name="Imagem 2066975244" descr="Diagrama&#10;&#10;Descrição gerada automaticamente"/>
                          <pic:cNvPicPr preferRelativeResize="0"/>
                        </pic:nvPicPr>
                        <pic:blipFill>
                          <a:blip r:embed="rId100"/>
                          <a:srcRect/>
                          <a:stretch>
                            <a:fillRect/>
                          </a:stretch>
                        </pic:blipFill>
                        <pic:spPr>
                          <a:xfrm>
                            <a:off x="0" y="0"/>
                            <a:ext cx="1798216" cy="720000"/>
                          </a:xfrm>
                          <a:prstGeom prst="rect">
                            <a:avLst/>
                          </a:prstGeom>
                          <a:ln/>
                        </pic:spPr>
                      </pic:pic>
                    </a:graphicData>
                  </a:graphic>
                </wp:inline>
              </w:drawing>
            </w:r>
          </w:p>
        </w:tc>
      </w:tr>
      <w:tr w:rsidR="001E1334" w14:paraId="5B39C822" w14:textId="77777777" w:rsidTr="001E1334">
        <w:tc>
          <w:tcPr>
            <w:tcW w:w="2972" w:type="dxa"/>
            <w:vAlign w:val="center"/>
          </w:tcPr>
          <w:p w14:paraId="3365B4BF" w14:textId="5BB7CAB4" w:rsidR="001E1334" w:rsidRDefault="001E1334" w:rsidP="001E1334">
            <w:pPr>
              <w:spacing w:line="360" w:lineRule="auto"/>
              <w:rPr>
                <w:rFonts w:eastAsia="Arial" w:cs="Arial"/>
                <w:szCs w:val="24"/>
              </w:rPr>
            </w:pPr>
            <w:r w:rsidRPr="004A11CB">
              <w:rPr>
                <w:rFonts w:eastAsia="Times New Roman" w:cs="Arial"/>
                <w:color w:val="000000"/>
                <w:szCs w:val="24"/>
              </w:rPr>
              <w:t>[RF036]  Prover botão de gerenciamento de pastas;</w:t>
            </w:r>
          </w:p>
        </w:tc>
        <w:tc>
          <w:tcPr>
            <w:tcW w:w="3218" w:type="dxa"/>
            <w:vAlign w:val="center"/>
          </w:tcPr>
          <w:p w14:paraId="35022014" w14:textId="25384037" w:rsidR="001E1334" w:rsidRDefault="00150F39" w:rsidP="00150F39">
            <w:pPr>
              <w:spacing w:line="360" w:lineRule="auto"/>
              <w:rPr>
                <w:rFonts w:eastAsia="Arial" w:cs="Arial"/>
                <w:szCs w:val="24"/>
              </w:rPr>
            </w:pPr>
            <w:r w:rsidRPr="00150F39">
              <w:rPr>
                <w:rFonts w:eastAsia="Arial" w:cs="Arial"/>
                <w:noProof/>
                <w:szCs w:val="24"/>
              </w:rPr>
              <w:drawing>
                <wp:inline distT="0" distB="0" distL="0" distR="0" wp14:anchorId="7A044DA0" wp14:editId="1222F68D">
                  <wp:extent cx="466790" cy="257211"/>
                  <wp:effectExtent l="0" t="0" r="9525"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6790" cy="257211"/>
                          </a:xfrm>
                          <a:prstGeom prst="rect">
                            <a:avLst/>
                          </a:prstGeom>
                        </pic:spPr>
                      </pic:pic>
                    </a:graphicData>
                  </a:graphic>
                </wp:inline>
              </w:drawing>
            </w:r>
          </w:p>
        </w:tc>
        <w:tc>
          <w:tcPr>
            <w:tcW w:w="2871" w:type="dxa"/>
          </w:tcPr>
          <w:p w14:paraId="2D957F1A" w14:textId="77777777" w:rsidR="001E1334" w:rsidRDefault="001E1334" w:rsidP="001E1334">
            <w:pPr>
              <w:rPr>
                <w:rFonts w:eastAsia="Arial" w:cs="Arial"/>
                <w:szCs w:val="24"/>
              </w:rPr>
            </w:pPr>
            <w:r>
              <w:rPr>
                <w:noProof/>
              </w:rPr>
              <w:drawing>
                <wp:inline distT="0" distB="0" distL="0" distR="0" wp14:anchorId="504C4F7D" wp14:editId="1A925AE9">
                  <wp:extent cx="1819253" cy="720000"/>
                  <wp:effectExtent l="0" t="0" r="0" b="0"/>
                  <wp:docPr id="816328620" name="Imagem 816328620"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16328620" name="Imagem 816328620" descr="Diagrama&#10;&#10;Descrição gerada automaticamente"/>
                          <pic:cNvPicPr preferRelativeResize="0"/>
                        </pic:nvPicPr>
                        <pic:blipFill>
                          <a:blip r:embed="rId102"/>
                          <a:srcRect/>
                          <a:stretch>
                            <a:fillRect/>
                          </a:stretch>
                        </pic:blipFill>
                        <pic:spPr>
                          <a:xfrm>
                            <a:off x="0" y="0"/>
                            <a:ext cx="1819253" cy="720000"/>
                          </a:xfrm>
                          <a:prstGeom prst="rect">
                            <a:avLst/>
                          </a:prstGeom>
                          <a:ln/>
                        </pic:spPr>
                      </pic:pic>
                    </a:graphicData>
                  </a:graphic>
                </wp:inline>
              </w:drawing>
            </w:r>
          </w:p>
        </w:tc>
      </w:tr>
      <w:tr w:rsidR="001E1334" w14:paraId="20FBCF85" w14:textId="77777777" w:rsidTr="001E1334">
        <w:tc>
          <w:tcPr>
            <w:tcW w:w="2972" w:type="dxa"/>
            <w:vAlign w:val="center"/>
          </w:tcPr>
          <w:p w14:paraId="5E1A08E5" w14:textId="34E8524E" w:rsidR="001E1334" w:rsidRDefault="001E1334" w:rsidP="001E1334">
            <w:pPr>
              <w:spacing w:line="360" w:lineRule="auto"/>
              <w:rPr>
                <w:rFonts w:eastAsia="Arial" w:cs="Arial"/>
                <w:szCs w:val="24"/>
              </w:rPr>
            </w:pPr>
            <w:r w:rsidRPr="004A11CB">
              <w:rPr>
                <w:rFonts w:eastAsia="Times New Roman" w:cs="Arial"/>
                <w:color w:val="000000"/>
                <w:szCs w:val="24"/>
              </w:rPr>
              <w:t>[RF037]  Prover botão de filtragem de pastas;</w:t>
            </w:r>
          </w:p>
        </w:tc>
        <w:tc>
          <w:tcPr>
            <w:tcW w:w="3218" w:type="dxa"/>
            <w:vAlign w:val="center"/>
          </w:tcPr>
          <w:p w14:paraId="1DCFC15A" w14:textId="45429F7B" w:rsidR="001E1334" w:rsidRDefault="00150F39" w:rsidP="001E1334">
            <w:pPr>
              <w:spacing w:line="360" w:lineRule="auto"/>
              <w:rPr>
                <w:rFonts w:eastAsia="Arial" w:cs="Arial"/>
                <w:szCs w:val="24"/>
              </w:rPr>
            </w:pPr>
            <w:r w:rsidRPr="00150F39">
              <w:rPr>
                <w:rFonts w:eastAsia="Arial" w:cs="Arial"/>
                <w:noProof/>
                <w:szCs w:val="24"/>
              </w:rPr>
              <w:drawing>
                <wp:inline distT="0" distB="0" distL="0" distR="0" wp14:anchorId="27ED089A" wp14:editId="4B6FCA65">
                  <wp:extent cx="638264" cy="48584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8264" cy="485843"/>
                          </a:xfrm>
                          <a:prstGeom prst="rect">
                            <a:avLst/>
                          </a:prstGeom>
                        </pic:spPr>
                      </pic:pic>
                    </a:graphicData>
                  </a:graphic>
                </wp:inline>
              </w:drawing>
            </w:r>
          </w:p>
        </w:tc>
        <w:tc>
          <w:tcPr>
            <w:tcW w:w="2871" w:type="dxa"/>
          </w:tcPr>
          <w:p w14:paraId="46395843" w14:textId="77777777" w:rsidR="001E1334" w:rsidRDefault="001E1334" w:rsidP="001E1334">
            <w:pPr>
              <w:rPr>
                <w:rFonts w:eastAsia="Arial" w:cs="Arial"/>
                <w:szCs w:val="24"/>
              </w:rPr>
            </w:pPr>
            <w:r>
              <w:rPr>
                <w:noProof/>
              </w:rPr>
              <w:drawing>
                <wp:inline distT="0" distB="0" distL="0" distR="0" wp14:anchorId="6574A77D" wp14:editId="474A4592">
                  <wp:extent cx="1925448" cy="720000"/>
                  <wp:effectExtent l="0" t="0" r="0" b="0"/>
                  <wp:docPr id="1170801518" name="Imagem 1170801518"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170801518" name="Imagem 1170801518" descr="Diagrama&#10;&#10;Descrição gerada automaticamente"/>
                          <pic:cNvPicPr preferRelativeResize="0"/>
                        </pic:nvPicPr>
                        <pic:blipFill>
                          <a:blip r:embed="rId104"/>
                          <a:srcRect/>
                          <a:stretch>
                            <a:fillRect/>
                          </a:stretch>
                        </pic:blipFill>
                        <pic:spPr>
                          <a:xfrm>
                            <a:off x="0" y="0"/>
                            <a:ext cx="1925448" cy="720000"/>
                          </a:xfrm>
                          <a:prstGeom prst="rect">
                            <a:avLst/>
                          </a:prstGeom>
                          <a:ln/>
                        </pic:spPr>
                      </pic:pic>
                    </a:graphicData>
                  </a:graphic>
                </wp:inline>
              </w:drawing>
            </w:r>
          </w:p>
        </w:tc>
      </w:tr>
      <w:tr w:rsidR="001E1334" w14:paraId="701B64E4" w14:textId="77777777" w:rsidTr="001E1334">
        <w:tc>
          <w:tcPr>
            <w:tcW w:w="2972" w:type="dxa"/>
            <w:vAlign w:val="center"/>
          </w:tcPr>
          <w:p w14:paraId="1182C232" w14:textId="4FAA37ED" w:rsidR="001E1334" w:rsidRDefault="001E1334" w:rsidP="001E1334">
            <w:pPr>
              <w:spacing w:line="360" w:lineRule="auto"/>
              <w:rPr>
                <w:rFonts w:eastAsia="Arial" w:cs="Arial"/>
                <w:szCs w:val="24"/>
              </w:rPr>
            </w:pPr>
            <w:r w:rsidRPr="004A11CB">
              <w:rPr>
                <w:rFonts w:eastAsia="Times New Roman" w:cs="Arial"/>
                <w:color w:val="000000"/>
                <w:szCs w:val="24"/>
              </w:rPr>
              <w:t>[RF038]  Prover botão para ligação de voz;</w:t>
            </w:r>
          </w:p>
        </w:tc>
        <w:tc>
          <w:tcPr>
            <w:tcW w:w="3218" w:type="dxa"/>
            <w:vAlign w:val="center"/>
          </w:tcPr>
          <w:p w14:paraId="0CF87B79" w14:textId="6E7A5E90" w:rsidR="001E1334" w:rsidRDefault="00150F39" w:rsidP="001E1334">
            <w:pPr>
              <w:spacing w:line="360" w:lineRule="auto"/>
              <w:rPr>
                <w:rFonts w:eastAsia="Arial" w:cs="Arial"/>
                <w:szCs w:val="24"/>
              </w:rPr>
            </w:pPr>
            <w:r w:rsidRPr="00150F39">
              <w:rPr>
                <w:rFonts w:eastAsia="Arial" w:cs="Arial"/>
                <w:noProof/>
                <w:szCs w:val="24"/>
              </w:rPr>
              <w:drawing>
                <wp:inline distT="0" distB="0" distL="0" distR="0" wp14:anchorId="678AA78E" wp14:editId="4D4AEC7E">
                  <wp:extent cx="523948" cy="485843"/>
                  <wp:effectExtent l="0" t="0" r="9525"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948" cy="485843"/>
                          </a:xfrm>
                          <a:prstGeom prst="rect">
                            <a:avLst/>
                          </a:prstGeom>
                        </pic:spPr>
                      </pic:pic>
                    </a:graphicData>
                  </a:graphic>
                </wp:inline>
              </w:drawing>
            </w:r>
          </w:p>
        </w:tc>
        <w:tc>
          <w:tcPr>
            <w:tcW w:w="2871" w:type="dxa"/>
          </w:tcPr>
          <w:p w14:paraId="33A5863B" w14:textId="77777777" w:rsidR="001E1334" w:rsidRDefault="001E1334" w:rsidP="001E1334">
            <w:pPr>
              <w:rPr>
                <w:rFonts w:eastAsia="Arial" w:cs="Arial"/>
                <w:szCs w:val="24"/>
              </w:rPr>
            </w:pPr>
            <w:r>
              <w:rPr>
                <w:noProof/>
              </w:rPr>
              <w:drawing>
                <wp:inline distT="0" distB="0" distL="0" distR="0" wp14:anchorId="1BBCBB40" wp14:editId="32683E26">
                  <wp:extent cx="1866568" cy="720000"/>
                  <wp:effectExtent l="0" t="0" r="0" b="0"/>
                  <wp:docPr id="924302087" name="Imagem 924302087"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924302087" name="Imagem 924302087" descr="Diagrama&#10;&#10;Descrição gerada automaticamente"/>
                          <pic:cNvPicPr preferRelativeResize="0"/>
                        </pic:nvPicPr>
                        <pic:blipFill>
                          <a:blip r:embed="rId106"/>
                          <a:srcRect/>
                          <a:stretch>
                            <a:fillRect/>
                          </a:stretch>
                        </pic:blipFill>
                        <pic:spPr>
                          <a:xfrm>
                            <a:off x="0" y="0"/>
                            <a:ext cx="1866568" cy="720000"/>
                          </a:xfrm>
                          <a:prstGeom prst="rect">
                            <a:avLst/>
                          </a:prstGeom>
                          <a:ln/>
                        </pic:spPr>
                      </pic:pic>
                    </a:graphicData>
                  </a:graphic>
                </wp:inline>
              </w:drawing>
            </w:r>
          </w:p>
        </w:tc>
      </w:tr>
      <w:tr w:rsidR="001E1334" w14:paraId="2527C36A" w14:textId="77777777" w:rsidTr="001E1334">
        <w:tc>
          <w:tcPr>
            <w:tcW w:w="2972" w:type="dxa"/>
            <w:vAlign w:val="center"/>
          </w:tcPr>
          <w:p w14:paraId="7B2C1BA3" w14:textId="503064C6" w:rsidR="001E1334" w:rsidRDefault="001E1334" w:rsidP="001E1334">
            <w:pPr>
              <w:spacing w:line="360" w:lineRule="auto"/>
              <w:rPr>
                <w:rFonts w:eastAsia="Arial" w:cs="Arial"/>
                <w:szCs w:val="24"/>
              </w:rPr>
            </w:pPr>
            <w:r w:rsidRPr="004A11CB">
              <w:rPr>
                <w:rFonts w:eastAsia="Times New Roman" w:cs="Arial"/>
                <w:color w:val="000000"/>
                <w:szCs w:val="24"/>
              </w:rPr>
              <w:t>[RF039] Prover botão para chamada de vídeo;</w:t>
            </w:r>
          </w:p>
        </w:tc>
        <w:tc>
          <w:tcPr>
            <w:tcW w:w="3218" w:type="dxa"/>
            <w:vAlign w:val="center"/>
          </w:tcPr>
          <w:p w14:paraId="52840EB5" w14:textId="26C67E73" w:rsidR="001E1334" w:rsidRDefault="00150F39" w:rsidP="001E1334">
            <w:pPr>
              <w:spacing w:line="360" w:lineRule="auto"/>
              <w:rPr>
                <w:rFonts w:eastAsia="Arial" w:cs="Arial"/>
                <w:szCs w:val="24"/>
              </w:rPr>
            </w:pPr>
            <w:r w:rsidRPr="00150F39">
              <w:rPr>
                <w:rFonts w:eastAsia="Arial" w:cs="Arial"/>
                <w:noProof/>
                <w:szCs w:val="24"/>
              </w:rPr>
              <w:drawing>
                <wp:inline distT="0" distB="0" distL="0" distR="0" wp14:anchorId="27EDB973" wp14:editId="65F0490A">
                  <wp:extent cx="628738" cy="543001"/>
                  <wp:effectExtent l="0" t="0" r="0"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8738" cy="543001"/>
                          </a:xfrm>
                          <a:prstGeom prst="rect">
                            <a:avLst/>
                          </a:prstGeom>
                        </pic:spPr>
                      </pic:pic>
                    </a:graphicData>
                  </a:graphic>
                </wp:inline>
              </w:drawing>
            </w:r>
          </w:p>
        </w:tc>
        <w:tc>
          <w:tcPr>
            <w:tcW w:w="2871" w:type="dxa"/>
          </w:tcPr>
          <w:p w14:paraId="2F35270C" w14:textId="77777777" w:rsidR="001E1334" w:rsidRDefault="001E1334" w:rsidP="001E1334">
            <w:pPr>
              <w:rPr>
                <w:rFonts w:eastAsia="Arial" w:cs="Arial"/>
                <w:szCs w:val="24"/>
              </w:rPr>
            </w:pPr>
            <w:r>
              <w:rPr>
                <w:noProof/>
              </w:rPr>
              <w:drawing>
                <wp:inline distT="0" distB="0" distL="0" distR="0" wp14:anchorId="4E342832" wp14:editId="41F6E865">
                  <wp:extent cx="1819760" cy="720000"/>
                  <wp:effectExtent l="0" t="0" r="0" b="0"/>
                  <wp:docPr id="936268840" name="Imagem 936268840"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936268840" name="Imagem 936268840" descr="Diagrama&#10;&#10;Descrição gerada automaticamente"/>
                          <pic:cNvPicPr preferRelativeResize="0"/>
                        </pic:nvPicPr>
                        <pic:blipFill>
                          <a:blip r:embed="rId108"/>
                          <a:srcRect/>
                          <a:stretch>
                            <a:fillRect/>
                          </a:stretch>
                        </pic:blipFill>
                        <pic:spPr>
                          <a:xfrm>
                            <a:off x="0" y="0"/>
                            <a:ext cx="1819760" cy="720000"/>
                          </a:xfrm>
                          <a:prstGeom prst="rect">
                            <a:avLst/>
                          </a:prstGeom>
                          <a:ln/>
                        </pic:spPr>
                      </pic:pic>
                    </a:graphicData>
                  </a:graphic>
                </wp:inline>
              </w:drawing>
            </w:r>
          </w:p>
        </w:tc>
      </w:tr>
      <w:tr w:rsidR="001E1334" w14:paraId="3F46DDE7" w14:textId="77777777" w:rsidTr="001E1334">
        <w:tc>
          <w:tcPr>
            <w:tcW w:w="2972" w:type="dxa"/>
            <w:vAlign w:val="center"/>
          </w:tcPr>
          <w:p w14:paraId="71EF158B" w14:textId="2BA88E60" w:rsidR="001E1334" w:rsidRDefault="001E1334" w:rsidP="001E1334">
            <w:pPr>
              <w:spacing w:line="360" w:lineRule="auto"/>
              <w:rPr>
                <w:rFonts w:eastAsia="Arial" w:cs="Arial"/>
                <w:szCs w:val="24"/>
              </w:rPr>
            </w:pPr>
            <w:r w:rsidRPr="004A11CB">
              <w:rPr>
                <w:rFonts w:eastAsia="Times New Roman" w:cs="Arial"/>
                <w:color w:val="000000"/>
                <w:szCs w:val="24"/>
              </w:rPr>
              <w:t>[RF040</w:t>
            </w:r>
            <w:r w:rsidR="00FC169B" w:rsidRPr="004A11CB">
              <w:rPr>
                <w:rFonts w:eastAsia="Times New Roman" w:cs="Arial"/>
                <w:color w:val="000000"/>
                <w:szCs w:val="24"/>
              </w:rPr>
              <w:t>] Prover</w:t>
            </w:r>
            <w:r w:rsidRPr="004A11CB">
              <w:rPr>
                <w:rFonts w:eastAsia="Times New Roman" w:cs="Arial"/>
                <w:color w:val="000000"/>
                <w:szCs w:val="24"/>
              </w:rPr>
              <w:t xml:space="preserve"> botão de pesquisa de</w:t>
            </w:r>
            <w:r w:rsidR="00FC169B">
              <w:rPr>
                <w:rFonts w:eastAsia="Times New Roman" w:cs="Arial"/>
                <w:color w:val="000000"/>
                <w:szCs w:val="24"/>
              </w:rPr>
              <w:t xml:space="preserve"> mensagens</w:t>
            </w:r>
            <w:r w:rsidRPr="004A11CB">
              <w:rPr>
                <w:rFonts w:eastAsia="Times New Roman" w:cs="Arial"/>
                <w:color w:val="000000"/>
                <w:szCs w:val="24"/>
              </w:rPr>
              <w:t>;</w:t>
            </w:r>
          </w:p>
        </w:tc>
        <w:tc>
          <w:tcPr>
            <w:tcW w:w="3218" w:type="dxa"/>
            <w:vAlign w:val="center"/>
          </w:tcPr>
          <w:p w14:paraId="38FB5909" w14:textId="5BEEFDA9" w:rsidR="001E1334" w:rsidRDefault="00FC169B" w:rsidP="001E1334">
            <w:pPr>
              <w:spacing w:line="360" w:lineRule="auto"/>
              <w:rPr>
                <w:rFonts w:eastAsia="Arial" w:cs="Arial"/>
                <w:szCs w:val="24"/>
              </w:rPr>
            </w:pPr>
            <w:r>
              <w:rPr>
                <w:rFonts w:eastAsia="Arial" w:cs="Arial"/>
                <w:szCs w:val="24"/>
              </w:rPr>
              <w:t>Sem protótipo</w:t>
            </w:r>
          </w:p>
        </w:tc>
        <w:tc>
          <w:tcPr>
            <w:tcW w:w="2871" w:type="dxa"/>
          </w:tcPr>
          <w:p w14:paraId="1D93844A" w14:textId="77777777" w:rsidR="001E1334" w:rsidRDefault="001E1334" w:rsidP="001E1334">
            <w:pPr>
              <w:rPr>
                <w:rFonts w:eastAsia="Arial" w:cs="Arial"/>
                <w:szCs w:val="24"/>
              </w:rPr>
            </w:pPr>
            <w:r>
              <w:rPr>
                <w:noProof/>
              </w:rPr>
              <w:drawing>
                <wp:inline distT="0" distB="0" distL="0" distR="0" wp14:anchorId="1D367A55" wp14:editId="4DFFCFD7">
                  <wp:extent cx="1886516" cy="720000"/>
                  <wp:effectExtent l="0" t="0" r="0" b="0"/>
                  <wp:docPr id="76450371" name="Imagem 76450371"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6450371" name="Imagem 76450371" descr="Diagrama&#10;&#10;Descrição gerada automaticamente"/>
                          <pic:cNvPicPr preferRelativeResize="0"/>
                        </pic:nvPicPr>
                        <pic:blipFill>
                          <a:blip r:embed="rId109"/>
                          <a:srcRect/>
                          <a:stretch>
                            <a:fillRect/>
                          </a:stretch>
                        </pic:blipFill>
                        <pic:spPr>
                          <a:xfrm>
                            <a:off x="0" y="0"/>
                            <a:ext cx="1886516" cy="720000"/>
                          </a:xfrm>
                          <a:prstGeom prst="rect">
                            <a:avLst/>
                          </a:prstGeom>
                          <a:ln/>
                        </pic:spPr>
                      </pic:pic>
                    </a:graphicData>
                  </a:graphic>
                </wp:inline>
              </w:drawing>
            </w:r>
          </w:p>
        </w:tc>
      </w:tr>
      <w:tr w:rsidR="001E1334" w14:paraId="3FAEEA3B" w14:textId="77777777" w:rsidTr="001E1334">
        <w:tc>
          <w:tcPr>
            <w:tcW w:w="2972" w:type="dxa"/>
            <w:vAlign w:val="center"/>
          </w:tcPr>
          <w:p w14:paraId="1E13C680" w14:textId="17F8EC0A" w:rsidR="001E1334" w:rsidRDefault="001E1334" w:rsidP="001E1334">
            <w:pPr>
              <w:spacing w:line="360" w:lineRule="auto"/>
              <w:rPr>
                <w:rFonts w:eastAsia="Arial" w:cs="Arial"/>
                <w:szCs w:val="24"/>
              </w:rPr>
            </w:pPr>
            <w:r w:rsidRPr="004A11CB">
              <w:rPr>
                <w:rFonts w:eastAsia="Times New Roman" w:cs="Arial"/>
                <w:color w:val="000000"/>
                <w:szCs w:val="24"/>
              </w:rPr>
              <w:t>[RF041]  Prover botão para modificar contato</w:t>
            </w:r>
          </w:p>
        </w:tc>
        <w:tc>
          <w:tcPr>
            <w:tcW w:w="3218" w:type="dxa"/>
            <w:vAlign w:val="center"/>
          </w:tcPr>
          <w:p w14:paraId="6B5A1313" w14:textId="3C388E37" w:rsidR="001E1334" w:rsidRDefault="00150F39" w:rsidP="001E1334">
            <w:pPr>
              <w:spacing w:line="360" w:lineRule="auto"/>
              <w:rPr>
                <w:rFonts w:eastAsia="Arial" w:cs="Arial"/>
                <w:szCs w:val="24"/>
              </w:rPr>
            </w:pPr>
            <w:r w:rsidRPr="00150F39">
              <w:rPr>
                <w:rFonts w:eastAsia="Arial" w:cs="Arial"/>
                <w:noProof/>
                <w:szCs w:val="24"/>
              </w:rPr>
              <w:drawing>
                <wp:inline distT="0" distB="0" distL="0" distR="0" wp14:anchorId="60B497DD" wp14:editId="0B32E8DB">
                  <wp:extent cx="1486107" cy="371527"/>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86107" cy="371527"/>
                          </a:xfrm>
                          <a:prstGeom prst="rect">
                            <a:avLst/>
                          </a:prstGeom>
                        </pic:spPr>
                      </pic:pic>
                    </a:graphicData>
                  </a:graphic>
                </wp:inline>
              </w:drawing>
            </w:r>
          </w:p>
        </w:tc>
        <w:tc>
          <w:tcPr>
            <w:tcW w:w="2871" w:type="dxa"/>
          </w:tcPr>
          <w:p w14:paraId="799AB8C2" w14:textId="77777777" w:rsidR="001E1334" w:rsidRDefault="001E1334" w:rsidP="001E1334">
            <w:pPr>
              <w:rPr>
                <w:rFonts w:eastAsia="Arial" w:cs="Arial"/>
                <w:szCs w:val="24"/>
              </w:rPr>
            </w:pPr>
            <w:r>
              <w:rPr>
                <w:noProof/>
              </w:rPr>
              <w:drawing>
                <wp:inline distT="0" distB="0" distL="0" distR="0" wp14:anchorId="72AC83DF" wp14:editId="5F4C0669">
                  <wp:extent cx="1744423" cy="720000"/>
                  <wp:effectExtent l="0" t="0" r="0" b="0"/>
                  <wp:docPr id="1079074565" name="Imagem 1079074565"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079074565" name="Imagem 1079074565" descr="Diagrama&#10;&#10;Descrição gerada automaticamente"/>
                          <pic:cNvPicPr preferRelativeResize="0"/>
                        </pic:nvPicPr>
                        <pic:blipFill>
                          <a:blip r:embed="rId111"/>
                          <a:srcRect/>
                          <a:stretch>
                            <a:fillRect/>
                          </a:stretch>
                        </pic:blipFill>
                        <pic:spPr>
                          <a:xfrm>
                            <a:off x="0" y="0"/>
                            <a:ext cx="1744423" cy="720000"/>
                          </a:xfrm>
                          <a:prstGeom prst="rect">
                            <a:avLst/>
                          </a:prstGeom>
                          <a:ln/>
                        </pic:spPr>
                      </pic:pic>
                    </a:graphicData>
                  </a:graphic>
                </wp:inline>
              </w:drawing>
            </w:r>
          </w:p>
        </w:tc>
      </w:tr>
      <w:tr w:rsidR="001E1334" w14:paraId="56D52CBD" w14:textId="77777777" w:rsidTr="001E1334">
        <w:tc>
          <w:tcPr>
            <w:tcW w:w="2972" w:type="dxa"/>
            <w:vAlign w:val="center"/>
          </w:tcPr>
          <w:p w14:paraId="214082BD" w14:textId="4383F866" w:rsidR="001E1334" w:rsidRDefault="001E1334" w:rsidP="001E1334">
            <w:pPr>
              <w:spacing w:line="360" w:lineRule="auto"/>
              <w:rPr>
                <w:rFonts w:eastAsia="Arial" w:cs="Arial"/>
                <w:szCs w:val="24"/>
              </w:rPr>
            </w:pPr>
            <w:r w:rsidRPr="004A11CB">
              <w:rPr>
                <w:rFonts w:eastAsia="Times New Roman" w:cs="Arial"/>
                <w:color w:val="000000"/>
                <w:szCs w:val="24"/>
              </w:rPr>
              <w:t>[RF042]  Prover botão de reação de mensagens;</w:t>
            </w:r>
          </w:p>
        </w:tc>
        <w:tc>
          <w:tcPr>
            <w:tcW w:w="3218" w:type="dxa"/>
            <w:vAlign w:val="center"/>
          </w:tcPr>
          <w:p w14:paraId="619BAA04" w14:textId="42DFA8CB" w:rsidR="001E1334" w:rsidRDefault="00150F39" w:rsidP="001E1334">
            <w:pPr>
              <w:spacing w:line="360" w:lineRule="auto"/>
              <w:rPr>
                <w:rFonts w:eastAsia="Arial" w:cs="Arial"/>
                <w:szCs w:val="24"/>
              </w:rPr>
            </w:pPr>
            <w:r>
              <w:rPr>
                <w:rFonts w:eastAsia="Arial" w:cs="Arial"/>
                <w:szCs w:val="24"/>
              </w:rPr>
              <w:t>Não tem protótipo</w:t>
            </w:r>
          </w:p>
        </w:tc>
        <w:tc>
          <w:tcPr>
            <w:tcW w:w="2871" w:type="dxa"/>
          </w:tcPr>
          <w:p w14:paraId="2BD649AD" w14:textId="77777777" w:rsidR="001E1334" w:rsidRDefault="001E1334" w:rsidP="001E1334">
            <w:pPr>
              <w:rPr>
                <w:rFonts w:eastAsia="Arial" w:cs="Arial"/>
                <w:szCs w:val="24"/>
              </w:rPr>
            </w:pPr>
            <w:r>
              <w:rPr>
                <w:noProof/>
              </w:rPr>
              <w:drawing>
                <wp:inline distT="0" distB="0" distL="0" distR="0" wp14:anchorId="029EC27D" wp14:editId="1F97EECF">
                  <wp:extent cx="1918097" cy="720000"/>
                  <wp:effectExtent l="0" t="0" r="0" b="0"/>
                  <wp:docPr id="1366672313" name="Imagem 1366672313"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366672313" name="Imagem 1366672313" descr="Diagrama&#10;&#10;Descrição gerada automaticamente"/>
                          <pic:cNvPicPr preferRelativeResize="0"/>
                        </pic:nvPicPr>
                        <pic:blipFill>
                          <a:blip r:embed="rId112"/>
                          <a:srcRect/>
                          <a:stretch>
                            <a:fillRect/>
                          </a:stretch>
                        </pic:blipFill>
                        <pic:spPr>
                          <a:xfrm>
                            <a:off x="0" y="0"/>
                            <a:ext cx="1918097" cy="720000"/>
                          </a:xfrm>
                          <a:prstGeom prst="rect">
                            <a:avLst/>
                          </a:prstGeom>
                          <a:ln/>
                        </pic:spPr>
                      </pic:pic>
                    </a:graphicData>
                  </a:graphic>
                </wp:inline>
              </w:drawing>
            </w:r>
          </w:p>
        </w:tc>
      </w:tr>
      <w:tr w:rsidR="001E1334" w14:paraId="726F7610" w14:textId="77777777" w:rsidTr="001E1334">
        <w:tc>
          <w:tcPr>
            <w:tcW w:w="2972" w:type="dxa"/>
            <w:vAlign w:val="center"/>
          </w:tcPr>
          <w:p w14:paraId="4988CFDE" w14:textId="38DD46CF" w:rsidR="001E1334" w:rsidRDefault="001E1334" w:rsidP="001E1334">
            <w:pPr>
              <w:spacing w:line="360" w:lineRule="auto"/>
              <w:rPr>
                <w:rFonts w:eastAsia="Arial" w:cs="Arial"/>
                <w:szCs w:val="24"/>
              </w:rPr>
            </w:pPr>
            <w:r w:rsidRPr="004A11CB">
              <w:rPr>
                <w:rFonts w:eastAsia="Times New Roman" w:cs="Arial"/>
                <w:color w:val="000000"/>
                <w:szCs w:val="24"/>
              </w:rPr>
              <w:lastRenderedPageBreak/>
              <w:t>[RF043]  Prover botão de criar classes;</w:t>
            </w:r>
          </w:p>
        </w:tc>
        <w:tc>
          <w:tcPr>
            <w:tcW w:w="3218" w:type="dxa"/>
            <w:vAlign w:val="center"/>
          </w:tcPr>
          <w:p w14:paraId="7CE51537" w14:textId="15D9978A" w:rsidR="001E1334" w:rsidRDefault="00150F39" w:rsidP="001E1334">
            <w:pPr>
              <w:spacing w:line="360" w:lineRule="auto"/>
              <w:rPr>
                <w:rFonts w:eastAsia="Arial" w:cs="Arial"/>
                <w:szCs w:val="24"/>
              </w:rPr>
            </w:pPr>
            <w:r w:rsidRPr="00150F39">
              <w:rPr>
                <w:rFonts w:eastAsia="Arial" w:cs="Arial"/>
                <w:noProof/>
                <w:szCs w:val="24"/>
              </w:rPr>
              <w:drawing>
                <wp:inline distT="0" distB="0" distL="0" distR="0" wp14:anchorId="57973929" wp14:editId="5F78C44B">
                  <wp:extent cx="1657581" cy="562053"/>
                  <wp:effectExtent l="0" t="0" r="0"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57581" cy="562053"/>
                          </a:xfrm>
                          <a:prstGeom prst="rect">
                            <a:avLst/>
                          </a:prstGeom>
                        </pic:spPr>
                      </pic:pic>
                    </a:graphicData>
                  </a:graphic>
                </wp:inline>
              </w:drawing>
            </w:r>
          </w:p>
        </w:tc>
        <w:tc>
          <w:tcPr>
            <w:tcW w:w="2871" w:type="dxa"/>
          </w:tcPr>
          <w:p w14:paraId="7B6BD24B" w14:textId="77777777" w:rsidR="001E1334" w:rsidRDefault="001E1334" w:rsidP="001E1334">
            <w:pPr>
              <w:keepNext/>
              <w:rPr>
                <w:rFonts w:eastAsia="Arial" w:cs="Arial"/>
                <w:szCs w:val="24"/>
              </w:rPr>
            </w:pPr>
            <w:r>
              <w:rPr>
                <w:noProof/>
              </w:rPr>
              <w:drawing>
                <wp:inline distT="0" distB="0" distL="0" distR="0" wp14:anchorId="412E5859" wp14:editId="2A00379C">
                  <wp:extent cx="1912480" cy="720000"/>
                  <wp:effectExtent l="0" t="0" r="0" b="0"/>
                  <wp:docPr id="926302193" name="Imagem 926302193"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926302193" name="Imagem 926302193" descr="Diagrama&#10;&#10;Descrição gerada automaticamente"/>
                          <pic:cNvPicPr preferRelativeResize="0"/>
                        </pic:nvPicPr>
                        <pic:blipFill>
                          <a:blip r:embed="rId114"/>
                          <a:srcRect/>
                          <a:stretch>
                            <a:fillRect/>
                          </a:stretch>
                        </pic:blipFill>
                        <pic:spPr>
                          <a:xfrm>
                            <a:off x="0" y="0"/>
                            <a:ext cx="1912480" cy="720000"/>
                          </a:xfrm>
                          <a:prstGeom prst="rect">
                            <a:avLst/>
                          </a:prstGeom>
                          <a:ln/>
                        </pic:spPr>
                      </pic:pic>
                    </a:graphicData>
                  </a:graphic>
                </wp:inline>
              </w:drawing>
            </w:r>
          </w:p>
        </w:tc>
      </w:tr>
      <w:tr w:rsidR="001E1334" w14:paraId="46836CA9" w14:textId="77777777" w:rsidTr="001E1334">
        <w:tc>
          <w:tcPr>
            <w:tcW w:w="2972" w:type="dxa"/>
            <w:vAlign w:val="center"/>
          </w:tcPr>
          <w:p w14:paraId="1D953523" w14:textId="3AEC7C4E"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[RF044]  Prover botão para entrar em classes;</w:t>
            </w:r>
          </w:p>
        </w:tc>
        <w:tc>
          <w:tcPr>
            <w:tcW w:w="3218" w:type="dxa"/>
            <w:vAlign w:val="center"/>
          </w:tcPr>
          <w:p w14:paraId="0781F3D7" w14:textId="1928CEFC" w:rsidR="001E1334" w:rsidRDefault="00150F39" w:rsidP="001E1334">
            <w:pPr>
              <w:spacing w:line="360" w:lineRule="auto"/>
              <w:rPr>
                <w:noProof/>
              </w:rPr>
            </w:pPr>
            <w:r w:rsidRPr="00150F39">
              <w:rPr>
                <w:noProof/>
              </w:rPr>
              <w:drawing>
                <wp:inline distT="0" distB="0" distL="0" distR="0" wp14:anchorId="4D99538A" wp14:editId="0E26C59B">
                  <wp:extent cx="1906270" cy="163893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06270" cy="1638935"/>
                          </a:xfrm>
                          <a:prstGeom prst="rect">
                            <a:avLst/>
                          </a:prstGeom>
                        </pic:spPr>
                      </pic:pic>
                    </a:graphicData>
                  </a:graphic>
                </wp:inline>
              </w:drawing>
            </w:r>
          </w:p>
        </w:tc>
        <w:tc>
          <w:tcPr>
            <w:tcW w:w="2871" w:type="dxa"/>
          </w:tcPr>
          <w:p w14:paraId="3196023F" w14:textId="77777777" w:rsidR="005734D4" w:rsidRDefault="005734D4" w:rsidP="001E1334">
            <w:pPr>
              <w:keepNext/>
              <w:rPr>
                <w:noProof/>
              </w:rPr>
            </w:pPr>
          </w:p>
          <w:p w14:paraId="695D54D5" w14:textId="77777777" w:rsidR="005734D4" w:rsidRDefault="005734D4" w:rsidP="001E1334">
            <w:pPr>
              <w:keepNext/>
              <w:rPr>
                <w:noProof/>
              </w:rPr>
            </w:pPr>
          </w:p>
          <w:p w14:paraId="6FDE589D" w14:textId="77777777" w:rsidR="005734D4" w:rsidRDefault="005734D4" w:rsidP="001E1334">
            <w:pPr>
              <w:keepNext/>
              <w:rPr>
                <w:noProof/>
              </w:rPr>
            </w:pPr>
          </w:p>
          <w:p w14:paraId="1F742A31" w14:textId="3C8C5D26" w:rsidR="001E1334" w:rsidRDefault="005734D4" w:rsidP="005734D4">
            <w:pPr>
              <w:keepNext/>
              <w:jc w:val="left"/>
              <w:rPr>
                <w:noProof/>
              </w:rPr>
            </w:pPr>
            <w:r w:rsidRPr="00F319BF">
              <w:rPr>
                <w:noProof/>
              </w:rPr>
              <w:drawing>
                <wp:inline distT="0" distB="0" distL="0" distR="0" wp14:anchorId="73545EF0" wp14:editId="06CB1A9F">
                  <wp:extent cx="1685925" cy="706755"/>
                  <wp:effectExtent l="0" t="0" r="9525" b="0"/>
                  <wp:docPr id="1740545982" name="Imagem 1740545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85925" cy="706755"/>
                          </a:xfrm>
                          <a:prstGeom prst="rect">
                            <a:avLst/>
                          </a:prstGeom>
                        </pic:spPr>
                      </pic:pic>
                    </a:graphicData>
                  </a:graphic>
                </wp:inline>
              </w:drawing>
            </w:r>
          </w:p>
        </w:tc>
      </w:tr>
      <w:tr w:rsidR="001E1334" w14:paraId="7A71AB23" w14:textId="77777777" w:rsidTr="001E1334">
        <w:tc>
          <w:tcPr>
            <w:tcW w:w="2972" w:type="dxa"/>
            <w:vAlign w:val="center"/>
          </w:tcPr>
          <w:p w14:paraId="40A2898E" w14:textId="75BF5E24"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[RF045]  Prover botão para criar postagem</w:t>
            </w:r>
          </w:p>
        </w:tc>
        <w:tc>
          <w:tcPr>
            <w:tcW w:w="3218" w:type="dxa"/>
            <w:vAlign w:val="center"/>
          </w:tcPr>
          <w:p w14:paraId="7F595C2D" w14:textId="6D3EE78B" w:rsidR="001E1334" w:rsidRDefault="00150F39" w:rsidP="001E1334">
            <w:pPr>
              <w:spacing w:line="360" w:lineRule="auto"/>
              <w:rPr>
                <w:noProof/>
              </w:rPr>
            </w:pPr>
            <w:r w:rsidRPr="00150F39">
              <w:rPr>
                <w:noProof/>
              </w:rPr>
              <w:drawing>
                <wp:inline distT="0" distB="0" distL="0" distR="0" wp14:anchorId="2145A793" wp14:editId="083A716C">
                  <wp:extent cx="543001" cy="447737"/>
                  <wp:effectExtent l="0" t="0" r="952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3001" cy="447737"/>
                          </a:xfrm>
                          <a:prstGeom prst="rect">
                            <a:avLst/>
                          </a:prstGeom>
                        </pic:spPr>
                      </pic:pic>
                    </a:graphicData>
                  </a:graphic>
                </wp:inline>
              </w:drawing>
            </w:r>
          </w:p>
        </w:tc>
        <w:tc>
          <w:tcPr>
            <w:tcW w:w="2871" w:type="dxa"/>
          </w:tcPr>
          <w:p w14:paraId="2232303F" w14:textId="57E72F2E" w:rsidR="001E1334" w:rsidRDefault="005734D4" w:rsidP="001E1334">
            <w:pPr>
              <w:keepNext/>
              <w:rPr>
                <w:noProof/>
              </w:rPr>
            </w:pPr>
            <w:r w:rsidRPr="00F319BF">
              <w:rPr>
                <w:noProof/>
              </w:rPr>
              <w:drawing>
                <wp:inline distT="0" distB="0" distL="0" distR="0" wp14:anchorId="5B09E362" wp14:editId="2565011E">
                  <wp:extent cx="1685925" cy="600075"/>
                  <wp:effectExtent l="0" t="0" r="9525" b="9525"/>
                  <wp:docPr id="1354893805" name="Imagem 135489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85925" cy="600075"/>
                          </a:xfrm>
                          <a:prstGeom prst="rect">
                            <a:avLst/>
                          </a:prstGeom>
                        </pic:spPr>
                      </pic:pic>
                    </a:graphicData>
                  </a:graphic>
                </wp:inline>
              </w:drawing>
            </w:r>
          </w:p>
        </w:tc>
      </w:tr>
      <w:tr w:rsidR="001E1334" w14:paraId="06A96DBD" w14:textId="77777777" w:rsidTr="001E1334">
        <w:tc>
          <w:tcPr>
            <w:tcW w:w="2972" w:type="dxa"/>
            <w:vAlign w:val="center"/>
          </w:tcPr>
          <w:p w14:paraId="52F9434C" w14:textId="2CE3ADF9"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[RF046]  </w:t>
            </w:r>
            <w:r w:rsidRPr="004A11CB">
              <w:rPr>
                <w:rFonts w:cs="Arial"/>
                <w:szCs w:val="24"/>
              </w:rPr>
              <w:t xml:space="preserve">Prover área para </w:t>
            </w:r>
            <w:r w:rsidRPr="004A11CB">
              <w:rPr>
                <w:rFonts w:cs="Arial"/>
                <w:i/>
                <w:iCs/>
                <w:szCs w:val="24"/>
              </w:rPr>
              <w:t>Clips</w:t>
            </w:r>
          </w:p>
        </w:tc>
        <w:tc>
          <w:tcPr>
            <w:tcW w:w="3218" w:type="dxa"/>
            <w:vAlign w:val="center"/>
          </w:tcPr>
          <w:p w14:paraId="37239A8F" w14:textId="53C3ACC0" w:rsidR="001E1334" w:rsidRDefault="00150F39" w:rsidP="001E1334">
            <w:pPr>
              <w:spacing w:line="360" w:lineRule="auto"/>
              <w:rPr>
                <w:noProof/>
              </w:rPr>
            </w:pPr>
            <w:r w:rsidRPr="00150F39">
              <w:rPr>
                <w:noProof/>
              </w:rPr>
              <w:drawing>
                <wp:inline distT="0" distB="0" distL="0" distR="0" wp14:anchorId="14C73212" wp14:editId="38D89ABB">
                  <wp:extent cx="1906270" cy="355600"/>
                  <wp:effectExtent l="0" t="0" r="0" b="635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06270" cy="355600"/>
                          </a:xfrm>
                          <a:prstGeom prst="rect">
                            <a:avLst/>
                          </a:prstGeom>
                        </pic:spPr>
                      </pic:pic>
                    </a:graphicData>
                  </a:graphic>
                </wp:inline>
              </w:drawing>
            </w:r>
          </w:p>
        </w:tc>
        <w:tc>
          <w:tcPr>
            <w:tcW w:w="2871" w:type="dxa"/>
          </w:tcPr>
          <w:p w14:paraId="6BED38D0" w14:textId="624AC1F4" w:rsidR="001E1334" w:rsidRDefault="005734D4" w:rsidP="001E1334">
            <w:pPr>
              <w:keepNext/>
              <w:rPr>
                <w:noProof/>
              </w:rPr>
            </w:pPr>
            <w:r w:rsidRPr="00F319BF">
              <w:rPr>
                <w:noProof/>
              </w:rPr>
              <w:drawing>
                <wp:inline distT="0" distB="0" distL="0" distR="0" wp14:anchorId="68FF88FA" wp14:editId="2E36C8C5">
                  <wp:extent cx="1685925" cy="600075"/>
                  <wp:effectExtent l="0" t="0" r="9525" b="9525"/>
                  <wp:docPr id="1536770928" name="Imagem 153677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85925" cy="600075"/>
                          </a:xfrm>
                          <a:prstGeom prst="rect">
                            <a:avLst/>
                          </a:prstGeom>
                        </pic:spPr>
                      </pic:pic>
                    </a:graphicData>
                  </a:graphic>
                </wp:inline>
              </w:drawing>
            </w:r>
          </w:p>
        </w:tc>
      </w:tr>
      <w:tr w:rsidR="001E1334" w14:paraId="7780F6E5" w14:textId="77777777" w:rsidTr="001E1334">
        <w:tc>
          <w:tcPr>
            <w:tcW w:w="2972" w:type="dxa"/>
            <w:vAlign w:val="center"/>
          </w:tcPr>
          <w:p w14:paraId="20D5BBE2" w14:textId="298CABE9"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[RF047]  </w:t>
            </w:r>
            <w:r w:rsidRPr="004A11CB">
              <w:rPr>
                <w:rFonts w:cs="Arial"/>
                <w:szCs w:val="24"/>
              </w:rPr>
              <w:t xml:space="preserve">Prover botão para olhar o </w:t>
            </w:r>
            <w:r w:rsidRPr="004A11CB">
              <w:rPr>
                <w:rFonts w:cs="Arial"/>
                <w:i/>
                <w:iCs/>
                <w:szCs w:val="24"/>
              </w:rPr>
              <w:t>Clips’</w:t>
            </w:r>
          </w:p>
        </w:tc>
        <w:tc>
          <w:tcPr>
            <w:tcW w:w="3218" w:type="dxa"/>
            <w:vAlign w:val="center"/>
          </w:tcPr>
          <w:p w14:paraId="0157C70E" w14:textId="6F3321F0" w:rsidR="001E1334" w:rsidRDefault="00150F39" w:rsidP="001E1334">
            <w:pPr>
              <w:spacing w:line="360" w:lineRule="auto"/>
              <w:rPr>
                <w:noProof/>
              </w:rPr>
            </w:pPr>
            <w:r w:rsidRPr="00150F39">
              <w:rPr>
                <w:noProof/>
              </w:rPr>
              <w:drawing>
                <wp:inline distT="0" distB="0" distL="0" distR="0" wp14:anchorId="17A9EB67" wp14:editId="6CB88197">
                  <wp:extent cx="819264" cy="1047896"/>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9264" cy="1047896"/>
                          </a:xfrm>
                          <a:prstGeom prst="rect">
                            <a:avLst/>
                          </a:prstGeom>
                        </pic:spPr>
                      </pic:pic>
                    </a:graphicData>
                  </a:graphic>
                </wp:inline>
              </w:drawing>
            </w:r>
          </w:p>
        </w:tc>
        <w:tc>
          <w:tcPr>
            <w:tcW w:w="2871" w:type="dxa"/>
          </w:tcPr>
          <w:p w14:paraId="5B6447E8" w14:textId="77777777" w:rsidR="005734D4" w:rsidRDefault="005734D4" w:rsidP="001E1334">
            <w:pPr>
              <w:keepNext/>
              <w:rPr>
                <w:noProof/>
              </w:rPr>
            </w:pPr>
          </w:p>
          <w:p w14:paraId="1F7C1D69" w14:textId="3AD368B2" w:rsidR="001E1334" w:rsidRDefault="005734D4" w:rsidP="001E1334">
            <w:pPr>
              <w:keepNext/>
              <w:rPr>
                <w:noProof/>
              </w:rPr>
            </w:pPr>
            <w:r w:rsidRPr="00F319BF">
              <w:rPr>
                <w:noProof/>
              </w:rPr>
              <w:drawing>
                <wp:inline distT="0" distB="0" distL="0" distR="0" wp14:anchorId="7A624154" wp14:editId="267124BC">
                  <wp:extent cx="1685925" cy="731520"/>
                  <wp:effectExtent l="0" t="0" r="9525" b="0"/>
                  <wp:docPr id="1472701696" name="Imagem 147270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85925" cy="731520"/>
                          </a:xfrm>
                          <a:prstGeom prst="rect">
                            <a:avLst/>
                          </a:prstGeom>
                        </pic:spPr>
                      </pic:pic>
                    </a:graphicData>
                  </a:graphic>
                </wp:inline>
              </w:drawing>
            </w:r>
          </w:p>
        </w:tc>
      </w:tr>
      <w:tr w:rsidR="001E1334" w14:paraId="7329A594" w14:textId="77777777" w:rsidTr="001E1334">
        <w:tc>
          <w:tcPr>
            <w:tcW w:w="2972" w:type="dxa"/>
            <w:vAlign w:val="center"/>
          </w:tcPr>
          <w:p w14:paraId="646C9D69" w14:textId="1FC22231"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[RF048] Prover</w:t>
            </w:r>
            <w:r w:rsidRPr="004A11CB">
              <w:rPr>
                <w:rFonts w:cs="Arial"/>
                <w:szCs w:val="24"/>
              </w:rPr>
              <w:t xml:space="preserve"> Tela de </w:t>
            </w:r>
            <w:r w:rsidRPr="004A11CB">
              <w:rPr>
                <w:rFonts w:cs="Arial"/>
                <w:i/>
                <w:iCs/>
                <w:szCs w:val="24"/>
              </w:rPr>
              <w:t>Landing Page’</w:t>
            </w:r>
          </w:p>
        </w:tc>
        <w:tc>
          <w:tcPr>
            <w:tcW w:w="3218" w:type="dxa"/>
            <w:vAlign w:val="center"/>
          </w:tcPr>
          <w:p w14:paraId="6260F2FF" w14:textId="3C66D978" w:rsidR="001E1334" w:rsidRDefault="00150F39" w:rsidP="001E1334">
            <w:pPr>
              <w:spacing w:line="360" w:lineRule="auto"/>
              <w:rPr>
                <w:noProof/>
              </w:rPr>
            </w:pPr>
            <w:r>
              <w:rPr>
                <w:noProof/>
              </w:rPr>
              <w:drawing>
                <wp:inline distT="0" distB="0" distL="0" distR="0" wp14:anchorId="50B1A197" wp14:editId="49910542">
                  <wp:extent cx="1906270" cy="107251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06270" cy="1072515"/>
                          </a:xfrm>
                          <a:prstGeom prst="rect">
                            <a:avLst/>
                          </a:prstGeom>
                        </pic:spPr>
                      </pic:pic>
                    </a:graphicData>
                  </a:graphic>
                </wp:inline>
              </w:drawing>
            </w:r>
          </w:p>
        </w:tc>
        <w:tc>
          <w:tcPr>
            <w:tcW w:w="2871" w:type="dxa"/>
          </w:tcPr>
          <w:p w14:paraId="3F6E81FC" w14:textId="77777777" w:rsidR="005734D4" w:rsidRDefault="005734D4" w:rsidP="001E1334">
            <w:pPr>
              <w:keepNext/>
              <w:rPr>
                <w:noProof/>
              </w:rPr>
            </w:pPr>
          </w:p>
          <w:p w14:paraId="3C5710BB" w14:textId="0D7D6C3A" w:rsidR="001E1334" w:rsidRDefault="005734D4" w:rsidP="005734D4">
            <w:pPr>
              <w:keepNext/>
              <w:jc w:val="left"/>
              <w:rPr>
                <w:noProof/>
              </w:rPr>
            </w:pPr>
            <w:r w:rsidRPr="005734D4">
              <w:rPr>
                <w:noProof/>
              </w:rPr>
              <w:drawing>
                <wp:inline distT="0" distB="0" distL="0" distR="0" wp14:anchorId="2B5528AB" wp14:editId="7D05FEA9">
                  <wp:extent cx="1685925" cy="586105"/>
                  <wp:effectExtent l="0" t="0" r="9525" b="4445"/>
                  <wp:docPr id="14483788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78884" name=""/>
                          <pic:cNvPicPr/>
                        </pic:nvPicPr>
                        <pic:blipFill>
                          <a:blip r:embed="rId123"/>
                          <a:stretch>
                            <a:fillRect/>
                          </a:stretch>
                        </pic:blipFill>
                        <pic:spPr>
                          <a:xfrm>
                            <a:off x="0" y="0"/>
                            <a:ext cx="1685925" cy="586105"/>
                          </a:xfrm>
                          <a:prstGeom prst="rect">
                            <a:avLst/>
                          </a:prstGeom>
                        </pic:spPr>
                      </pic:pic>
                    </a:graphicData>
                  </a:graphic>
                </wp:inline>
              </w:drawing>
            </w:r>
          </w:p>
        </w:tc>
      </w:tr>
      <w:tr w:rsidR="001E1334" w14:paraId="65C437FC" w14:textId="77777777" w:rsidTr="001E1334">
        <w:tc>
          <w:tcPr>
            <w:tcW w:w="2972" w:type="dxa"/>
            <w:vAlign w:val="center"/>
          </w:tcPr>
          <w:p w14:paraId="6A5C8018" w14:textId="33A4B682"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[RF049] </w:t>
            </w:r>
            <w:r w:rsidRPr="004A11CB">
              <w:rPr>
                <w:rFonts w:cs="Arial"/>
                <w:szCs w:val="24"/>
              </w:rPr>
              <w:t>Prover área para a postagens</w:t>
            </w:r>
          </w:p>
        </w:tc>
        <w:tc>
          <w:tcPr>
            <w:tcW w:w="3218" w:type="dxa"/>
            <w:vAlign w:val="center"/>
          </w:tcPr>
          <w:p w14:paraId="2F787A7E" w14:textId="63B5F253" w:rsidR="001E1334" w:rsidRDefault="00150F39" w:rsidP="001E1334">
            <w:pPr>
              <w:spacing w:line="360" w:lineRule="auto"/>
              <w:rPr>
                <w:noProof/>
              </w:rPr>
            </w:pPr>
            <w:r w:rsidRPr="00150F39">
              <w:rPr>
                <w:noProof/>
              </w:rPr>
              <w:drawing>
                <wp:inline distT="0" distB="0" distL="0" distR="0" wp14:anchorId="561E448D" wp14:editId="6238AC5D">
                  <wp:extent cx="1906270" cy="2181225"/>
                  <wp:effectExtent l="0" t="0" r="0" b="952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06270" cy="2181225"/>
                          </a:xfrm>
                          <a:prstGeom prst="rect">
                            <a:avLst/>
                          </a:prstGeom>
                        </pic:spPr>
                      </pic:pic>
                    </a:graphicData>
                  </a:graphic>
                </wp:inline>
              </w:drawing>
            </w:r>
          </w:p>
        </w:tc>
        <w:tc>
          <w:tcPr>
            <w:tcW w:w="2871" w:type="dxa"/>
          </w:tcPr>
          <w:p w14:paraId="33A1E26E" w14:textId="77777777" w:rsidR="005734D4" w:rsidRDefault="005734D4" w:rsidP="001E1334">
            <w:pPr>
              <w:keepNext/>
              <w:rPr>
                <w:noProof/>
              </w:rPr>
            </w:pPr>
          </w:p>
          <w:p w14:paraId="784C80D6" w14:textId="77777777" w:rsidR="005734D4" w:rsidRDefault="005734D4" w:rsidP="001E1334">
            <w:pPr>
              <w:keepNext/>
              <w:rPr>
                <w:noProof/>
              </w:rPr>
            </w:pPr>
          </w:p>
          <w:p w14:paraId="17901AB8" w14:textId="77777777" w:rsidR="005734D4" w:rsidRDefault="005734D4" w:rsidP="001E1334">
            <w:pPr>
              <w:keepNext/>
              <w:rPr>
                <w:noProof/>
              </w:rPr>
            </w:pPr>
          </w:p>
          <w:p w14:paraId="3D524981" w14:textId="77777777" w:rsidR="005734D4" w:rsidRDefault="005734D4" w:rsidP="001E1334">
            <w:pPr>
              <w:keepNext/>
              <w:rPr>
                <w:noProof/>
              </w:rPr>
            </w:pPr>
          </w:p>
          <w:p w14:paraId="3BFFF76F" w14:textId="18DAA8D7" w:rsidR="001E1334" w:rsidRDefault="005734D4" w:rsidP="005734D4">
            <w:pPr>
              <w:keepNext/>
              <w:jc w:val="left"/>
              <w:rPr>
                <w:noProof/>
              </w:rPr>
            </w:pPr>
            <w:r w:rsidRPr="00F319BF">
              <w:rPr>
                <w:noProof/>
              </w:rPr>
              <w:drawing>
                <wp:inline distT="0" distB="0" distL="0" distR="0" wp14:anchorId="60288F27" wp14:editId="0F08AFE0">
                  <wp:extent cx="1685925" cy="570865"/>
                  <wp:effectExtent l="0" t="0" r="9525" b="635"/>
                  <wp:docPr id="69168723" name="Imagem 6916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85925" cy="570865"/>
                          </a:xfrm>
                          <a:prstGeom prst="rect">
                            <a:avLst/>
                          </a:prstGeom>
                        </pic:spPr>
                      </pic:pic>
                    </a:graphicData>
                  </a:graphic>
                </wp:inline>
              </w:drawing>
            </w:r>
          </w:p>
        </w:tc>
      </w:tr>
      <w:tr w:rsidR="001E1334" w14:paraId="3EE60606" w14:textId="77777777" w:rsidTr="001E1334">
        <w:tc>
          <w:tcPr>
            <w:tcW w:w="2972" w:type="dxa"/>
            <w:vAlign w:val="center"/>
          </w:tcPr>
          <w:p w14:paraId="7384CD0B" w14:textId="1981D91E"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lastRenderedPageBreak/>
              <w:t xml:space="preserve">[RF050]  </w:t>
            </w:r>
            <w:r w:rsidRPr="004A11CB">
              <w:rPr>
                <w:rFonts w:cs="Arial"/>
                <w:szCs w:val="24"/>
              </w:rPr>
              <w:t>Prover botão de opções na postagem</w:t>
            </w:r>
          </w:p>
        </w:tc>
        <w:tc>
          <w:tcPr>
            <w:tcW w:w="3218" w:type="dxa"/>
            <w:vAlign w:val="center"/>
          </w:tcPr>
          <w:p w14:paraId="4C94C5B0" w14:textId="66E60CC3" w:rsidR="001E1334" w:rsidRDefault="00150F39" w:rsidP="001E1334">
            <w:pPr>
              <w:spacing w:line="360" w:lineRule="auto"/>
              <w:rPr>
                <w:noProof/>
              </w:rPr>
            </w:pPr>
            <w:r w:rsidRPr="00150F39">
              <w:rPr>
                <w:noProof/>
              </w:rPr>
              <w:drawing>
                <wp:inline distT="0" distB="0" distL="0" distR="0" wp14:anchorId="22848E73" wp14:editId="5259A40C">
                  <wp:extent cx="390580" cy="362001"/>
                  <wp:effectExtent l="0" t="0" r="9525" b="0"/>
                  <wp:docPr id="1573859841" name="Imagem 15738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0580" cy="362001"/>
                          </a:xfrm>
                          <a:prstGeom prst="rect">
                            <a:avLst/>
                          </a:prstGeom>
                        </pic:spPr>
                      </pic:pic>
                    </a:graphicData>
                  </a:graphic>
                </wp:inline>
              </w:drawing>
            </w:r>
          </w:p>
        </w:tc>
        <w:tc>
          <w:tcPr>
            <w:tcW w:w="2871" w:type="dxa"/>
          </w:tcPr>
          <w:p w14:paraId="0270DD4A" w14:textId="525333B9" w:rsidR="001E1334" w:rsidRDefault="005734D4" w:rsidP="001E1334">
            <w:pPr>
              <w:keepNext/>
              <w:rPr>
                <w:noProof/>
              </w:rPr>
            </w:pPr>
            <w:r w:rsidRPr="00F319BF">
              <w:rPr>
                <w:noProof/>
              </w:rPr>
              <w:drawing>
                <wp:inline distT="0" distB="0" distL="0" distR="0" wp14:anchorId="5CF42BF4" wp14:editId="1E471120">
                  <wp:extent cx="1685925" cy="589280"/>
                  <wp:effectExtent l="0" t="0" r="9525" b="1270"/>
                  <wp:docPr id="2096159339" name="Imagem 209615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85925" cy="589280"/>
                          </a:xfrm>
                          <a:prstGeom prst="rect">
                            <a:avLst/>
                          </a:prstGeom>
                        </pic:spPr>
                      </pic:pic>
                    </a:graphicData>
                  </a:graphic>
                </wp:inline>
              </w:drawing>
            </w:r>
          </w:p>
        </w:tc>
      </w:tr>
      <w:tr w:rsidR="001E1334" w14:paraId="33FBAA4E" w14:textId="77777777" w:rsidTr="001E1334">
        <w:tc>
          <w:tcPr>
            <w:tcW w:w="2972" w:type="dxa"/>
            <w:vAlign w:val="center"/>
          </w:tcPr>
          <w:p w14:paraId="7D465704" w14:textId="58C12F67"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[RF051]  </w:t>
            </w:r>
            <w:r w:rsidRPr="004A11CB">
              <w:rPr>
                <w:rFonts w:cs="Arial"/>
                <w:szCs w:val="24"/>
              </w:rPr>
              <w:t>Prover área de sugestões de amizade</w:t>
            </w:r>
          </w:p>
        </w:tc>
        <w:tc>
          <w:tcPr>
            <w:tcW w:w="3218" w:type="dxa"/>
            <w:vAlign w:val="center"/>
          </w:tcPr>
          <w:p w14:paraId="255938C4" w14:textId="10845937" w:rsidR="001E1334" w:rsidRDefault="00150F39" w:rsidP="001E1334">
            <w:pPr>
              <w:spacing w:line="360" w:lineRule="auto"/>
              <w:rPr>
                <w:noProof/>
              </w:rPr>
            </w:pPr>
            <w:r w:rsidRPr="00150F39">
              <w:rPr>
                <w:noProof/>
              </w:rPr>
              <w:drawing>
                <wp:inline distT="0" distB="0" distL="0" distR="0" wp14:anchorId="405F44CF" wp14:editId="2780AFC2">
                  <wp:extent cx="1168842" cy="2808803"/>
                  <wp:effectExtent l="0" t="0" r="0" b="0"/>
                  <wp:docPr id="1573859842" name="Imagem 157385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183715" cy="2844543"/>
                          </a:xfrm>
                          <a:prstGeom prst="rect">
                            <a:avLst/>
                          </a:prstGeom>
                        </pic:spPr>
                      </pic:pic>
                    </a:graphicData>
                  </a:graphic>
                </wp:inline>
              </w:drawing>
            </w:r>
          </w:p>
        </w:tc>
        <w:tc>
          <w:tcPr>
            <w:tcW w:w="2871" w:type="dxa"/>
          </w:tcPr>
          <w:p w14:paraId="6E65781C" w14:textId="77777777" w:rsidR="005734D4" w:rsidRDefault="005734D4" w:rsidP="001E1334">
            <w:pPr>
              <w:keepNext/>
              <w:rPr>
                <w:noProof/>
              </w:rPr>
            </w:pPr>
          </w:p>
          <w:p w14:paraId="1A6BD4D5" w14:textId="77777777" w:rsidR="005734D4" w:rsidRDefault="005734D4" w:rsidP="001E1334">
            <w:pPr>
              <w:keepNext/>
              <w:rPr>
                <w:noProof/>
              </w:rPr>
            </w:pPr>
          </w:p>
          <w:p w14:paraId="22350404" w14:textId="77777777" w:rsidR="005734D4" w:rsidRDefault="005734D4" w:rsidP="001E1334">
            <w:pPr>
              <w:keepNext/>
              <w:rPr>
                <w:noProof/>
              </w:rPr>
            </w:pPr>
          </w:p>
          <w:p w14:paraId="641D996A" w14:textId="77777777" w:rsidR="005734D4" w:rsidRDefault="005734D4" w:rsidP="001E1334">
            <w:pPr>
              <w:keepNext/>
              <w:rPr>
                <w:noProof/>
              </w:rPr>
            </w:pPr>
          </w:p>
          <w:p w14:paraId="58DA8481" w14:textId="77777777" w:rsidR="005734D4" w:rsidRDefault="005734D4" w:rsidP="001E1334">
            <w:pPr>
              <w:keepNext/>
              <w:rPr>
                <w:noProof/>
              </w:rPr>
            </w:pPr>
          </w:p>
          <w:p w14:paraId="53BFD660" w14:textId="77777777" w:rsidR="005734D4" w:rsidRDefault="005734D4" w:rsidP="001E1334">
            <w:pPr>
              <w:keepNext/>
              <w:rPr>
                <w:noProof/>
              </w:rPr>
            </w:pPr>
          </w:p>
          <w:p w14:paraId="6AE37B3C" w14:textId="521A3DC0" w:rsidR="001E1334" w:rsidRDefault="005734D4" w:rsidP="001E1334">
            <w:pPr>
              <w:keepNext/>
              <w:rPr>
                <w:noProof/>
              </w:rPr>
            </w:pPr>
            <w:r w:rsidRPr="00F319BF">
              <w:rPr>
                <w:noProof/>
              </w:rPr>
              <w:drawing>
                <wp:inline distT="0" distB="0" distL="0" distR="0" wp14:anchorId="04BFBE35" wp14:editId="4AF0A4F6">
                  <wp:extent cx="1685925" cy="605155"/>
                  <wp:effectExtent l="0" t="0" r="9525" b="4445"/>
                  <wp:docPr id="1874570479" name="Imagem 187457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85925" cy="605155"/>
                          </a:xfrm>
                          <a:prstGeom prst="rect">
                            <a:avLst/>
                          </a:prstGeom>
                        </pic:spPr>
                      </pic:pic>
                    </a:graphicData>
                  </a:graphic>
                </wp:inline>
              </w:drawing>
            </w:r>
          </w:p>
        </w:tc>
      </w:tr>
      <w:tr w:rsidR="001E1334" w14:paraId="6CB7882A" w14:textId="77777777" w:rsidTr="001E1334">
        <w:tc>
          <w:tcPr>
            <w:tcW w:w="2972" w:type="dxa"/>
            <w:vAlign w:val="center"/>
          </w:tcPr>
          <w:p w14:paraId="16722A98" w14:textId="57EF9DCE"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[RF052] </w:t>
            </w:r>
            <w:r w:rsidRPr="004A11CB">
              <w:rPr>
                <w:rFonts w:cs="Arial"/>
                <w:szCs w:val="24"/>
              </w:rPr>
              <w:t>Prover área de Perfil</w:t>
            </w:r>
          </w:p>
        </w:tc>
        <w:tc>
          <w:tcPr>
            <w:tcW w:w="3218" w:type="dxa"/>
            <w:vAlign w:val="center"/>
          </w:tcPr>
          <w:p w14:paraId="7C49ED9F" w14:textId="72E7D0A2" w:rsidR="001E1334" w:rsidRDefault="00A827BB" w:rsidP="001E1334">
            <w:pPr>
              <w:spacing w:line="360" w:lineRule="auto"/>
              <w:rPr>
                <w:noProof/>
              </w:rPr>
            </w:pPr>
            <w:r w:rsidRPr="00A827BB">
              <w:rPr>
                <w:noProof/>
              </w:rPr>
              <w:drawing>
                <wp:inline distT="0" distB="0" distL="0" distR="0" wp14:anchorId="423BBD6E" wp14:editId="08DEF211">
                  <wp:extent cx="1906270" cy="810895"/>
                  <wp:effectExtent l="0" t="0" r="0" b="8255"/>
                  <wp:docPr id="1573859843" name="Imagem 15738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06270" cy="810895"/>
                          </a:xfrm>
                          <a:prstGeom prst="rect">
                            <a:avLst/>
                          </a:prstGeom>
                        </pic:spPr>
                      </pic:pic>
                    </a:graphicData>
                  </a:graphic>
                </wp:inline>
              </w:drawing>
            </w:r>
          </w:p>
        </w:tc>
        <w:tc>
          <w:tcPr>
            <w:tcW w:w="2871" w:type="dxa"/>
          </w:tcPr>
          <w:p w14:paraId="3B2DF25C" w14:textId="3F93487A" w:rsidR="001E1334" w:rsidRDefault="005734D4" w:rsidP="001E1334">
            <w:pPr>
              <w:keepNext/>
              <w:rPr>
                <w:noProof/>
              </w:rPr>
            </w:pPr>
            <w:r w:rsidRPr="00F319BF">
              <w:rPr>
                <w:noProof/>
              </w:rPr>
              <w:drawing>
                <wp:inline distT="0" distB="0" distL="0" distR="0" wp14:anchorId="10503F13" wp14:editId="71906BB4">
                  <wp:extent cx="1685925" cy="701675"/>
                  <wp:effectExtent l="0" t="0" r="9525" b="3175"/>
                  <wp:docPr id="649979688" name="Imagem 649979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85925" cy="701675"/>
                          </a:xfrm>
                          <a:prstGeom prst="rect">
                            <a:avLst/>
                          </a:prstGeom>
                        </pic:spPr>
                      </pic:pic>
                    </a:graphicData>
                  </a:graphic>
                </wp:inline>
              </w:drawing>
            </w:r>
          </w:p>
        </w:tc>
      </w:tr>
      <w:tr w:rsidR="001E1334" w14:paraId="3AE0FB7F" w14:textId="77777777" w:rsidTr="001E1334">
        <w:tc>
          <w:tcPr>
            <w:tcW w:w="2972" w:type="dxa"/>
            <w:vAlign w:val="center"/>
          </w:tcPr>
          <w:p w14:paraId="1013E807" w14:textId="641D0669"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[RF053] </w:t>
            </w:r>
            <w:r w:rsidRPr="004A11CB">
              <w:rPr>
                <w:rFonts w:cs="Arial"/>
                <w:szCs w:val="24"/>
              </w:rPr>
              <w:t xml:space="preserve">Prover botão de “Início” na </w:t>
            </w:r>
            <w:r w:rsidRPr="004A11CB">
              <w:rPr>
                <w:rFonts w:cs="Arial"/>
                <w:i/>
                <w:iCs/>
                <w:szCs w:val="24"/>
              </w:rPr>
              <w:t>Landing Page</w:t>
            </w:r>
          </w:p>
        </w:tc>
        <w:tc>
          <w:tcPr>
            <w:tcW w:w="3218" w:type="dxa"/>
            <w:vAlign w:val="center"/>
          </w:tcPr>
          <w:p w14:paraId="6372999E" w14:textId="4E9459AA" w:rsidR="001E1334" w:rsidRDefault="00A827BB" w:rsidP="001E1334">
            <w:pPr>
              <w:spacing w:line="360" w:lineRule="auto"/>
              <w:rPr>
                <w:noProof/>
              </w:rPr>
            </w:pPr>
            <w:r w:rsidRPr="00A827BB">
              <w:rPr>
                <w:noProof/>
              </w:rPr>
              <w:drawing>
                <wp:inline distT="0" distB="0" distL="0" distR="0" wp14:anchorId="2C40A4A1" wp14:editId="46F86E1C">
                  <wp:extent cx="571580" cy="400106"/>
                  <wp:effectExtent l="0" t="0" r="0" b="0"/>
                  <wp:docPr id="1573859844" name="Imagem 15738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1580" cy="400106"/>
                          </a:xfrm>
                          <a:prstGeom prst="rect">
                            <a:avLst/>
                          </a:prstGeom>
                        </pic:spPr>
                      </pic:pic>
                    </a:graphicData>
                  </a:graphic>
                </wp:inline>
              </w:drawing>
            </w:r>
          </w:p>
        </w:tc>
        <w:tc>
          <w:tcPr>
            <w:tcW w:w="2871" w:type="dxa"/>
          </w:tcPr>
          <w:p w14:paraId="3E7C1FE9" w14:textId="0BC96F74" w:rsidR="001E1334" w:rsidRDefault="005734D4" w:rsidP="001E1334">
            <w:pPr>
              <w:keepNext/>
              <w:rPr>
                <w:noProof/>
              </w:rPr>
            </w:pPr>
            <w:r w:rsidRPr="0020647E">
              <w:rPr>
                <w:noProof/>
              </w:rPr>
              <w:drawing>
                <wp:inline distT="0" distB="0" distL="0" distR="0" wp14:anchorId="49C55DE7" wp14:editId="33B03991">
                  <wp:extent cx="1685925" cy="593725"/>
                  <wp:effectExtent l="0" t="0" r="9525" b="0"/>
                  <wp:docPr id="1259238482" name="Imagem 125923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85925" cy="593725"/>
                          </a:xfrm>
                          <a:prstGeom prst="rect">
                            <a:avLst/>
                          </a:prstGeom>
                        </pic:spPr>
                      </pic:pic>
                    </a:graphicData>
                  </a:graphic>
                </wp:inline>
              </w:drawing>
            </w:r>
          </w:p>
        </w:tc>
      </w:tr>
      <w:tr w:rsidR="001E1334" w14:paraId="35DEBFEB" w14:textId="77777777" w:rsidTr="001E1334">
        <w:tc>
          <w:tcPr>
            <w:tcW w:w="2972" w:type="dxa"/>
            <w:vAlign w:val="center"/>
          </w:tcPr>
          <w:p w14:paraId="08556AA5" w14:textId="3D7560E1"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[RF054] </w:t>
            </w:r>
            <w:r w:rsidRPr="004A11CB">
              <w:rPr>
                <w:rFonts w:cs="Arial"/>
                <w:szCs w:val="24"/>
              </w:rPr>
              <w:t xml:space="preserve">Prover botão de “Descubra” na </w:t>
            </w:r>
            <w:r w:rsidRPr="004A11CB">
              <w:rPr>
                <w:rFonts w:cs="Arial"/>
                <w:i/>
                <w:iCs/>
                <w:szCs w:val="24"/>
              </w:rPr>
              <w:t>Landing Page</w:t>
            </w:r>
          </w:p>
        </w:tc>
        <w:tc>
          <w:tcPr>
            <w:tcW w:w="3218" w:type="dxa"/>
            <w:vAlign w:val="center"/>
          </w:tcPr>
          <w:p w14:paraId="37F059A1" w14:textId="039D2A31" w:rsidR="001E1334" w:rsidRDefault="00A827BB" w:rsidP="001E1334">
            <w:pPr>
              <w:spacing w:line="360" w:lineRule="auto"/>
              <w:rPr>
                <w:noProof/>
              </w:rPr>
            </w:pPr>
            <w:r w:rsidRPr="00A827BB">
              <w:rPr>
                <w:noProof/>
              </w:rPr>
              <w:drawing>
                <wp:inline distT="0" distB="0" distL="0" distR="0" wp14:anchorId="3F683F44" wp14:editId="1D4FE6A7">
                  <wp:extent cx="724001" cy="371527"/>
                  <wp:effectExtent l="0" t="0" r="0" b="9525"/>
                  <wp:docPr id="1573859845" name="Imagem 157385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24001" cy="371527"/>
                          </a:xfrm>
                          <a:prstGeom prst="rect">
                            <a:avLst/>
                          </a:prstGeom>
                        </pic:spPr>
                      </pic:pic>
                    </a:graphicData>
                  </a:graphic>
                </wp:inline>
              </w:drawing>
            </w:r>
          </w:p>
        </w:tc>
        <w:tc>
          <w:tcPr>
            <w:tcW w:w="2871" w:type="dxa"/>
          </w:tcPr>
          <w:p w14:paraId="1AAB3A0D" w14:textId="7C1AC2A8" w:rsidR="001E1334" w:rsidRDefault="005734D4" w:rsidP="001E1334">
            <w:pPr>
              <w:keepNext/>
              <w:rPr>
                <w:noProof/>
              </w:rPr>
            </w:pPr>
            <w:r w:rsidRPr="0020647E">
              <w:rPr>
                <w:noProof/>
              </w:rPr>
              <w:drawing>
                <wp:inline distT="0" distB="0" distL="0" distR="0" wp14:anchorId="29AA957A" wp14:editId="10353946">
                  <wp:extent cx="1685925" cy="669290"/>
                  <wp:effectExtent l="0" t="0" r="952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85925" cy="669290"/>
                          </a:xfrm>
                          <a:prstGeom prst="rect">
                            <a:avLst/>
                          </a:prstGeom>
                        </pic:spPr>
                      </pic:pic>
                    </a:graphicData>
                  </a:graphic>
                </wp:inline>
              </w:drawing>
            </w:r>
          </w:p>
        </w:tc>
      </w:tr>
      <w:tr w:rsidR="001E1334" w14:paraId="07929634" w14:textId="77777777" w:rsidTr="001E1334">
        <w:tc>
          <w:tcPr>
            <w:tcW w:w="2972" w:type="dxa"/>
            <w:vAlign w:val="center"/>
          </w:tcPr>
          <w:p w14:paraId="401A84E0" w14:textId="1D9903B6"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[RF055] </w:t>
            </w:r>
            <w:r w:rsidRPr="004A11CB">
              <w:rPr>
                <w:rFonts w:cs="Arial"/>
                <w:szCs w:val="24"/>
              </w:rPr>
              <w:t xml:space="preserve">Prover botão de “Comunidade” na </w:t>
            </w:r>
            <w:r w:rsidRPr="004A11CB">
              <w:rPr>
                <w:rFonts w:cs="Arial"/>
                <w:i/>
                <w:iCs/>
                <w:szCs w:val="24"/>
              </w:rPr>
              <w:t>Landing Page</w:t>
            </w:r>
          </w:p>
        </w:tc>
        <w:tc>
          <w:tcPr>
            <w:tcW w:w="3218" w:type="dxa"/>
            <w:vAlign w:val="center"/>
          </w:tcPr>
          <w:p w14:paraId="453BBA15" w14:textId="68F0D3EC" w:rsidR="001E1334" w:rsidRDefault="00A827BB" w:rsidP="001E1334">
            <w:pPr>
              <w:spacing w:line="360" w:lineRule="auto"/>
              <w:rPr>
                <w:noProof/>
              </w:rPr>
            </w:pPr>
            <w:r w:rsidRPr="00A827BB">
              <w:rPr>
                <w:noProof/>
              </w:rPr>
              <w:drawing>
                <wp:inline distT="0" distB="0" distL="0" distR="0" wp14:anchorId="79FEEB75" wp14:editId="439BE8D5">
                  <wp:extent cx="1009791" cy="457264"/>
                  <wp:effectExtent l="0" t="0" r="0" b="0"/>
                  <wp:docPr id="1573859846" name="Imagem 157385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09791" cy="457264"/>
                          </a:xfrm>
                          <a:prstGeom prst="rect">
                            <a:avLst/>
                          </a:prstGeom>
                        </pic:spPr>
                      </pic:pic>
                    </a:graphicData>
                  </a:graphic>
                </wp:inline>
              </w:drawing>
            </w:r>
          </w:p>
        </w:tc>
        <w:tc>
          <w:tcPr>
            <w:tcW w:w="2871" w:type="dxa"/>
          </w:tcPr>
          <w:p w14:paraId="1F5E8149" w14:textId="6C0ACC40" w:rsidR="001E1334" w:rsidRDefault="005734D4" w:rsidP="001E1334">
            <w:pPr>
              <w:keepNext/>
              <w:rPr>
                <w:noProof/>
              </w:rPr>
            </w:pPr>
            <w:r w:rsidRPr="0020647E">
              <w:rPr>
                <w:noProof/>
              </w:rPr>
              <w:drawing>
                <wp:inline distT="0" distB="0" distL="0" distR="0" wp14:anchorId="754AA1C4" wp14:editId="4B2CD968">
                  <wp:extent cx="1685925" cy="614045"/>
                  <wp:effectExtent l="0" t="0" r="9525" b="0"/>
                  <wp:docPr id="1368952629" name="Imagem 136895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85925" cy="614045"/>
                          </a:xfrm>
                          <a:prstGeom prst="rect">
                            <a:avLst/>
                          </a:prstGeom>
                        </pic:spPr>
                      </pic:pic>
                    </a:graphicData>
                  </a:graphic>
                </wp:inline>
              </w:drawing>
            </w:r>
          </w:p>
        </w:tc>
      </w:tr>
      <w:tr w:rsidR="001E1334" w14:paraId="3E5D64FB" w14:textId="77777777" w:rsidTr="005734D4">
        <w:trPr>
          <w:trHeight w:val="1164"/>
        </w:trPr>
        <w:tc>
          <w:tcPr>
            <w:tcW w:w="2972" w:type="dxa"/>
            <w:vAlign w:val="center"/>
          </w:tcPr>
          <w:p w14:paraId="3A5C3CDC" w14:textId="1FF7CDA6"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[RF056] </w:t>
            </w:r>
            <w:r w:rsidRPr="004A11CB">
              <w:rPr>
                <w:rFonts w:cs="Arial"/>
                <w:szCs w:val="24"/>
              </w:rPr>
              <w:t xml:space="preserve">Prover botão de “Sobre” na </w:t>
            </w:r>
            <w:r w:rsidRPr="004A11CB">
              <w:rPr>
                <w:rFonts w:cs="Arial"/>
                <w:i/>
                <w:iCs/>
                <w:szCs w:val="24"/>
              </w:rPr>
              <w:t>Landing Page</w:t>
            </w:r>
          </w:p>
        </w:tc>
        <w:tc>
          <w:tcPr>
            <w:tcW w:w="3218" w:type="dxa"/>
            <w:vAlign w:val="center"/>
          </w:tcPr>
          <w:p w14:paraId="765E1594" w14:textId="655E133E" w:rsidR="001E1334" w:rsidRDefault="00A827BB" w:rsidP="001E1334">
            <w:pPr>
              <w:spacing w:line="360" w:lineRule="auto"/>
              <w:rPr>
                <w:noProof/>
              </w:rPr>
            </w:pPr>
            <w:r w:rsidRPr="00A827BB">
              <w:rPr>
                <w:noProof/>
              </w:rPr>
              <w:drawing>
                <wp:inline distT="0" distB="0" distL="0" distR="0" wp14:anchorId="65151A59" wp14:editId="51711FD5">
                  <wp:extent cx="676275" cy="439579"/>
                  <wp:effectExtent l="0" t="0" r="0" b="0"/>
                  <wp:docPr id="1573859847" name="Imagem 157385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79785" cy="441861"/>
                          </a:xfrm>
                          <a:prstGeom prst="rect">
                            <a:avLst/>
                          </a:prstGeom>
                        </pic:spPr>
                      </pic:pic>
                    </a:graphicData>
                  </a:graphic>
                </wp:inline>
              </w:drawing>
            </w:r>
          </w:p>
        </w:tc>
        <w:tc>
          <w:tcPr>
            <w:tcW w:w="2871" w:type="dxa"/>
          </w:tcPr>
          <w:p w14:paraId="126EC3E2" w14:textId="17E36275" w:rsidR="001E1334" w:rsidRDefault="005734D4" w:rsidP="001E1334">
            <w:pPr>
              <w:keepNext/>
              <w:rPr>
                <w:noProof/>
              </w:rPr>
            </w:pPr>
            <w:r w:rsidRPr="0020647E">
              <w:rPr>
                <w:noProof/>
              </w:rPr>
              <w:drawing>
                <wp:inline distT="0" distB="0" distL="0" distR="0" wp14:anchorId="0944F17B" wp14:editId="22FE1E6C">
                  <wp:extent cx="1685925" cy="685800"/>
                  <wp:effectExtent l="0" t="0" r="9525" b="0"/>
                  <wp:docPr id="254411391" name="Imagem 25441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85925" cy="685800"/>
                          </a:xfrm>
                          <a:prstGeom prst="rect">
                            <a:avLst/>
                          </a:prstGeom>
                        </pic:spPr>
                      </pic:pic>
                    </a:graphicData>
                  </a:graphic>
                </wp:inline>
              </w:drawing>
            </w:r>
          </w:p>
        </w:tc>
      </w:tr>
      <w:tr w:rsidR="001E1334" w14:paraId="506E417C" w14:textId="77777777" w:rsidTr="001E1334">
        <w:tc>
          <w:tcPr>
            <w:tcW w:w="2972" w:type="dxa"/>
            <w:vAlign w:val="center"/>
          </w:tcPr>
          <w:p w14:paraId="5AA3B36F" w14:textId="30D310FB"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[RF057] </w:t>
            </w:r>
            <w:r w:rsidRPr="004A11CB">
              <w:rPr>
                <w:rFonts w:cs="Arial"/>
                <w:szCs w:val="24"/>
              </w:rPr>
              <w:t xml:space="preserve">Prover botão de redirecionamento para a home na </w:t>
            </w:r>
            <w:r w:rsidRPr="004A11CB">
              <w:rPr>
                <w:rFonts w:cs="Arial"/>
                <w:i/>
                <w:iCs/>
                <w:szCs w:val="24"/>
              </w:rPr>
              <w:t>Landing Page</w:t>
            </w:r>
          </w:p>
        </w:tc>
        <w:tc>
          <w:tcPr>
            <w:tcW w:w="3218" w:type="dxa"/>
            <w:vAlign w:val="center"/>
          </w:tcPr>
          <w:p w14:paraId="6752DA44" w14:textId="492C2C62" w:rsidR="001E1334" w:rsidRDefault="00A827BB" w:rsidP="001E1334">
            <w:pPr>
              <w:spacing w:line="360" w:lineRule="auto"/>
              <w:rPr>
                <w:noProof/>
              </w:rPr>
            </w:pPr>
            <w:r w:rsidRPr="00A827BB">
              <w:rPr>
                <w:noProof/>
              </w:rPr>
              <w:drawing>
                <wp:inline distT="0" distB="0" distL="0" distR="0" wp14:anchorId="3EAF9853" wp14:editId="083F79D1">
                  <wp:extent cx="321216" cy="356908"/>
                  <wp:effectExtent l="0" t="0" r="3175" b="5080"/>
                  <wp:docPr id="1573859848" name="Imagem 157385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1187" cy="367987"/>
                          </a:xfrm>
                          <a:prstGeom prst="rect">
                            <a:avLst/>
                          </a:prstGeom>
                        </pic:spPr>
                      </pic:pic>
                    </a:graphicData>
                  </a:graphic>
                </wp:inline>
              </w:drawing>
            </w:r>
          </w:p>
        </w:tc>
        <w:tc>
          <w:tcPr>
            <w:tcW w:w="2871" w:type="dxa"/>
          </w:tcPr>
          <w:p w14:paraId="708C4635" w14:textId="2DB4CCF3" w:rsidR="001E1334" w:rsidRDefault="005734D4" w:rsidP="001E1334">
            <w:pPr>
              <w:keepNext/>
              <w:rPr>
                <w:noProof/>
              </w:rPr>
            </w:pPr>
            <w:r w:rsidRPr="005734D4">
              <w:rPr>
                <w:noProof/>
              </w:rPr>
              <w:drawing>
                <wp:inline distT="0" distB="0" distL="0" distR="0" wp14:anchorId="0C274825" wp14:editId="5A0759F4">
                  <wp:extent cx="1685925" cy="694690"/>
                  <wp:effectExtent l="0" t="0" r="9525" b="0"/>
                  <wp:docPr id="1581593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93092" name=""/>
                          <pic:cNvPicPr/>
                        </pic:nvPicPr>
                        <pic:blipFill>
                          <a:blip r:embed="rId141"/>
                          <a:stretch>
                            <a:fillRect/>
                          </a:stretch>
                        </pic:blipFill>
                        <pic:spPr>
                          <a:xfrm>
                            <a:off x="0" y="0"/>
                            <a:ext cx="1685925" cy="694690"/>
                          </a:xfrm>
                          <a:prstGeom prst="rect">
                            <a:avLst/>
                          </a:prstGeom>
                        </pic:spPr>
                      </pic:pic>
                    </a:graphicData>
                  </a:graphic>
                </wp:inline>
              </w:drawing>
            </w:r>
          </w:p>
        </w:tc>
      </w:tr>
      <w:tr w:rsidR="001E1334" w14:paraId="35CAE5FF" w14:textId="77777777" w:rsidTr="001E1334">
        <w:tc>
          <w:tcPr>
            <w:tcW w:w="2972" w:type="dxa"/>
            <w:vAlign w:val="center"/>
          </w:tcPr>
          <w:p w14:paraId="7FEC6FDE" w14:textId="43E62BAC"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lastRenderedPageBreak/>
              <w:t xml:space="preserve">[RF058] </w:t>
            </w:r>
            <w:r w:rsidRPr="004A11CB">
              <w:rPr>
                <w:rFonts w:cs="Arial"/>
                <w:szCs w:val="24"/>
              </w:rPr>
              <w:t>Prover Tela de Login</w:t>
            </w:r>
          </w:p>
        </w:tc>
        <w:tc>
          <w:tcPr>
            <w:tcW w:w="3218" w:type="dxa"/>
            <w:vAlign w:val="center"/>
          </w:tcPr>
          <w:p w14:paraId="26DB8CD7" w14:textId="4CCAAC03" w:rsidR="001E1334" w:rsidRDefault="00A827BB" w:rsidP="001E1334">
            <w:pPr>
              <w:spacing w:line="360" w:lineRule="auto"/>
              <w:rPr>
                <w:noProof/>
              </w:rPr>
            </w:pPr>
            <w:r>
              <w:rPr>
                <w:noProof/>
              </w:rPr>
              <w:drawing>
                <wp:inline distT="0" distB="0" distL="0" distR="0" wp14:anchorId="1635D957" wp14:editId="2ADFA7D0">
                  <wp:extent cx="1906270" cy="1072515"/>
                  <wp:effectExtent l="0" t="0" r="0" b="0"/>
                  <wp:docPr id="1573859849" name="Imagem 157385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06270" cy="1072515"/>
                          </a:xfrm>
                          <a:prstGeom prst="rect">
                            <a:avLst/>
                          </a:prstGeom>
                        </pic:spPr>
                      </pic:pic>
                    </a:graphicData>
                  </a:graphic>
                </wp:inline>
              </w:drawing>
            </w:r>
          </w:p>
        </w:tc>
        <w:tc>
          <w:tcPr>
            <w:tcW w:w="2871" w:type="dxa"/>
          </w:tcPr>
          <w:p w14:paraId="112075B3" w14:textId="77777777" w:rsidR="005734D4" w:rsidRDefault="005734D4" w:rsidP="001E1334">
            <w:pPr>
              <w:keepNext/>
              <w:rPr>
                <w:noProof/>
              </w:rPr>
            </w:pPr>
          </w:p>
          <w:p w14:paraId="4FB6E062" w14:textId="4D24A024" w:rsidR="001E1334" w:rsidRDefault="005734D4" w:rsidP="001E1334">
            <w:pPr>
              <w:keepNext/>
              <w:rPr>
                <w:noProof/>
              </w:rPr>
            </w:pPr>
            <w:r w:rsidRPr="005734D4">
              <w:rPr>
                <w:noProof/>
              </w:rPr>
              <w:drawing>
                <wp:inline distT="0" distB="0" distL="0" distR="0" wp14:anchorId="029FC959" wp14:editId="46FC03A5">
                  <wp:extent cx="1685925" cy="751840"/>
                  <wp:effectExtent l="0" t="0" r="9525" b="0"/>
                  <wp:docPr id="514158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58280" name=""/>
                          <pic:cNvPicPr/>
                        </pic:nvPicPr>
                        <pic:blipFill>
                          <a:blip r:embed="rId143"/>
                          <a:stretch>
                            <a:fillRect/>
                          </a:stretch>
                        </pic:blipFill>
                        <pic:spPr>
                          <a:xfrm>
                            <a:off x="0" y="0"/>
                            <a:ext cx="1685925" cy="751840"/>
                          </a:xfrm>
                          <a:prstGeom prst="rect">
                            <a:avLst/>
                          </a:prstGeom>
                        </pic:spPr>
                      </pic:pic>
                    </a:graphicData>
                  </a:graphic>
                </wp:inline>
              </w:drawing>
            </w:r>
          </w:p>
        </w:tc>
      </w:tr>
      <w:tr w:rsidR="001E1334" w14:paraId="62BC7DF2" w14:textId="77777777" w:rsidTr="001E1334">
        <w:tc>
          <w:tcPr>
            <w:tcW w:w="2972" w:type="dxa"/>
            <w:vAlign w:val="center"/>
          </w:tcPr>
          <w:p w14:paraId="5CD6F11B" w14:textId="7438A6BF"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[RF059] </w:t>
            </w:r>
            <w:r w:rsidRPr="004A11CB">
              <w:rPr>
                <w:rFonts w:cs="Arial"/>
                <w:szCs w:val="24"/>
              </w:rPr>
              <w:t>Prover botão para tela de Login</w:t>
            </w:r>
          </w:p>
        </w:tc>
        <w:tc>
          <w:tcPr>
            <w:tcW w:w="3218" w:type="dxa"/>
            <w:vAlign w:val="center"/>
          </w:tcPr>
          <w:p w14:paraId="5805244F" w14:textId="6680A0C1" w:rsidR="001E1334" w:rsidRDefault="005734D4" w:rsidP="001E1334">
            <w:pPr>
              <w:spacing w:line="360" w:lineRule="auto"/>
              <w:rPr>
                <w:noProof/>
              </w:rPr>
            </w:pPr>
            <w:r w:rsidRPr="005734D4">
              <w:rPr>
                <w:noProof/>
              </w:rPr>
              <w:drawing>
                <wp:inline distT="0" distB="0" distL="0" distR="0" wp14:anchorId="6FA40605" wp14:editId="0287DBF7">
                  <wp:extent cx="743054" cy="266737"/>
                  <wp:effectExtent l="0" t="0" r="0" b="0"/>
                  <wp:docPr id="1865703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03906" name=""/>
                          <pic:cNvPicPr/>
                        </pic:nvPicPr>
                        <pic:blipFill>
                          <a:blip r:embed="rId144"/>
                          <a:stretch>
                            <a:fillRect/>
                          </a:stretch>
                        </pic:blipFill>
                        <pic:spPr>
                          <a:xfrm>
                            <a:off x="0" y="0"/>
                            <a:ext cx="743054" cy="266737"/>
                          </a:xfrm>
                          <a:prstGeom prst="rect">
                            <a:avLst/>
                          </a:prstGeom>
                        </pic:spPr>
                      </pic:pic>
                    </a:graphicData>
                  </a:graphic>
                </wp:inline>
              </w:drawing>
            </w:r>
          </w:p>
        </w:tc>
        <w:tc>
          <w:tcPr>
            <w:tcW w:w="2871" w:type="dxa"/>
          </w:tcPr>
          <w:p w14:paraId="584ED133" w14:textId="03784190" w:rsidR="001E1334" w:rsidRDefault="005734D4" w:rsidP="001E1334">
            <w:pPr>
              <w:keepNext/>
              <w:rPr>
                <w:noProof/>
              </w:rPr>
            </w:pPr>
            <w:r w:rsidRPr="005734D4">
              <w:rPr>
                <w:noProof/>
              </w:rPr>
              <w:drawing>
                <wp:inline distT="0" distB="0" distL="0" distR="0" wp14:anchorId="3777D7C0" wp14:editId="0B9CC190">
                  <wp:extent cx="1685925" cy="779145"/>
                  <wp:effectExtent l="0" t="0" r="9525" b="1905"/>
                  <wp:docPr id="5102934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93419" name=""/>
                          <pic:cNvPicPr/>
                        </pic:nvPicPr>
                        <pic:blipFill>
                          <a:blip r:embed="rId145"/>
                          <a:stretch>
                            <a:fillRect/>
                          </a:stretch>
                        </pic:blipFill>
                        <pic:spPr>
                          <a:xfrm>
                            <a:off x="0" y="0"/>
                            <a:ext cx="1685925" cy="779145"/>
                          </a:xfrm>
                          <a:prstGeom prst="rect">
                            <a:avLst/>
                          </a:prstGeom>
                        </pic:spPr>
                      </pic:pic>
                    </a:graphicData>
                  </a:graphic>
                </wp:inline>
              </w:drawing>
            </w:r>
          </w:p>
        </w:tc>
      </w:tr>
      <w:tr w:rsidR="001E1334" w14:paraId="6C7374D6" w14:textId="77777777" w:rsidTr="00C51F29">
        <w:trPr>
          <w:trHeight w:val="1303"/>
        </w:trPr>
        <w:tc>
          <w:tcPr>
            <w:tcW w:w="2972" w:type="dxa"/>
            <w:vAlign w:val="center"/>
          </w:tcPr>
          <w:p w14:paraId="56B25AEF" w14:textId="24561E6B"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[RF060] </w:t>
            </w:r>
            <w:r w:rsidRPr="004A11CB">
              <w:rPr>
                <w:rFonts w:cs="Arial"/>
                <w:szCs w:val="24"/>
              </w:rPr>
              <w:t>Prover botão para tela de Cadastro</w:t>
            </w:r>
          </w:p>
        </w:tc>
        <w:tc>
          <w:tcPr>
            <w:tcW w:w="3218" w:type="dxa"/>
            <w:vAlign w:val="center"/>
          </w:tcPr>
          <w:p w14:paraId="19347B50" w14:textId="1EAAF0A9" w:rsidR="001E1334" w:rsidRDefault="00A827BB" w:rsidP="001E1334">
            <w:pPr>
              <w:spacing w:line="360" w:lineRule="auto"/>
              <w:rPr>
                <w:noProof/>
              </w:rPr>
            </w:pPr>
            <w:r w:rsidRPr="00A827BB">
              <w:rPr>
                <w:noProof/>
              </w:rPr>
              <w:drawing>
                <wp:inline distT="0" distB="0" distL="0" distR="0" wp14:anchorId="1EDF4F86" wp14:editId="77FA9022">
                  <wp:extent cx="1019317" cy="447737"/>
                  <wp:effectExtent l="0" t="0" r="9525" b="9525"/>
                  <wp:docPr id="1573859851" name="Imagem 1573859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19317" cy="447737"/>
                          </a:xfrm>
                          <a:prstGeom prst="rect">
                            <a:avLst/>
                          </a:prstGeom>
                        </pic:spPr>
                      </pic:pic>
                    </a:graphicData>
                  </a:graphic>
                </wp:inline>
              </w:drawing>
            </w:r>
          </w:p>
        </w:tc>
        <w:tc>
          <w:tcPr>
            <w:tcW w:w="2871" w:type="dxa"/>
          </w:tcPr>
          <w:p w14:paraId="0D6B67A2" w14:textId="6E5C6E4F" w:rsidR="001E1334" w:rsidRDefault="00C51F29" w:rsidP="001E1334">
            <w:pPr>
              <w:keepNext/>
              <w:rPr>
                <w:noProof/>
              </w:rPr>
            </w:pPr>
            <w:r w:rsidRPr="00C51F29">
              <w:rPr>
                <w:noProof/>
              </w:rPr>
              <w:drawing>
                <wp:inline distT="0" distB="0" distL="0" distR="0" wp14:anchorId="6B00CCAD" wp14:editId="18B8EBFB">
                  <wp:extent cx="1685925" cy="704215"/>
                  <wp:effectExtent l="0" t="0" r="9525" b="635"/>
                  <wp:docPr id="17881077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07739" name=""/>
                          <pic:cNvPicPr/>
                        </pic:nvPicPr>
                        <pic:blipFill>
                          <a:blip r:embed="rId147"/>
                          <a:stretch>
                            <a:fillRect/>
                          </a:stretch>
                        </pic:blipFill>
                        <pic:spPr>
                          <a:xfrm>
                            <a:off x="0" y="0"/>
                            <a:ext cx="1685925" cy="704215"/>
                          </a:xfrm>
                          <a:prstGeom prst="rect">
                            <a:avLst/>
                          </a:prstGeom>
                        </pic:spPr>
                      </pic:pic>
                    </a:graphicData>
                  </a:graphic>
                </wp:inline>
              </w:drawing>
            </w:r>
          </w:p>
        </w:tc>
      </w:tr>
      <w:tr w:rsidR="001E1334" w14:paraId="61EB543A" w14:textId="77777777" w:rsidTr="001E1334">
        <w:tc>
          <w:tcPr>
            <w:tcW w:w="2972" w:type="dxa"/>
            <w:vAlign w:val="center"/>
          </w:tcPr>
          <w:p w14:paraId="267864CB" w14:textId="0D0F5895"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[RF061] </w:t>
            </w:r>
            <w:r w:rsidR="00A827BB">
              <w:rPr>
                <w:rFonts w:cs="Arial"/>
                <w:szCs w:val="24"/>
              </w:rPr>
              <w:t>Prover funcionalidade de editar perfil</w:t>
            </w:r>
          </w:p>
        </w:tc>
        <w:tc>
          <w:tcPr>
            <w:tcW w:w="3218" w:type="dxa"/>
            <w:vAlign w:val="center"/>
          </w:tcPr>
          <w:p w14:paraId="1482EE8F" w14:textId="3D8F1570" w:rsidR="001E1334" w:rsidRDefault="00A827BB" w:rsidP="001E1334">
            <w:pPr>
              <w:spacing w:line="360" w:lineRule="auto"/>
              <w:rPr>
                <w:noProof/>
              </w:rPr>
            </w:pPr>
            <w:r>
              <w:rPr>
                <w:noProof/>
              </w:rPr>
              <w:t>Não há protótipo</w:t>
            </w:r>
          </w:p>
        </w:tc>
        <w:tc>
          <w:tcPr>
            <w:tcW w:w="2871" w:type="dxa"/>
          </w:tcPr>
          <w:p w14:paraId="7E06B219" w14:textId="7B18D30C" w:rsidR="001E1334" w:rsidRDefault="00C51F29" w:rsidP="001E1334">
            <w:pPr>
              <w:keepNext/>
              <w:rPr>
                <w:noProof/>
              </w:rPr>
            </w:pPr>
            <w:r w:rsidRPr="00C51F29">
              <w:rPr>
                <w:noProof/>
              </w:rPr>
              <w:drawing>
                <wp:inline distT="0" distB="0" distL="0" distR="0" wp14:anchorId="02656BD9" wp14:editId="07E71A4F">
                  <wp:extent cx="1685925" cy="762000"/>
                  <wp:effectExtent l="0" t="0" r="9525" b="0"/>
                  <wp:docPr id="185562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24756" name=""/>
                          <pic:cNvPicPr/>
                        </pic:nvPicPr>
                        <pic:blipFill>
                          <a:blip r:embed="rId148"/>
                          <a:stretch>
                            <a:fillRect/>
                          </a:stretch>
                        </pic:blipFill>
                        <pic:spPr>
                          <a:xfrm>
                            <a:off x="0" y="0"/>
                            <a:ext cx="1685925" cy="762000"/>
                          </a:xfrm>
                          <a:prstGeom prst="rect">
                            <a:avLst/>
                          </a:prstGeom>
                        </pic:spPr>
                      </pic:pic>
                    </a:graphicData>
                  </a:graphic>
                </wp:inline>
              </w:drawing>
            </w:r>
          </w:p>
        </w:tc>
      </w:tr>
      <w:tr w:rsidR="001E1334" w14:paraId="68EC4B1A" w14:textId="77777777" w:rsidTr="001E1334">
        <w:tc>
          <w:tcPr>
            <w:tcW w:w="2972" w:type="dxa"/>
            <w:vAlign w:val="center"/>
          </w:tcPr>
          <w:p w14:paraId="4594A4AD" w14:textId="4C0A0C72"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[RF062] </w:t>
            </w:r>
            <w:r w:rsidRPr="004A11CB">
              <w:rPr>
                <w:rFonts w:cs="Arial"/>
                <w:szCs w:val="24"/>
              </w:rPr>
              <w:t>Prover Formulário de Login</w:t>
            </w:r>
          </w:p>
        </w:tc>
        <w:tc>
          <w:tcPr>
            <w:tcW w:w="3218" w:type="dxa"/>
            <w:vAlign w:val="center"/>
          </w:tcPr>
          <w:p w14:paraId="7416875B" w14:textId="6B6E485B" w:rsidR="001E1334" w:rsidRDefault="00A827BB" w:rsidP="001E1334">
            <w:pPr>
              <w:spacing w:line="360" w:lineRule="auto"/>
              <w:rPr>
                <w:noProof/>
              </w:rPr>
            </w:pPr>
            <w:r w:rsidRPr="00A827BB">
              <w:rPr>
                <w:noProof/>
              </w:rPr>
              <w:drawing>
                <wp:inline distT="0" distB="0" distL="0" distR="0" wp14:anchorId="00DAC532" wp14:editId="63CBC5A3">
                  <wp:extent cx="1906270" cy="1609090"/>
                  <wp:effectExtent l="0" t="0" r="0" b="0"/>
                  <wp:docPr id="1573859852" name="Imagem 1573859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06270" cy="1609090"/>
                          </a:xfrm>
                          <a:prstGeom prst="rect">
                            <a:avLst/>
                          </a:prstGeom>
                        </pic:spPr>
                      </pic:pic>
                    </a:graphicData>
                  </a:graphic>
                </wp:inline>
              </w:drawing>
            </w:r>
          </w:p>
        </w:tc>
        <w:tc>
          <w:tcPr>
            <w:tcW w:w="2871" w:type="dxa"/>
          </w:tcPr>
          <w:p w14:paraId="163CBB44" w14:textId="77777777" w:rsidR="00C51F29" w:rsidRDefault="00C51F29" w:rsidP="001E1334">
            <w:pPr>
              <w:keepNext/>
              <w:rPr>
                <w:noProof/>
              </w:rPr>
            </w:pPr>
          </w:p>
          <w:p w14:paraId="2B4D629D" w14:textId="77777777" w:rsidR="00C51F29" w:rsidRDefault="00C51F29" w:rsidP="001E1334">
            <w:pPr>
              <w:keepNext/>
              <w:rPr>
                <w:noProof/>
              </w:rPr>
            </w:pPr>
          </w:p>
          <w:p w14:paraId="1F53B24F" w14:textId="32E8E2B1" w:rsidR="001E1334" w:rsidRDefault="00C51F29" w:rsidP="001E1334">
            <w:pPr>
              <w:keepNext/>
              <w:rPr>
                <w:noProof/>
              </w:rPr>
            </w:pPr>
            <w:r w:rsidRPr="00C51F29">
              <w:rPr>
                <w:noProof/>
              </w:rPr>
              <w:drawing>
                <wp:inline distT="0" distB="0" distL="0" distR="0" wp14:anchorId="1E7C5BAA" wp14:editId="23D539FD">
                  <wp:extent cx="1685925" cy="796925"/>
                  <wp:effectExtent l="0" t="0" r="9525" b="3175"/>
                  <wp:docPr id="6419035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03531" name=""/>
                          <pic:cNvPicPr/>
                        </pic:nvPicPr>
                        <pic:blipFill>
                          <a:blip r:embed="rId150"/>
                          <a:stretch>
                            <a:fillRect/>
                          </a:stretch>
                        </pic:blipFill>
                        <pic:spPr>
                          <a:xfrm>
                            <a:off x="0" y="0"/>
                            <a:ext cx="1685925" cy="796925"/>
                          </a:xfrm>
                          <a:prstGeom prst="rect">
                            <a:avLst/>
                          </a:prstGeom>
                        </pic:spPr>
                      </pic:pic>
                    </a:graphicData>
                  </a:graphic>
                </wp:inline>
              </w:drawing>
            </w:r>
          </w:p>
        </w:tc>
      </w:tr>
      <w:tr w:rsidR="001E1334" w14:paraId="52D0791E" w14:textId="77777777" w:rsidTr="001E1334">
        <w:tc>
          <w:tcPr>
            <w:tcW w:w="2972" w:type="dxa"/>
            <w:vAlign w:val="center"/>
          </w:tcPr>
          <w:p w14:paraId="6B7A3FC6" w14:textId="22C3681D"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[RF063]  </w:t>
            </w:r>
            <w:r w:rsidRPr="004A11CB">
              <w:rPr>
                <w:rFonts w:cs="Arial"/>
                <w:szCs w:val="24"/>
              </w:rPr>
              <w:t>Prover Formulário de Cadastro</w:t>
            </w:r>
          </w:p>
        </w:tc>
        <w:tc>
          <w:tcPr>
            <w:tcW w:w="3218" w:type="dxa"/>
            <w:vAlign w:val="center"/>
          </w:tcPr>
          <w:p w14:paraId="6F998B23" w14:textId="02594D30" w:rsidR="001E1334" w:rsidRDefault="00A827BB" w:rsidP="001E1334">
            <w:pPr>
              <w:spacing w:line="360" w:lineRule="auto"/>
              <w:rPr>
                <w:noProof/>
              </w:rPr>
            </w:pPr>
            <w:r w:rsidRPr="00A827BB">
              <w:rPr>
                <w:noProof/>
              </w:rPr>
              <w:drawing>
                <wp:inline distT="0" distB="0" distL="0" distR="0" wp14:anchorId="36F2EAE1" wp14:editId="202983AF">
                  <wp:extent cx="1906270" cy="1657985"/>
                  <wp:effectExtent l="0" t="0" r="0" b="0"/>
                  <wp:docPr id="1573859853" name="Imagem 157385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06270" cy="1657985"/>
                          </a:xfrm>
                          <a:prstGeom prst="rect">
                            <a:avLst/>
                          </a:prstGeom>
                        </pic:spPr>
                      </pic:pic>
                    </a:graphicData>
                  </a:graphic>
                </wp:inline>
              </w:drawing>
            </w:r>
          </w:p>
        </w:tc>
        <w:tc>
          <w:tcPr>
            <w:tcW w:w="2871" w:type="dxa"/>
          </w:tcPr>
          <w:p w14:paraId="732AD858" w14:textId="77777777" w:rsidR="00C51F29" w:rsidRDefault="00C51F29" w:rsidP="001E1334">
            <w:pPr>
              <w:keepNext/>
              <w:rPr>
                <w:noProof/>
              </w:rPr>
            </w:pPr>
          </w:p>
          <w:p w14:paraId="0CC6F240" w14:textId="77777777" w:rsidR="00C51F29" w:rsidRDefault="00C51F29" w:rsidP="001E1334">
            <w:pPr>
              <w:keepNext/>
              <w:rPr>
                <w:noProof/>
              </w:rPr>
            </w:pPr>
          </w:p>
          <w:p w14:paraId="707BA75C" w14:textId="47484BBB" w:rsidR="001E1334" w:rsidRDefault="00C51F29" w:rsidP="00C51F29">
            <w:pPr>
              <w:keepNext/>
              <w:jc w:val="left"/>
              <w:rPr>
                <w:noProof/>
              </w:rPr>
            </w:pPr>
            <w:r w:rsidRPr="00C51F29">
              <w:rPr>
                <w:noProof/>
              </w:rPr>
              <w:drawing>
                <wp:inline distT="0" distB="0" distL="0" distR="0" wp14:anchorId="56BF63AC" wp14:editId="075FA8EF">
                  <wp:extent cx="1685925" cy="686435"/>
                  <wp:effectExtent l="0" t="0" r="9525" b="0"/>
                  <wp:docPr id="7453969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96916" name=""/>
                          <pic:cNvPicPr/>
                        </pic:nvPicPr>
                        <pic:blipFill>
                          <a:blip r:embed="rId152"/>
                          <a:stretch>
                            <a:fillRect/>
                          </a:stretch>
                        </pic:blipFill>
                        <pic:spPr>
                          <a:xfrm>
                            <a:off x="0" y="0"/>
                            <a:ext cx="1685925" cy="686435"/>
                          </a:xfrm>
                          <a:prstGeom prst="rect">
                            <a:avLst/>
                          </a:prstGeom>
                        </pic:spPr>
                      </pic:pic>
                    </a:graphicData>
                  </a:graphic>
                </wp:inline>
              </w:drawing>
            </w:r>
          </w:p>
        </w:tc>
      </w:tr>
      <w:tr w:rsidR="001E1334" w14:paraId="0DD3D273" w14:textId="77777777" w:rsidTr="001E1334">
        <w:tc>
          <w:tcPr>
            <w:tcW w:w="2972" w:type="dxa"/>
            <w:vAlign w:val="center"/>
          </w:tcPr>
          <w:p w14:paraId="5953B80B" w14:textId="123D4F6F"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[RF064] </w:t>
            </w:r>
            <w:r w:rsidRPr="004A11CB">
              <w:rPr>
                <w:rFonts w:cs="Arial"/>
                <w:szCs w:val="24"/>
              </w:rPr>
              <w:t>Capturar Informações do formulário de Cadastro</w:t>
            </w:r>
          </w:p>
        </w:tc>
        <w:tc>
          <w:tcPr>
            <w:tcW w:w="3218" w:type="dxa"/>
            <w:vAlign w:val="center"/>
          </w:tcPr>
          <w:p w14:paraId="5200B14E" w14:textId="2C81F52D" w:rsidR="001E1334" w:rsidRDefault="00A827BB" w:rsidP="001E1334">
            <w:pPr>
              <w:spacing w:line="360" w:lineRule="auto"/>
              <w:rPr>
                <w:noProof/>
              </w:rPr>
            </w:pPr>
            <w:r>
              <w:rPr>
                <w:noProof/>
              </w:rPr>
              <w:t>Não há protótipo</w:t>
            </w:r>
          </w:p>
        </w:tc>
        <w:tc>
          <w:tcPr>
            <w:tcW w:w="2871" w:type="dxa"/>
          </w:tcPr>
          <w:p w14:paraId="4B5D2CC1" w14:textId="77777777" w:rsidR="00C51F29" w:rsidRDefault="00C51F29" w:rsidP="00C51F29">
            <w:pPr>
              <w:keepNext/>
              <w:spacing w:line="360" w:lineRule="auto"/>
              <w:rPr>
                <w:noProof/>
              </w:rPr>
            </w:pPr>
          </w:p>
          <w:p w14:paraId="7F9EE568" w14:textId="5349A574" w:rsidR="00C51F29" w:rsidRDefault="00C51F29" w:rsidP="00C51F29">
            <w:pPr>
              <w:keepNext/>
              <w:spacing w:line="360" w:lineRule="auto"/>
              <w:rPr>
                <w:noProof/>
              </w:rPr>
            </w:pPr>
            <w:r>
              <w:rPr>
                <w:noProof/>
              </w:rPr>
              <w:t>Não há Caso de Uso</w:t>
            </w:r>
          </w:p>
        </w:tc>
      </w:tr>
      <w:tr w:rsidR="001E1334" w14:paraId="45B14E23" w14:textId="77777777" w:rsidTr="001E1334">
        <w:tc>
          <w:tcPr>
            <w:tcW w:w="2972" w:type="dxa"/>
            <w:vAlign w:val="center"/>
          </w:tcPr>
          <w:p w14:paraId="57810E7C" w14:textId="4F43BC7B"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[RF065</w:t>
            </w:r>
            <w:r w:rsidR="00E2277B" w:rsidRPr="004A11CB">
              <w:rPr>
                <w:rFonts w:eastAsia="Times New Roman" w:cs="Arial"/>
                <w:color w:val="000000"/>
                <w:szCs w:val="24"/>
              </w:rPr>
              <w:t xml:space="preserve">] </w:t>
            </w:r>
            <w:r w:rsidR="00E2277B" w:rsidRPr="004A11CB">
              <w:rPr>
                <w:rFonts w:cs="Arial"/>
                <w:szCs w:val="24"/>
              </w:rPr>
              <w:t>prover</w:t>
            </w:r>
            <w:r w:rsidRPr="004A11CB">
              <w:rPr>
                <w:rFonts w:cs="Arial"/>
                <w:szCs w:val="24"/>
              </w:rPr>
              <w:t xml:space="preserve"> </w:t>
            </w:r>
            <w:r w:rsidR="00E2277B">
              <w:rPr>
                <w:rFonts w:cs="Arial"/>
                <w:szCs w:val="24"/>
              </w:rPr>
              <w:t>botão de tema escuro no menu do usuário</w:t>
            </w:r>
          </w:p>
        </w:tc>
        <w:tc>
          <w:tcPr>
            <w:tcW w:w="3218" w:type="dxa"/>
            <w:vAlign w:val="center"/>
          </w:tcPr>
          <w:p w14:paraId="1140DFFB" w14:textId="27D46953" w:rsidR="001E1334" w:rsidRDefault="00E2277B" w:rsidP="001E1334">
            <w:pPr>
              <w:spacing w:line="360" w:lineRule="auto"/>
              <w:rPr>
                <w:noProof/>
              </w:rPr>
            </w:pPr>
            <w:r w:rsidRPr="00E2277B">
              <w:rPr>
                <w:noProof/>
              </w:rPr>
              <w:drawing>
                <wp:inline distT="0" distB="0" distL="0" distR="0" wp14:anchorId="1AD94EB3" wp14:editId="1DACEFB0">
                  <wp:extent cx="1448002" cy="314369"/>
                  <wp:effectExtent l="0" t="0" r="0" b="9525"/>
                  <wp:docPr id="47580262" name="Imagem 4758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448002" cy="314369"/>
                          </a:xfrm>
                          <a:prstGeom prst="rect">
                            <a:avLst/>
                          </a:prstGeom>
                        </pic:spPr>
                      </pic:pic>
                    </a:graphicData>
                  </a:graphic>
                </wp:inline>
              </w:drawing>
            </w:r>
          </w:p>
        </w:tc>
        <w:tc>
          <w:tcPr>
            <w:tcW w:w="2871" w:type="dxa"/>
          </w:tcPr>
          <w:p w14:paraId="00DD5277" w14:textId="382E30B7" w:rsidR="001E1334" w:rsidRDefault="00C51F29" w:rsidP="001E1334">
            <w:pPr>
              <w:keepNext/>
              <w:rPr>
                <w:noProof/>
              </w:rPr>
            </w:pPr>
            <w:r w:rsidRPr="00C51F29">
              <w:rPr>
                <w:noProof/>
              </w:rPr>
              <w:drawing>
                <wp:inline distT="0" distB="0" distL="0" distR="0" wp14:anchorId="5F0FB3EC" wp14:editId="78763D99">
                  <wp:extent cx="1685925" cy="751205"/>
                  <wp:effectExtent l="0" t="0" r="9525" b="0"/>
                  <wp:docPr id="9788342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34200" name=""/>
                          <pic:cNvPicPr/>
                        </pic:nvPicPr>
                        <pic:blipFill>
                          <a:blip r:embed="rId154"/>
                          <a:stretch>
                            <a:fillRect/>
                          </a:stretch>
                        </pic:blipFill>
                        <pic:spPr>
                          <a:xfrm>
                            <a:off x="0" y="0"/>
                            <a:ext cx="1685925" cy="751205"/>
                          </a:xfrm>
                          <a:prstGeom prst="rect">
                            <a:avLst/>
                          </a:prstGeom>
                        </pic:spPr>
                      </pic:pic>
                    </a:graphicData>
                  </a:graphic>
                </wp:inline>
              </w:drawing>
            </w:r>
          </w:p>
        </w:tc>
      </w:tr>
      <w:tr w:rsidR="001E1334" w14:paraId="7DED77F8" w14:textId="77777777" w:rsidTr="001E1334">
        <w:tc>
          <w:tcPr>
            <w:tcW w:w="2972" w:type="dxa"/>
            <w:vAlign w:val="center"/>
          </w:tcPr>
          <w:p w14:paraId="638F19F4" w14:textId="1A205244"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lastRenderedPageBreak/>
              <w:t xml:space="preserve">[RF066] </w:t>
            </w:r>
            <w:r w:rsidRPr="004A11CB">
              <w:rPr>
                <w:rFonts w:cs="Arial"/>
                <w:szCs w:val="24"/>
              </w:rPr>
              <w:t>Capturar Informações do formulário de Login</w:t>
            </w:r>
          </w:p>
        </w:tc>
        <w:tc>
          <w:tcPr>
            <w:tcW w:w="3218" w:type="dxa"/>
            <w:vAlign w:val="center"/>
          </w:tcPr>
          <w:p w14:paraId="4D8C7617" w14:textId="0B7C21B4" w:rsidR="001E1334" w:rsidRDefault="00A827BB" w:rsidP="001E1334">
            <w:pPr>
              <w:spacing w:line="360" w:lineRule="auto"/>
              <w:rPr>
                <w:noProof/>
              </w:rPr>
            </w:pPr>
            <w:r>
              <w:rPr>
                <w:noProof/>
              </w:rPr>
              <w:t>Não há protótipo</w:t>
            </w:r>
          </w:p>
        </w:tc>
        <w:tc>
          <w:tcPr>
            <w:tcW w:w="2871" w:type="dxa"/>
          </w:tcPr>
          <w:p w14:paraId="6BC2012E" w14:textId="77777777" w:rsidR="00C51F29" w:rsidRDefault="00C51F29" w:rsidP="00C51F29">
            <w:pPr>
              <w:keepNext/>
              <w:spacing w:line="360" w:lineRule="auto"/>
              <w:rPr>
                <w:noProof/>
              </w:rPr>
            </w:pPr>
          </w:p>
          <w:p w14:paraId="209B392F" w14:textId="2EF0ED07" w:rsidR="001E1334" w:rsidRDefault="00C51F29" w:rsidP="00C51F29">
            <w:pPr>
              <w:keepNext/>
              <w:spacing w:line="360" w:lineRule="auto"/>
              <w:rPr>
                <w:noProof/>
              </w:rPr>
            </w:pPr>
            <w:r>
              <w:rPr>
                <w:noProof/>
              </w:rPr>
              <w:t>Não há Caso de Uso</w:t>
            </w:r>
          </w:p>
        </w:tc>
      </w:tr>
      <w:tr w:rsidR="001E1334" w14:paraId="6FA0EFD3" w14:textId="77777777" w:rsidTr="001E1334">
        <w:tc>
          <w:tcPr>
            <w:tcW w:w="2972" w:type="dxa"/>
            <w:vAlign w:val="center"/>
          </w:tcPr>
          <w:p w14:paraId="2E900180" w14:textId="0C1D77ED"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[RF067] </w:t>
            </w:r>
            <w:r w:rsidRPr="004A11CB">
              <w:rPr>
                <w:rFonts w:cs="Arial"/>
                <w:szCs w:val="24"/>
              </w:rPr>
              <w:t>Prover botão de logar;</w:t>
            </w:r>
          </w:p>
        </w:tc>
        <w:tc>
          <w:tcPr>
            <w:tcW w:w="3218" w:type="dxa"/>
            <w:vAlign w:val="center"/>
          </w:tcPr>
          <w:p w14:paraId="51621E53" w14:textId="7FE53E9C" w:rsidR="001E1334" w:rsidRDefault="00A827BB" w:rsidP="001E1334">
            <w:pPr>
              <w:spacing w:line="360" w:lineRule="auto"/>
              <w:rPr>
                <w:noProof/>
              </w:rPr>
            </w:pPr>
            <w:r w:rsidRPr="00A827BB">
              <w:rPr>
                <w:noProof/>
              </w:rPr>
              <w:drawing>
                <wp:inline distT="0" distB="0" distL="0" distR="0" wp14:anchorId="189FEC14" wp14:editId="4A308A2A">
                  <wp:extent cx="800212" cy="390580"/>
                  <wp:effectExtent l="0" t="0" r="0" b="9525"/>
                  <wp:docPr id="1573859854" name="Imagem 157385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00212" cy="390580"/>
                          </a:xfrm>
                          <a:prstGeom prst="rect">
                            <a:avLst/>
                          </a:prstGeom>
                        </pic:spPr>
                      </pic:pic>
                    </a:graphicData>
                  </a:graphic>
                </wp:inline>
              </w:drawing>
            </w:r>
          </w:p>
        </w:tc>
        <w:tc>
          <w:tcPr>
            <w:tcW w:w="2871" w:type="dxa"/>
          </w:tcPr>
          <w:p w14:paraId="3C32457F" w14:textId="5A4FE300" w:rsidR="001E1334" w:rsidRDefault="00C51F29" w:rsidP="001E1334">
            <w:pPr>
              <w:keepNext/>
              <w:rPr>
                <w:noProof/>
              </w:rPr>
            </w:pPr>
            <w:r w:rsidRPr="00C51F29">
              <w:rPr>
                <w:noProof/>
              </w:rPr>
              <w:drawing>
                <wp:inline distT="0" distB="0" distL="0" distR="0" wp14:anchorId="45C462D2" wp14:editId="1A0FFABE">
                  <wp:extent cx="1685925" cy="710565"/>
                  <wp:effectExtent l="0" t="0" r="9525" b="0"/>
                  <wp:docPr id="4576407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40735" name=""/>
                          <pic:cNvPicPr/>
                        </pic:nvPicPr>
                        <pic:blipFill>
                          <a:blip r:embed="rId156"/>
                          <a:stretch>
                            <a:fillRect/>
                          </a:stretch>
                        </pic:blipFill>
                        <pic:spPr>
                          <a:xfrm>
                            <a:off x="0" y="0"/>
                            <a:ext cx="1685925" cy="710565"/>
                          </a:xfrm>
                          <a:prstGeom prst="rect">
                            <a:avLst/>
                          </a:prstGeom>
                        </pic:spPr>
                      </pic:pic>
                    </a:graphicData>
                  </a:graphic>
                </wp:inline>
              </w:drawing>
            </w:r>
          </w:p>
        </w:tc>
      </w:tr>
      <w:tr w:rsidR="001E1334" w14:paraId="784DA71D" w14:textId="77777777" w:rsidTr="001E1334">
        <w:tc>
          <w:tcPr>
            <w:tcW w:w="2972" w:type="dxa"/>
            <w:vAlign w:val="center"/>
          </w:tcPr>
          <w:p w14:paraId="1A705C2D" w14:textId="56110828"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[RF068] </w:t>
            </w:r>
            <w:r w:rsidRPr="004A11CB">
              <w:rPr>
                <w:rFonts w:cs="Arial"/>
                <w:szCs w:val="24"/>
              </w:rPr>
              <w:t>Prover botão de Termos de Serviços e política de Privacidade</w:t>
            </w:r>
          </w:p>
        </w:tc>
        <w:tc>
          <w:tcPr>
            <w:tcW w:w="3218" w:type="dxa"/>
            <w:vAlign w:val="center"/>
          </w:tcPr>
          <w:p w14:paraId="2EF2D025" w14:textId="70404776" w:rsidR="001E1334" w:rsidRDefault="00A827BB" w:rsidP="001E1334">
            <w:pPr>
              <w:spacing w:line="360" w:lineRule="auto"/>
              <w:rPr>
                <w:noProof/>
              </w:rPr>
            </w:pPr>
            <w:r>
              <w:rPr>
                <w:noProof/>
              </w:rPr>
              <w:drawing>
                <wp:inline distT="0" distB="0" distL="0" distR="0" wp14:anchorId="6D02641D" wp14:editId="0FC79C42">
                  <wp:extent cx="1906270" cy="279400"/>
                  <wp:effectExtent l="0" t="0" r="0" b="6350"/>
                  <wp:docPr id="1573859858" name="Imagem 1573859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06270" cy="279400"/>
                          </a:xfrm>
                          <a:prstGeom prst="rect">
                            <a:avLst/>
                          </a:prstGeom>
                        </pic:spPr>
                      </pic:pic>
                    </a:graphicData>
                  </a:graphic>
                </wp:inline>
              </w:drawing>
            </w:r>
            <w:r>
              <w:rPr>
                <w:noProof/>
              </w:rPr>
              <w:t xml:space="preserve"> </w:t>
            </w:r>
          </w:p>
        </w:tc>
        <w:tc>
          <w:tcPr>
            <w:tcW w:w="2871" w:type="dxa"/>
          </w:tcPr>
          <w:p w14:paraId="3427DCC8" w14:textId="50F1A83B" w:rsidR="001E1334" w:rsidRDefault="00C51F29" w:rsidP="001E1334">
            <w:pPr>
              <w:keepNext/>
              <w:rPr>
                <w:noProof/>
              </w:rPr>
            </w:pPr>
            <w:r w:rsidRPr="00C51F29">
              <w:rPr>
                <w:noProof/>
              </w:rPr>
              <w:drawing>
                <wp:inline distT="0" distB="0" distL="0" distR="0" wp14:anchorId="61CFC975" wp14:editId="7B70682A">
                  <wp:extent cx="1685925" cy="789940"/>
                  <wp:effectExtent l="0" t="0" r="9525" b="0"/>
                  <wp:docPr id="543161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6190" name=""/>
                          <pic:cNvPicPr/>
                        </pic:nvPicPr>
                        <pic:blipFill>
                          <a:blip r:embed="rId158"/>
                          <a:stretch>
                            <a:fillRect/>
                          </a:stretch>
                        </pic:blipFill>
                        <pic:spPr>
                          <a:xfrm>
                            <a:off x="0" y="0"/>
                            <a:ext cx="1685925" cy="789940"/>
                          </a:xfrm>
                          <a:prstGeom prst="rect">
                            <a:avLst/>
                          </a:prstGeom>
                        </pic:spPr>
                      </pic:pic>
                    </a:graphicData>
                  </a:graphic>
                </wp:inline>
              </w:drawing>
            </w:r>
          </w:p>
        </w:tc>
      </w:tr>
      <w:tr w:rsidR="001E1334" w14:paraId="4EE64B9B" w14:textId="77777777" w:rsidTr="001E1334">
        <w:tc>
          <w:tcPr>
            <w:tcW w:w="2972" w:type="dxa"/>
            <w:vAlign w:val="center"/>
          </w:tcPr>
          <w:p w14:paraId="4E245132" w14:textId="73EF56AB"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[RF069]  </w:t>
            </w:r>
            <w:r w:rsidRPr="004A11CB">
              <w:rPr>
                <w:rFonts w:cs="Arial"/>
                <w:szCs w:val="24"/>
              </w:rPr>
              <w:t>Prover botão de Cadastrar usando dados de outras aplicações</w:t>
            </w:r>
          </w:p>
        </w:tc>
        <w:tc>
          <w:tcPr>
            <w:tcW w:w="3218" w:type="dxa"/>
            <w:vAlign w:val="center"/>
          </w:tcPr>
          <w:p w14:paraId="0FC329AF" w14:textId="25E61F2D" w:rsidR="001E1334" w:rsidRDefault="00A827BB" w:rsidP="001E1334">
            <w:pPr>
              <w:spacing w:line="360" w:lineRule="auto"/>
              <w:rPr>
                <w:noProof/>
              </w:rPr>
            </w:pPr>
            <w:r w:rsidRPr="00A827BB">
              <w:rPr>
                <w:noProof/>
              </w:rPr>
              <w:drawing>
                <wp:inline distT="0" distB="0" distL="0" distR="0" wp14:anchorId="0846DA71" wp14:editId="2136D368">
                  <wp:extent cx="1495634" cy="666843"/>
                  <wp:effectExtent l="0" t="0" r="9525" b="0"/>
                  <wp:docPr id="1573859857" name="Imagem 1573859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495634" cy="666843"/>
                          </a:xfrm>
                          <a:prstGeom prst="rect">
                            <a:avLst/>
                          </a:prstGeom>
                        </pic:spPr>
                      </pic:pic>
                    </a:graphicData>
                  </a:graphic>
                </wp:inline>
              </w:drawing>
            </w:r>
          </w:p>
        </w:tc>
        <w:tc>
          <w:tcPr>
            <w:tcW w:w="2871" w:type="dxa"/>
          </w:tcPr>
          <w:p w14:paraId="4D22E635" w14:textId="062AAF33" w:rsidR="001E1334" w:rsidRDefault="00C51F29" w:rsidP="001E1334">
            <w:pPr>
              <w:keepNext/>
              <w:rPr>
                <w:noProof/>
              </w:rPr>
            </w:pPr>
            <w:r w:rsidRPr="00C51F29">
              <w:rPr>
                <w:noProof/>
              </w:rPr>
              <w:drawing>
                <wp:inline distT="0" distB="0" distL="0" distR="0" wp14:anchorId="2E8FF4D2" wp14:editId="63AFE617">
                  <wp:extent cx="1685925" cy="702310"/>
                  <wp:effectExtent l="0" t="0" r="9525" b="2540"/>
                  <wp:docPr id="1015399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9967" name=""/>
                          <pic:cNvPicPr/>
                        </pic:nvPicPr>
                        <pic:blipFill>
                          <a:blip r:embed="rId160"/>
                          <a:stretch>
                            <a:fillRect/>
                          </a:stretch>
                        </pic:blipFill>
                        <pic:spPr>
                          <a:xfrm>
                            <a:off x="0" y="0"/>
                            <a:ext cx="1685925" cy="702310"/>
                          </a:xfrm>
                          <a:prstGeom prst="rect">
                            <a:avLst/>
                          </a:prstGeom>
                        </pic:spPr>
                      </pic:pic>
                    </a:graphicData>
                  </a:graphic>
                </wp:inline>
              </w:drawing>
            </w:r>
          </w:p>
        </w:tc>
      </w:tr>
      <w:tr w:rsidR="001E1334" w14:paraId="0C1260A7" w14:textId="77777777" w:rsidTr="001E1334">
        <w:tc>
          <w:tcPr>
            <w:tcW w:w="2972" w:type="dxa"/>
            <w:vAlign w:val="center"/>
          </w:tcPr>
          <w:p w14:paraId="6AE27010" w14:textId="47087696"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[RF070]  </w:t>
            </w:r>
            <w:r w:rsidRPr="004A11CB">
              <w:rPr>
                <w:rFonts w:cs="Arial"/>
                <w:szCs w:val="24"/>
              </w:rPr>
              <w:t>Prover botão de Mudar Tema do site</w:t>
            </w:r>
            <w:r w:rsidR="00E2277B">
              <w:rPr>
                <w:rFonts w:cs="Arial"/>
                <w:szCs w:val="24"/>
              </w:rPr>
              <w:t xml:space="preserve"> na Landing Page</w:t>
            </w:r>
            <w:r w:rsidRPr="004A11CB">
              <w:rPr>
                <w:rFonts w:cs="Arial"/>
                <w:szCs w:val="24"/>
              </w:rPr>
              <w:t xml:space="preserve"> </w:t>
            </w:r>
          </w:p>
        </w:tc>
        <w:tc>
          <w:tcPr>
            <w:tcW w:w="3218" w:type="dxa"/>
            <w:vAlign w:val="center"/>
          </w:tcPr>
          <w:p w14:paraId="5EC825DB" w14:textId="23D96684" w:rsidR="001E1334" w:rsidRDefault="00A827BB" w:rsidP="001E1334">
            <w:pPr>
              <w:spacing w:line="360" w:lineRule="auto"/>
              <w:rPr>
                <w:noProof/>
              </w:rPr>
            </w:pPr>
            <w:r w:rsidRPr="00A827BB">
              <w:rPr>
                <w:noProof/>
              </w:rPr>
              <w:drawing>
                <wp:inline distT="0" distB="0" distL="0" distR="0" wp14:anchorId="663E99E9" wp14:editId="04AB45DE">
                  <wp:extent cx="524786" cy="629743"/>
                  <wp:effectExtent l="0" t="0" r="8890" b="0"/>
                  <wp:docPr id="1573859859" name="Imagem 157385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259" cy="632711"/>
                          </a:xfrm>
                          <a:prstGeom prst="rect">
                            <a:avLst/>
                          </a:prstGeom>
                        </pic:spPr>
                      </pic:pic>
                    </a:graphicData>
                  </a:graphic>
                </wp:inline>
              </w:drawing>
            </w:r>
          </w:p>
        </w:tc>
        <w:tc>
          <w:tcPr>
            <w:tcW w:w="2871" w:type="dxa"/>
          </w:tcPr>
          <w:p w14:paraId="3F611FEB" w14:textId="5BAFED5B" w:rsidR="001E1334" w:rsidRDefault="00C51F29" w:rsidP="001E1334">
            <w:pPr>
              <w:keepNext/>
              <w:rPr>
                <w:noProof/>
              </w:rPr>
            </w:pPr>
            <w:r w:rsidRPr="00C51F29">
              <w:rPr>
                <w:noProof/>
              </w:rPr>
              <w:drawing>
                <wp:inline distT="0" distB="0" distL="0" distR="0" wp14:anchorId="073196BA" wp14:editId="147008CF">
                  <wp:extent cx="1685925" cy="683260"/>
                  <wp:effectExtent l="0" t="0" r="9525" b="2540"/>
                  <wp:docPr id="1082110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10327" name=""/>
                          <pic:cNvPicPr/>
                        </pic:nvPicPr>
                        <pic:blipFill>
                          <a:blip r:embed="rId162"/>
                          <a:stretch>
                            <a:fillRect/>
                          </a:stretch>
                        </pic:blipFill>
                        <pic:spPr>
                          <a:xfrm>
                            <a:off x="0" y="0"/>
                            <a:ext cx="1685925" cy="683260"/>
                          </a:xfrm>
                          <a:prstGeom prst="rect">
                            <a:avLst/>
                          </a:prstGeom>
                        </pic:spPr>
                      </pic:pic>
                    </a:graphicData>
                  </a:graphic>
                </wp:inline>
              </w:drawing>
            </w:r>
          </w:p>
        </w:tc>
      </w:tr>
      <w:tr w:rsidR="001E1334" w14:paraId="03D910EA" w14:textId="77777777" w:rsidTr="001E1334">
        <w:tc>
          <w:tcPr>
            <w:tcW w:w="2972" w:type="dxa"/>
            <w:vAlign w:val="center"/>
          </w:tcPr>
          <w:p w14:paraId="558E9B07" w14:textId="396A9BFA"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[RF071]  </w:t>
            </w:r>
            <w:r w:rsidRPr="004A11CB">
              <w:rPr>
                <w:rFonts w:cs="Arial"/>
                <w:szCs w:val="24"/>
              </w:rPr>
              <w:t>Prover botão de tradução na Landing Page</w:t>
            </w:r>
          </w:p>
        </w:tc>
        <w:tc>
          <w:tcPr>
            <w:tcW w:w="3218" w:type="dxa"/>
            <w:vAlign w:val="center"/>
          </w:tcPr>
          <w:p w14:paraId="1CEE9D08" w14:textId="6D211153" w:rsidR="001E1334" w:rsidRDefault="00A827BB" w:rsidP="001E1334">
            <w:pPr>
              <w:spacing w:line="360" w:lineRule="auto"/>
              <w:rPr>
                <w:noProof/>
              </w:rPr>
            </w:pPr>
            <w:r w:rsidRPr="00A827BB">
              <w:rPr>
                <w:noProof/>
              </w:rPr>
              <w:drawing>
                <wp:inline distT="0" distB="0" distL="0" distR="0" wp14:anchorId="28A2920B" wp14:editId="07083194">
                  <wp:extent cx="1129085" cy="2352574"/>
                  <wp:effectExtent l="0" t="0" r="0" b="0"/>
                  <wp:docPr id="1573859860" name="Imagem 157385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145028" cy="2385793"/>
                          </a:xfrm>
                          <a:prstGeom prst="rect">
                            <a:avLst/>
                          </a:prstGeom>
                        </pic:spPr>
                      </pic:pic>
                    </a:graphicData>
                  </a:graphic>
                </wp:inline>
              </w:drawing>
            </w:r>
          </w:p>
        </w:tc>
        <w:tc>
          <w:tcPr>
            <w:tcW w:w="2871" w:type="dxa"/>
          </w:tcPr>
          <w:p w14:paraId="711B2CEA" w14:textId="77777777" w:rsidR="00C51F29" w:rsidRDefault="00C51F29" w:rsidP="001E1334">
            <w:pPr>
              <w:keepNext/>
              <w:rPr>
                <w:noProof/>
              </w:rPr>
            </w:pPr>
          </w:p>
          <w:p w14:paraId="4E1F56BE" w14:textId="77777777" w:rsidR="00C51F29" w:rsidRDefault="00C51F29" w:rsidP="001E1334">
            <w:pPr>
              <w:keepNext/>
              <w:rPr>
                <w:noProof/>
              </w:rPr>
            </w:pPr>
          </w:p>
          <w:p w14:paraId="3FB4519A" w14:textId="77777777" w:rsidR="00C51F29" w:rsidRDefault="00C51F29" w:rsidP="001E1334">
            <w:pPr>
              <w:keepNext/>
              <w:rPr>
                <w:noProof/>
              </w:rPr>
            </w:pPr>
          </w:p>
          <w:p w14:paraId="60257E6C" w14:textId="77777777" w:rsidR="00C51F29" w:rsidRDefault="00C51F29" w:rsidP="001E1334">
            <w:pPr>
              <w:keepNext/>
              <w:rPr>
                <w:noProof/>
              </w:rPr>
            </w:pPr>
          </w:p>
          <w:p w14:paraId="090AF155" w14:textId="03AB5D43" w:rsidR="001E1334" w:rsidRDefault="00C51F29" w:rsidP="001E1334">
            <w:pPr>
              <w:keepNext/>
              <w:rPr>
                <w:noProof/>
              </w:rPr>
            </w:pPr>
            <w:r w:rsidRPr="00C51F29">
              <w:rPr>
                <w:noProof/>
              </w:rPr>
              <w:drawing>
                <wp:inline distT="0" distB="0" distL="0" distR="0" wp14:anchorId="423EB0FD" wp14:editId="7A18BD57">
                  <wp:extent cx="1685925" cy="755015"/>
                  <wp:effectExtent l="0" t="0" r="9525" b="6985"/>
                  <wp:docPr id="15908210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21086" name=""/>
                          <pic:cNvPicPr/>
                        </pic:nvPicPr>
                        <pic:blipFill>
                          <a:blip r:embed="rId164"/>
                          <a:stretch>
                            <a:fillRect/>
                          </a:stretch>
                        </pic:blipFill>
                        <pic:spPr>
                          <a:xfrm>
                            <a:off x="0" y="0"/>
                            <a:ext cx="1685925" cy="755015"/>
                          </a:xfrm>
                          <a:prstGeom prst="rect">
                            <a:avLst/>
                          </a:prstGeom>
                        </pic:spPr>
                      </pic:pic>
                    </a:graphicData>
                  </a:graphic>
                </wp:inline>
              </w:drawing>
            </w:r>
          </w:p>
        </w:tc>
      </w:tr>
      <w:tr w:rsidR="001E1334" w14:paraId="49C8BEA7" w14:textId="77777777" w:rsidTr="00C51F29">
        <w:trPr>
          <w:trHeight w:val="1310"/>
        </w:trPr>
        <w:tc>
          <w:tcPr>
            <w:tcW w:w="2972" w:type="dxa"/>
            <w:vAlign w:val="center"/>
          </w:tcPr>
          <w:p w14:paraId="7A4C9E71" w14:textId="3546FA84"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[RF072]  </w:t>
            </w:r>
            <w:r w:rsidRPr="004A11CB">
              <w:rPr>
                <w:rFonts w:cs="Arial"/>
                <w:szCs w:val="24"/>
              </w:rPr>
              <w:t>Prover botão de cadastrar</w:t>
            </w:r>
          </w:p>
        </w:tc>
        <w:tc>
          <w:tcPr>
            <w:tcW w:w="3218" w:type="dxa"/>
            <w:vAlign w:val="center"/>
          </w:tcPr>
          <w:p w14:paraId="5FA02BF6" w14:textId="181C9912" w:rsidR="001E1334" w:rsidRDefault="00A827BB" w:rsidP="001E1334">
            <w:pPr>
              <w:spacing w:line="360" w:lineRule="auto"/>
              <w:rPr>
                <w:noProof/>
              </w:rPr>
            </w:pPr>
            <w:r w:rsidRPr="00A827BB">
              <w:rPr>
                <w:noProof/>
              </w:rPr>
              <w:drawing>
                <wp:inline distT="0" distB="0" distL="0" distR="0" wp14:anchorId="1C290AFA" wp14:editId="6D96DE93">
                  <wp:extent cx="1009791" cy="495369"/>
                  <wp:effectExtent l="0" t="0" r="0" b="0"/>
                  <wp:docPr id="1573859861" name="Imagem 157385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09791" cy="495369"/>
                          </a:xfrm>
                          <a:prstGeom prst="rect">
                            <a:avLst/>
                          </a:prstGeom>
                        </pic:spPr>
                      </pic:pic>
                    </a:graphicData>
                  </a:graphic>
                </wp:inline>
              </w:drawing>
            </w:r>
          </w:p>
        </w:tc>
        <w:tc>
          <w:tcPr>
            <w:tcW w:w="2871" w:type="dxa"/>
          </w:tcPr>
          <w:p w14:paraId="1EC36A11" w14:textId="08BA8172" w:rsidR="001E1334" w:rsidRDefault="00C51F29" w:rsidP="001E1334">
            <w:pPr>
              <w:keepNext/>
              <w:rPr>
                <w:noProof/>
              </w:rPr>
            </w:pPr>
            <w:r w:rsidRPr="00C51F29">
              <w:rPr>
                <w:noProof/>
              </w:rPr>
              <w:drawing>
                <wp:inline distT="0" distB="0" distL="0" distR="0" wp14:anchorId="7604A450" wp14:editId="2B209038">
                  <wp:extent cx="1685925" cy="800100"/>
                  <wp:effectExtent l="0" t="0" r="9525" b="0"/>
                  <wp:docPr id="1043164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64842" name=""/>
                          <pic:cNvPicPr/>
                        </pic:nvPicPr>
                        <pic:blipFill>
                          <a:blip r:embed="rId166"/>
                          <a:stretch>
                            <a:fillRect/>
                          </a:stretch>
                        </pic:blipFill>
                        <pic:spPr>
                          <a:xfrm>
                            <a:off x="0" y="0"/>
                            <a:ext cx="1685925" cy="800100"/>
                          </a:xfrm>
                          <a:prstGeom prst="rect">
                            <a:avLst/>
                          </a:prstGeom>
                        </pic:spPr>
                      </pic:pic>
                    </a:graphicData>
                  </a:graphic>
                </wp:inline>
              </w:drawing>
            </w:r>
          </w:p>
        </w:tc>
      </w:tr>
      <w:tr w:rsidR="001E1334" w14:paraId="6BEE553C" w14:textId="77777777" w:rsidTr="001E1334">
        <w:tc>
          <w:tcPr>
            <w:tcW w:w="2972" w:type="dxa"/>
            <w:vAlign w:val="center"/>
          </w:tcPr>
          <w:p w14:paraId="724A9B60" w14:textId="3148D08A"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[RF073]  </w:t>
            </w:r>
            <w:r w:rsidRPr="004A11CB">
              <w:rPr>
                <w:rFonts w:cs="Arial"/>
                <w:szCs w:val="24"/>
              </w:rPr>
              <w:t>Prover botão de Anexo de arquivo na home</w:t>
            </w:r>
          </w:p>
        </w:tc>
        <w:tc>
          <w:tcPr>
            <w:tcW w:w="3218" w:type="dxa"/>
            <w:vAlign w:val="center"/>
          </w:tcPr>
          <w:p w14:paraId="763C8E89" w14:textId="29854232" w:rsidR="001E1334" w:rsidRDefault="00A827BB" w:rsidP="001E1334">
            <w:pPr>
              <w:spacing w:line="360" w:lineRule="auto"/>
              <w:rPr>
                <w:noProof/>
              </w:rPr>
            </w:pPr>
            <w:r w:rsidRPr="00A827BB">
              <w:rPr>
                <w:noProof/>
              </w:rPr>
              <w:drawing>
                <wp:inline distT="0" distB="0" distL="0" distR="0" wp14:anchorId="78492FFC" wp14:editId="2AC2BCC0">
                  <wp:extent cx="533474" cy="504895"/>
                  <wp:effectExtent l="0" t="0" r="0" b="9525"/>
                  <wp:docPr id="1573859862" name="Imagem 1573859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3474" cy="504895"/>
                          </a:xfrm>
                          <a:prstGeom prst="rect">
                            <a:avLst/>
                          </a:prstGeom>
                        </pic:spPr>
                      </pic:pic>
                    </a:graphicData>
                  </a:graphic>
                </wp:inline>
              </w:drawing>
            </w:r>
          </w:p>
        </w:tc>
        <w:tc>
          <w:tcPr>
            <w:tcW w:w="2871" w:type="dxa"/>
          </w:tcPr>
          <w:p w14:paraId="0C351835" w14:textId="1450B1AB" w:rsidR="001E1334" w:rsidRDefault="00C51F29" w:rsidP="001E1334">
            <w:pPr>
              <w:keepNext/>
              <w:rPr>
                <w:noProof/>
              </w:rPr>
            </w:pPr>
            <w:r w:rsidRPr="00C51F29">
              <w:rPr>
                <w:noProof/>
              </w:rPr>
              <w:drawing>
                <wp:inline distT="0" distB="0" distL="0" distR="0" wp14:anchorId="76BCB679" wp14:editId="40B1397E">
                  <wp:extent cx="1685925" cy="721995"/>
                  <wp:effectExtent l="0" t="0" r="9525" b="1905"/>
                  <wp:docPr id="1713235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35726" name=""/>
                          <pic:cNvPicPr/>
                        </pic:nvPicPr>
                        <pic:blipFill>
                          <a:blip r:embed="rId168"/>
                          <a:stretch>
                            <a:fillRect/>
                          </a:stretch>
                        </pic:blipFill>
                        <pic:spPr>
                          <a:xfrm>
                            <a:off x="0" y="0"/>
                            <a:ext cx="1685925" cy="721995"/>
                          </a:xfrm>
                          <a:prstGeom prst="rect">
                            <a:avLst/>
                          </a:prstGeom>
                        </pic:spPr>
                      </pic:pic>
                    </a:graphicData>
                  </a:graphic>
                </wp:inline>
              </w:drawing>
            </w:r>
          </w:p>
        </w:tc>
      </w:tr>
      <w:tr w:rsidR="001E1334" w14:paraId="001FDB85" w14:textId="77777777" w:rsidTr="001E1334">
        <w:tc>
          <w:tcPr>
            <w:tcW w:w="2972" w:type="dxa"/>
            <w:vAlign w:val="center"/>
          </w:tcPr>
          <w:p w14:paraId="0BBFA5CE" w14:textId="4DCACB2A"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[RF074]  </w:t>
            </w:r>
            <w:r w:rsidR="001B6630">
              <w:rPr>
                <w:rFonts w:cs="Arial"/>
                <w:szCs w:val="24"/>
              </w:rPr>
              <w:t>Prover botão de minimizar na Header</w:t>
            </w:r>
          </w:p>
        </w:tc>
        <w:tc>
          <w:tcPr>
            <w:tcW w:w="3218" w:type="dxa"/>
            <w:vAlign w:val="center"/>
          </w:tcPr>
          <w:p w14:paraId="41139A8E" w14:textId="7F4F5998" w:rsidR="001E1334" w:rsidRDefault="001B6630" w:rsidP="001E1334">
            <w:pPr>
              <w:spacing w:line="360" w:lineRule="auto"/>
              <w:rPr>
                <w:noProof/>
              </w:rPr>
            </w:pPr>
            <w:r w:rsidRPr="001B6630">
              <w:rPr>
                <w:noProof/>
              </w:rPr>
              <w:drawing>
                <wp:inline distT="0" distB="0" distL="0" distR="0" wp14:anchorId="222D2604" wp14:editId="3D16D759">
                  <wp:extent cx="619125" cy="361156"/>
                  <wp:effectExtent l="0" t="0" r="0" b="1270"/>
                  <wp:docPr id="1692473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73401" name=""/>
                          <pic:cNvPicPr/>
                        </pic:nvPicPr>
                        <pic:blipFill>
                          <a:blip r:embed="rId169"/>
                          <a:stretch>
                            <a:fillRect/>
                          </a:stretch>
                        </pic:blipFill>
                        <pic:spPr>
                          <a:xfrm>
                            <a:off x="0" y="0"/>
                            <a:ext cx="625150" cy="364671"/>
                          </a:xfrm>
                          <a:prstGeom prst="rect">
                            <a:avLst/>
                          </a:prstGeom>
                        </pic:spPr>
                      </pic:pic>
                    </a:graphicData>
                  </a:graphic>
                </wp:inline>
              </w:drawing>
            </w:r>
          </w:p>
        </w:tc>
        <w:tc>
          <w:tcPr>
            <w:tcW w:w="2871" w:type="dxa"/>
          </w:tcPr>
          <w:p w14:paraId="281D1E4B" w14:textId="396FE967" w:rsidR="001E1334" w:rsidRDefault="001B6630" w:rsidP="001E1334">
            <w:pPr>
              <w:keepNext/>
              <w:rPr>
                <w:noProof/>
              </w:rPr>
            </w:pPr>
            <w:r w:rsidRPr="001B6630">
              <w:rPr>
                <w:noProof/>
              </w:rPr>
              <w:drawing>
                <wp:inline distT="0" distB="0" distL="0" distR="0" wp14:anchorId="1559E532" wp14:editId="34BA5B4C">
                  <wp:extent cx="1685925" cy="732155"/>
                  <wp:effectExtent l="0" t="0" r="9525" b="0"/>
                  <wp:docPr id="987551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51098" name=""/>
                          <pic:cNvPicPr/>
                        </pic:nvPicPr>
                        <pic:blipFill>
                          <a:blip r:embed="rId170"/>
                          <a:stretch>
                            <a:fillRect/>
                          </a:stretch>
                        </pic:blipFill>
                        <pic:spPr>
                          <a:xfrm>
                            <a:off x="0" y="0"/>
                            <a:ext cx="1685925" cy="732155"/>
                          </a:xfrm>
                          <a:prstGeom prst="rect">
                            <a:avLst/>
                          </a:prstGeom>
                        </pic:spPr>
                      </pic:pic>
                    </a:graphicData>
                  </a:graphic>
                </wp:inline>
              </w:drawing>
            </w:r>
          </w:p>
        </w:tc>
      </w:tr>
      <w:tr w:rsidR="001E1334" w14:paraId="77F3E957" w14:textId="77777777" w:rsidTr="001E1334">
        <w:tc>
          <w:tcPr>
            <w:tcW w:w="2972" w:type="dxa"/>
            <w:vAlign w:val="center"/>
          </w:tcPr>
          <w:p w14:paraId="45EE8121" w14:textId="634BB493"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lastRenderedPageBreak/>
              <w:t xml:space="preserve">[RF075]  </w:t>
            </w:r>
            <w:r w:rsidRPr="004A11CB">
              <w:rPr>
                <w:rFonts w:cs="Arial"/>
                <w:szCs w:val="24"/>
              </w:rPr>
              <w:t>Prover Formulário para criação de post</w:t>
            </w:r>
          </w:p>
        </w:tc>
        <w:tc>
          <w:tcPr>
            <w:tcW w:w="3218" w:type="dxa"/>
            <w:vAlign w:val="center"/>
          </w:tcPr>
          <w:p w14:paraId="507987DE" w14:textId="637540C1" w:rsidR="001E1334" w:rsidRDefault="00A827BB" w:rsidP="001E1334">
            <w:pPr>
              <w:spacing w:line="360" w:lineRule="auto"/>
              <w:rPr>
                <w:noProof/>
              </w:rPr>
            </w:pPr>
            <w:r>
              <w:rPr>
                <w:noProof/>
              </w:rPr>
              <w:t>Prótotipo não feit</w:t>
            </w:r>
            <w:r w:rsidR="00312A81">
              <w:rPr>
                <w:noProof/>
              </w:rPr>
              <w:t>o</w:t>
            </w:r>
          </w:p>
        </w:tc>
        <w:tc>
          <w:tcPr>
            <w:tcW w:w="2871" w:type="dxa"/>
          </w:tcPr>
          <w:p w14:paraId="615E4117" w14:textId="2DAB7594" w:rsidR="001E1334" w:rsidRDefault="00C51F29" w:rsidP="001E1334">
            <w:pPr>
              <w:keepNext/>
              <w:rPr>
                <w:noProof/>
              </w:rPr>
            </w:pPr>
            <w:r w:rsidRPr="00C51F29">
              <w:rPr>
                <w:noProof/>
              </w:rPr>
              <w:drawing>
                <wp:inline distT="0" distB="0" distL="0" distR="0" wp14:anchorId="25CA89F5" wp14:editId="661B31A7">
                  <wp:extent cx="1685925" cy="736600"/>
                  <wp:effectExtent l="0" t="0" r="9525" b="6350"/>
                  <wp:docPr id="21355178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17874" name=""/>
                          <pic:cNvPicPr/>
                        </pic:nvPicPr>
                        <pic:blipFill>
                          <a:blip r:embed="rId171"/>
                          <a:stretch>
                            <a:fillRect/>
                          </a:stretch>
                        </pic:blipFill>
                        <pic:spPr>
                          <a:xfrm>
                            <a:off x="0" y="0"/>
                            <a:ext cx="1685925" cy="736600"/>
                          </a:xfrm>
                          <a:prstGeom prst="rect">
                            <a:avLst/>
                          </a:prstGeom>
                        </pic:spPr>
                      </pic:pic>
                    </a:graphicData>
                  </a:graphic>
                </wp:inline>
              </w:drawing>
            </w:r>
          </w:p>
        </w:tc>
      </w:tr>
      <w:tr w:rsidR="001E1334" w14:paraId="181F185C" w14:textId="77777777" w:rsidTr="001E1334">
        <w:tc>
          <w:tcPr>
            <w:tcW w:w="2972" w:type="dxa"/>
            <w:vAlign w:val="center"/>
          </w:tcPr>
          <w:p w14:paraId="0540EE71" w14:textId="7BF64035"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[RF076] Funcionalidade</w:t>
            </w:r>
            <w:r w:rsidRPr="004A11CB">
              <w:rPr>
                <w:rFonts w:cs="Arial"/>
                <w:szCs w:val="24"/>
              </w:rPr>
              <w:t xml:space="preserve"> de criação de post</w:t>
            </w:r>
          </w:p>
        </w:tc>
        <w:tc>
          <w:tcPr>
            <w:tcW w:w="3218" w:type="dxa"/>
            <w:vAlign w:val="center"/>
          </w:tcPr>
          <w:p w14:paraId="7C4E6876" w14:textId="429A0BCC" w:rsidR="001E1334" w:rsidRDefault="00312A81" w:rsidP="001E1334">
            <w:pPr>
              <w:spacing w:line="360" w:lineRule="auto"/>
              <w:rPr>
                <w:noProof/>
              </w:rPr>
            </w:pPr>
            <w:r>
              <w:rPr>
                <w:noProof/>
              </w:rPr>
              <w:t>Não há protótipo</w:t>
            </w:r>
          </w:p>
        </w:tc>
        <w:tc>
          <w:tcPr>
            <w:tcW w:w="2871" w:type="dxa"/>
          </w:tcPr>
          <w:p w14:paraId="670A7B0A" w14:textId="4704B585" w:rsidR="001E1334" w:rsidRDefault="00C51F29" w:rsidP="001E1334">
            <w:pPr>
              <w:keepNext/>
              <w:rPr>
                <w:noProof/>
              </w:rPr>
            </w:pPr>
            <w:r w:rsidRPr="00C51F29">
              <w:rPr>
                <w:noProof/>
              </w:rPr>
              <w:drawing>
                <wp:inline distT="0" distB="0" distL="0" distR="0" wp14:anchorId="1AB49A77" wp14:editId="1D969755">
                  <wp:extent cx="1685925" cy="832485"/>
                  <wp:effectExtent l="0" t="0" r="9525" b="5715"/>
                  <wp:docPr id="144516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6133" name=""/>
                          <pic:cNvPicPr/>
                        </pic:nvPicPr>
                        <pic:blipFill>
                          <a:blip r:embed="rId172"/>
                          <a:stretch>
                            <a:fillRect/>
                          </a:stretch>
                        </pic:blipFill>
                        <pic:spPr>
                          <a:xfrm>
                            <a:off x="0" y="0"/>
                            <a:ext cx="1685925" cy="832485"/>
                          </a:xfrm>
                          <a:prstGeom prst="rect">
                            <a:avLst/>
                          </a:prstGeom>
                        </pic:spPr>
                      </pic:pic>
                    </a:graphicData>
                  </a:graphic>
                </wp:inline>
              </w:drawing>
            </w:r>
          </w:p>
        </w:tc>
      </w:tr>
      <w:tr w:rsidR="001E1334" w14:paraId="0730152D" w14:textId="77777777" w:rsidTr="001E1334">
        <w:tc>
          <w:tcPr>
            <w:tcW w:w="2972" w:type="dxa"/>
            <w:vAlign w:val="center"/>
          </w:tcPr>
          <w:p w14:paraId="01159D17" w14:textId="5AA90616"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[RF077]  </w:t>
            </w:r>
            <w:r w:rsidRPr="004A11CB">
              <w:rPr>
                <w:rFonts w:cs="Arial"/>
                <w:szCs w:val="24"/>
              </w:rPr>
              <w:t xml:space="preserve"> Funcionalidade de salvar post no menu de opções</w:t>
            </w:r>
          </w:p>
        </w:tc>
        <w:tc>
          <w:tcPr>
            <w:tcW w:w="3218" w:type="dxa"/>
            <w:vAlign w:val="center"/>
          </w:tcPr>
          <w:p w14:paraId="45612A76" w14:textId="2839D257" w:rsidR="001E1334" w:rsidRDefault="00312A81" w:rsidP="001E1334">
            <w:pPr>
              <w:spacing w:line="360" w:lineRule="auto"/>
              <w:rPr>
                <w:noProof/>
              </w:rPr>
            </w:pPr>
            <w:r>
              <w:rPr>
                <w:noProof/>
              </w:rPr>
              <w:t>Não há protótipo</w:t>
            </w:r>
          </w:p>
        </w:tc>
        <w:tc>
          <w:tcPr>
            <w:tcW w:w="2871" w:type="dxa"/>
          </w:tcPr>
          <w:p w14:paraId="3BA6C067" w14:textId="15FB9468" w:rsidR="001E1334" w:rsidRDefault="00C51F29" w:rsidP="001E1334">
            <w:pPr>
              <w:keepNext/>
              <w:rPr>
                <w:noProof/>
              </w:rPr>
            </w:pPr>
            <w:r w:rsidRPr="00C51F29">
              <w:rPr>
                <w:noProof/>
              </w:rPr>
              <w:drawing>
                <wp:inline distT="0" distB="0" distL="0" distR="0" wp14:anchorId="6F791259" wp14:editId="12C1E5DB">
                  <wp:extent cx="1685925" cy="719455"/>
                  <wp:effectExtent l="0" t="0" r="9525" b="4445"/>
                  <wp:docPr id="1164246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46508" name=""/>
                          <pic:cNvPicPr/>
                        </pic:nvPicPr>
                        <pic:blipFill>
                          <a:blip r:embed="rId173"/>
                          <a:stretch>
                            <a:fillRect/>
                          </a:stretch>
                        </pic:blipFill>
                        <pic:spPr>
                          <a:xfrm>
                            <a:off x="0" y="0"/>
                            <a:ext cx="1685925" cy="719455"/>
                          </a:xfrm>
                          <a:prstGeom prst="rect">
                            <a:avLst/>
                          </a:prstGeom>
                        </pic:spPr>
                      </pic:pic>
                    </a:graphicData>
                  </a:graphic>
                </wp:inline>
              </w:drawing>
            </w:r>
          </w:p>
        </w:tc>
      </w:tr>
      <w:tr w:rsidR="001E1334" w14:paraId="6E3504E2" w14:textId="77777777" w:rsidTr="001E1334">
        <w:trPr>
          <w:trHeight w:val="1880"/>
        </w:trPr>
        <w:tc>
          <w:tcPr>
            <w:tcW w:w="2972" w:type="dxa"/>
            <w:vAlign w:val="center"/>
          </w:tcPr>
          <w:p w14:paraId="4036E840" w14:textId="03093157"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[RF078] Funcionalidade</w:t>
            </w:r>
            <w:r w:rsidRPr="004A11CB">
              <w:rPr>
                <w:rFonts w:cs="Arial"/>
                <w:szCs w:val="24"/>
              </w:rPr>
              <w:t xml:space="preserve"> de “favoritar” post no menu de opções</w:t>
            </w:r>
          </w:p>
        </w:tc>
        <w:tc>
          <w:tcPr>
            <w:tcW w:w="3218" w:type="dxa"/>
            <w:vAlign w:val="center"/>
          </w:tcPr>
          <w:p w14:paraId="52B500C9" w14:textId="57F39F50" w:rsidR="001E1334" w:rsidRDefault="00312A81" w:rsidP="001E1334">
            <w:pPr>
              <w:spacing w:line="360" w:lineRule="auto"/>
              <w:rPr>
                <w:noProof/>
              </w:rPr>
            </w:pPr>
            <w:r>
              <w:rPr>
                <w:noProof/>
              </w:rPr>
              <w:t>Não há protótipo</w:t>
            </w:r>
          </w:p>
        </w:tc>
        <w:tc>
          <w:tcPr>
            <w:tcW w:w="2871" w:type="dxa"/>
          </w:tcPr>
          <w:p w14:paraId="42830420" w14:textId="77777777" w:rsidR="00C51F29" w:rsidRDefault="00C51F29" w:rsidP="001E1334">
            <w:pPr>
              <w:keepNext/>
              <w:rPr>
                <w:noProof/>
              </w:rPr>
            </w:pPr>
          </w:p>
          <w:p w14:paraId="04EC097F" w14:textId="7F8C4013" w:rsidR="001E1334" w:rsidRDefault="00C51F29" w:rsidP="001E1334">
            <w:pPr>
              <w:keepNext/>
              <w:rPr>
                <w:noProof/>
              </w:rPr>
            </w:pPr>
            <w:r w:rsidRPr="00C51F29">
              <w:rPr>
                <w:noProof/>
              </w:rPr>
              <w:drawing>
                <wp:inline distT="0" distB="0" distL="0" distR="0" wp14:anchorId="47B390D8" wp14:editId="4EC891C0">
                  <wp:extent cx="1685925" cy="696595"/>
                  <wp:effectExtent l="0" t="0" r="9525" b="8255"/>
                  <wp:docPr id="66868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8584" name=""/>
                          <pic:cNvPicPr/>
                        </pic:nvPicPr>
                        <pic:blipFill>
                          <a:blip r:embed="rId174"/>
                          <a:stretch>
                            <a:fillRect/>
                          </a:stretch>
                        </pic:blipFill>
                        <pic:spPr>
                          <a:xfrm>
                            <a:off x="0" y="0"/>
                            <a:ext cx="1685925" cy="696595"/>
                          </a:xfrm>
                          <a:prstGeom prst="rect">
                            <a:avLst/>
                          </a:prstGeom>
                        </pic:spPr>
                      </pic:pic>
                    </a:graphicData>
                  </a:graphic>
                </wp:inline>
              </w:drawing>
            </w:r>
          </w:p>
        </w:tc>
      </w:tr>
      <w:tr w:rsidR="001E1334" w14:paraId="6B7C902A" w14:textId="77777777" w:rsidTr="001E1334">
        <w:tc>
          <w:tcPr>
            <w:tcW w:w="2972" w:type="dxa"/>
            <w:vAlign w:val="center"/>
          </w:tcPr>
          <w:p w14:paraId="19C14443" w14:textId="24B38AE7"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[RF079]  </w:t>
            </w:r>
            <w:r w:rsidRPr="004A11CB">
              <w:rPr>
                <w:rFonts w:cs="Arial"/>
                <w:szCs w:val="24"/>
              </w:rPr>
              <w:t>Funcionalidade de “seguir/deixar de seguir” usuário, no menu de opções de um post</w:t>
            </w:r>
          </w:p>
        </w:tc>
        <w:tc>
          <w:tcPr>
            <w:tcW w:w="3218" w:type="dxa"/>
            <w:vAlign w:val="center"/>
          </w:tcPr>
          <w:p w14:paraId="786639F6" w14:textId="08383D3C" w:rsidR="001E1334" w:rsidRDefault="00312A81" w:rsidP="001E1334">
            <w:pPr>
              <w:spacing w:line="360" w:lineRule="auto"/>
              <w:rPr>
                <w:noProof/>
              </w:rPr>
            </w:pPr>
            <w:r>
              <w:rPr>
                <w:noProof/>
              </w:rPr>
              <w:t>Não há protótipo</w:t>
            </w:r>
          </w:p>
        </w:tc>
        <w:tc>
          <w:tcPr>
            <w:tcW w:w="2871" w:type="dxa"/>
          </w:tcPr>
          <w:p w14:paraId="4B92C8F9" w14:textId="77777777" w:rsidR="00C51F29" w:rsidRDefault="00C51F29" w:rsidP="001E1334">
            <w:pPr>
              <w:keepNext/>
              <w:rPr>
                <w:noProof/>
              </w:rPr>
            </w:pPr>
          </w:p>
          <w:p w14:paraId="04CA99D7" w14:textId="32ADAB56" w:rsidR="001E1334" w:rsidRDefault="00C51F29" w:rsidP="001E1334">
            <w:pPr>
              <w:keepNext/>
              <w:rPr>
                <w:noProof/>
              </w:rPr>
            </w:pPr>
            <w:r w:rsidRPr="00C51F29">
              <w:rPr>
                <w:noProof/>
              </w:rPr>
              <w:drawing>
                <wp:inline distT="0" distB="0" distL="0" distR="0" wp14:anchorId="0C58BB07" wp14:editId="430BB1B8">
                  <wp:extent cx="1685925" cy="709295"/>
                  <wp:effectExtent l="0" t="0" r="9525" b="0"/>
                  <wp:docPr id="19766001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00108" name=""/>
                          <pic:cNvPicPr/>
                        </pic:nvPicPr>
                        <pic:blipFill>
                          <a:blip r:embed="rId175"/>
                          <a:stretch>
                            <a:fillRect/>
                          </a:stretch>
                        </pic:blipFill>
                        <pic:spPr>
                          <a:xfrm>
                            <a:off x="0" y="0"/>
                            <a:ext cx="1685925" cy="709295"/>
                          </a:xfrm>
                          <a:prstGeom prst="rect">
                            <a:avLst/>
                          </a:prstGeom>
                        </pic:spPr>
                      </pic:pic>
                    </a:graphicData>
                  </a:graphic>
                </wp:inline>
              </w:drawing>
            </w:r>
          </w:p>
        </w:tc>
      </w:tr>
      <w:tr w:rsidR="001E1334" w14:paraId="6338679A" w14:textId="77777777" w:rsidTr="001E1334">
        <w:tc>
          <w:tcPr>
            <w:tcW w:w="2972" w:type="dxa"/>
            <w:vAlign w:val="center"/>
          </w:tcPr>
          <w:p w14:paraId="6AFB75A9" w14:textId="05EB7350"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[RF080]  </w:t>
            </w:r>
            <w:r w:rsidRPr="004A11CB">
              <w:rPr>
                <w:rFonts w:cs="Arial"/>
                <w:szCs w:val="24"/>
              </w:rPr>
              <w:t>Funcionalidade de denúncia de post no menu de opções de um post;</w:t>
            </w:r>
          </w:p>
        </w:tc>
        <w:tc>
          <w:tcPr>
            <w:tcW w:w="3218" w:type="dxa"/>
            <w:vAlign w:val="center"/>
          </w:tcPr>
          <w:p w14:paraId="1446908B" w14:textId="721D76D3" w:rsidR="001E1334" w:rsidRDefault="00312A81" w:rsidP="00312A81">
            <w:pPr>
              <w:rPr>
                <w:noProof/>
              </w:rPr>
            </w:pPr>
            <w:r>
              <w:rPr>
                <w:noProof/>
              </w:rPr>
              <w:t>Não há protótipo</w:t>
            </w:r>
          </w:p>
        </w:tc>
        <w:tc>
          <w:tcPr>
            <w:tcW w:w="2871" w:type="dxa"/>
          </w:tcPr>
          <w:p w14:paraId="5F16A4EE" w14:textId="77777777" w:rsidR="00C51F29" w:rsidRDefault="00C51F29" w:rsidP="001E1334">
            <w:pPr>
              <w:keepNext/>
              <w:rPr>
                <w:noProof/>
              </w:rPr>
            </w:pPr>
          </w:p>
          <w:p w14:paraId="7223D1E6" w14:textId="6261DAE0" w:rsidR="001E1334" w:rsidRDefault="00C51F29" w:rsidP="001E1334">
            <w:pPr>
              <w:keepNext/>
              <w:rPr>
                <w:noProof/>
              </w:rPr>
            </w:pPr>
            <w:r w:rsidRPr="00C51F29">
              <w:rPr>
                <w:noProof/>
              </w:rPr>
              <w:drawing>
                <wp:inline distT="0" distB="0" distL="0" distR="0" wp14:anchorId="6CB28D4A" wp14:editId="18E34885">
                  <wp:extent cx="1685925" cy="656590"/>
                  <wp:effectExtent l="0" t="0" r="9525" b="0"/>
                  <wp:docPr id="1691219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19434" name=""/>
                          <pic:cNvPicPr/>
                        </pic:nvPicPr>
                        <pic:blipFill>
                          <a:blip r:embed="rId176"/>
                          <a:stretch>
                            <a:fillRect/>
                          </a:stretch>
                        </pic:blipFill>
                        <pic:spPr>
                          <a:xfrm>
                            <a:off x="0" y="0"/>
                            <a:ext cx="1685925" cy="656590"/>
                          </a:xfrm>
                          <a:prstGeom prst="rect">
                            <a:avLst/>
                          </a:prstGeom>
                        </pic:spPr>
                      </pic:pic>
                    </a:graphicData>
                  </a:graphic>
                </wp:inline>
              </w:drawing>
            </w:r>
          </w:p>
        </w:tc>
      </w:tr>
      <w:tr w:rsidR="001E1334" w14:paraId="13B77E5C" w14:textId="77777777" w:rsidTr="001E1334">
        <w:tc>
          <w:tcPr>
            <w:tcW w:w="2972" w:type="dxa"/>
            <w:vAlign w:val="center"/>
          </w:tcPr>
          <w:p w14:paraId="2C77480B" w14:textId="01774141"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[RF081]  </w:t>
            </w:r>
            <w:r w:rsidRPr="004A11CB">
              <w:rPr>
                <w:rFonts w:cs="Arial"/>
                <w:szCs w:val="24"/>
              </w:rPr>
              <w:t>Prover botão de “Salvar” no menu de opções no post</w:t>
            </w:r>
          </w:p>
        </w:tc>
        <w:tc>
          <w:tcPr>
            <w:tcW w:w="3218" w:type="dxa"/>
            <w:vAlign w:val="center"/>
          </w:tcPr>
          <w:p w14:paraId="46180590" w14:textId="48B3745A" w:rsidR="001E1334" w:rsidRDefault="00312A81" w:rsidP="001E1334">
            <w:pPr>
              <w:spacing w:line="360" w:lineRule="auto"/>
              <w:rPr>
                <w:noProof/>
              </w:rPr>
            </w:pPr>
            <w:r w:rsidRPr="00312A81">
              <w:rPr>
                <w:noProof/>
              </w:rPr>
              <w:drawing>
                <wp:inline distT="0" distB="0" distL="0" distR="0" wp14:anchorId="278377C4" wp14:editId="79965039">
                  <wp:extent cx="1276528" cy="276264"/>
                  <wp:effectExtent l="0" t="0" r="0" b="9525"/>
                  <wp:docPr id="1573859863" name="Imagem 157385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276528" cy="276264"/>
                          </a:xfrm>
                          <a:prstGeom prst="rect">
                            <a:avLst/>
                          </a:prstGeom>
                        </pic:spPr>
                      </pic:pic>
                    </a:graphicData>
                  </a:graphic>
                </wp:inline>
              </w:drawing>
            </w:r>
          </w:p>
        </w:tc>
        <w:tc>
          <w:tcPr>
            <w:tcW w:w="2871" w:type="dxa"/>
          </w:tcPr>
          <w:p w14:paraId="229A478C" w14:textId="2176ABAB" w:rsidR="001E1334" w:rsidRDefault="00C51F29" w:rsidP="001E1334">
            <w:pPr>
              <w:keepNext/>
              <w:rPr>
                <w:noProof/>
              </w:rPr>
            </w:pPr>
            <w:r w:rsidRPr="00C51F29">
              <w:rPr>
                <w:noProof/>
              </w:rPr>
              <w:drawing>
                <wp:inline distT="0" distB="0" distL="0" distR="0" wp14:anchorId="60A48AA6" wp14:editId="2367DFBE">
                  <wp:extent cx="1685925" cy="713105"/>
                  <wp:effectExtent l="0" t="0" r="9525" b="0"/>
                  <wp:docPr id="16801310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31018" name=""/>
                          <pic:cNvPicPr/>
                        </pic:nvPicPr>
                        <pic:blipFill>
                          <a:blip r:embed="rId178"/>
                          <a:stretch>
                            <a:fillRect/>
                          </a:stretch>
                        </pic:blipFill>
                        <pic:spPr>
                          <a:xfrm>
                            <a:off x="0" y="0"/>
                            <a:ext cx="1685925" cy="713105"/>
                          </a:xfrm>
                          <a:prstGeom prst="rect">
                            <a:avLst/>
                          </a:prstGeom>
                        </pic:spPr>
                      </pic:pic>
                    </a:graphicData>
                  </a:graphic>
                </wp:inline>
              </w:drawing>
            </w:r>
          </w:p>
        </w:tc>
      </w:tr>
      <w:tr w:rsidR="001E1334" w14:paraId="3A5E170F" w14:textId="77777777" w:rsidTr="001E1334">
        <w:tc>
          <w:tcPr>
            <w:tcW w:w="2972" w:type="dxa"/>
            <w:vAlign w:val="center"/>
          </w:tcPr>
          <w:p w14:paraId="5B883522" w14:textId="46A7806D"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[RF082]  </w:t>
            </w:r>
            <w:r w:rsidRPr="004A11CB">
              <w:rPr>
                <w:rFonts w:cs="Arial"/>
                <w:szCs w:val="24"/>
              </w:rPr>
              <w:t>Prover botão de “Favoritar” no menu de opções no post</w:t>
            </w:r>
          </w:p>
        </w:tc>
        <w:tc>
          <w:tcPr>
            <w:tcW w:w="3218" w:type="dxa"/>
            <w:vAlign w:val="center"/>
          </w:tcPr>
          <w:p w14:paraId="1571CFA0" w14:textId="1FF5BFC7" w:rsidR="001E1334" w:rsidRDefault="00312A81" w:rsidP="001E1334">
            <w:pPr>
              <w:spacing w:line="360" w:lineRule="auto"/>
              <w:rPr>
                <w:noProof/>
              </w:rPr>
            </w:pPr>
            <w:r w:rsidRPr="00312A81">
              <w:rPr>
                <w:noProof/>
              </w:rPr>
              <w:drawing>
                <wp:inline distT="0" distB="0" distL="0" distR="0" wp14:anchorId="31CB0ACA" wp14:editId="5569A486">
                  <wp:extent cx="1181265" cy="266737"/>
                  <wp:effectExtent l="0" t="0" r="0" b="0"/>
                  <wp:docPr id="1573859864" name="Imagem 1573859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181265" cy="266737"/>
                          </a:xfrm>
                          <a:prstGeom prst="rect">
                            <a:avLst/>
                          </a:prstGeom>
                        </pic:spPr>
                      </pic:pic>
                    </a:graphicData>
                  </a:graphic>
                </wp:inline>
              </w:drawing>
            </w:r>
          </w:p>
        </w:tc>
        <w:tc>
          <w:tcPr>
            <w:tcW w:w="2871" w:type="dxa"/>
          </w:tcPr>
          <w:p w14:paraId="4A36FB93" w14:textId="30BBD8CE" w:rsidR="001E1334" w:rsidRDefault="00C51F29" w:rsidP="001E1334">
            <w:pPr>
              <w:keepNext/>
              <w:rPr>
                <w:noProof/>
              </w:rPr>
            </w:pPr>
            <w:r w:rsidRPr="00C51F29">
              <w:rPr>
                <w:noProof/>
              </w:rPr>
              <w:drawing>
                <wp:inline distT="0" distB="0" distL="0" distR="0" wp14:anchorId="3179121B" wp14:editId="0CB8634A">
                  <wp:extent cx="1685925" cy="681355"/>
                  <wp:effectExtent l="0" t="0" r="9525" b="4445"/>
                  <wp:docPr id="17633866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86661" name=""/>
                          <pic:cNvPicPr/>
                        </pic:nvPicPr>
                        <pic:blipFill>
                          <a:blip r:embed="rId180"/>
                          <a:stretch>
                            <a:fillRect/>
                          </a:stretch>
                        </pic:blipFill>
                        <pic:spPr>
                          <a:xfrm>
                            <a:off x="0" y="0"/>
                            <a:ext cx="1685925" cy="681355"/>
                          </a:xfrm>
                          <a:prstGeom prst="rect">
                            <a:avLst/>
                          </a:prstGeom>
                        </pic:spPr>
                      </pic:pic>
                    </a:graphicData>
                  </a:graphic>
                </wp:inline>
              </w:drawing>
            </w:r>
          </w:p>
        </w:tc>
      </w:tr>
      <w:tr w:rsidR="001E1334" w14:paraId="176D1F36" w14:textId="77777777" w:rsidTr="001E1334">
        <w:tc>
          <w:tcPr>
            <w:tcW w:w="2972" w:type="dxa"/>
            <w:vAlign w:val="center"/>
          </w:tcPr>
          <w:p w14:paraId="64D10C2C" w14:textId="505328C4"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[RF083]  </w:t>
            </w:r>
            <w:r w:rsidRPr="004A11CB">
              <w:rPr>
                <w:rFonts w:cs="Arial"/>
                <w:szCs w:val="24"/>
              </w:rPr>
              <w:t>Prover botão de “Seguir/deixar de seguir” no menu de opções no post;</w:t>
            </w:r>
          </w:p>
        </w:tc>
        <w:tc>
          <w:tcPr>
            <w:tcW w:w="3218" w:type="dxa"/>
            <w:vAlign w:val="center"/>
          </w:tcPr>
          <w:p w14:paraId="465CE530" w14:textId="74FF5740" w:rsidR="001E1334" w:rsidRDefault="00312A81" w:rsidP="001E1334">
            <w:pPr>
              <w:spacing w:line="360" w:lineRule="auto"/>
              <w:rPr>
                <w:noProof/>
              </w:rPr>
            </w:pPr>
            <w:r w:rsidRPr="00312A81">
              <w:rPr>
                <w:noProof/>
              </w:rPr>
              <w:drawing>
                <wp:inline distT="0" distB="0" distL="0" distR="0" wp14:anchorId="02C3281E" wp14:editId="13E6AFBD">
                  <wp:extent cx="1276528" cy="266737"/>
                  <wp:effectExtent l="0" t="0" r="0" b="0"/>
                  <wp:docPr id="1573859865" name="Imagem 157385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76528" cy="266737"/>
                          </a:xfrm>
                          <a:prstGeom prst="rect">
                            <a:avLst/>
                          </a:prstGeom>
                        </pic:spPr>
                      </pic:pic>
                    </a:graphicData>
                  </a:graphic>
                </wp:inline>
              </w:drawing>
            </w:r>
          </w:p>
        </w:tc>
        <w:tc>
          <w:tcPr>
            <w:tcW w:w="2871" w:type="dxa"/>
          </w:tcPr>
          <w:p w14:paraId="519542F3" w14:textId="77777777" w:rsidR="00C51F29" w:rsidRDefault="00C51F29" w:rsidP="001E1334">
            <w:pPr>
              <w:keepNext/>
              <w:rPr>
                <w:noProof/>
              </w:rPr>
            </w:pPr>
          </w:p>
          <w:p w14:paraId="74D12B0A" w14:textId="46B96645" w:rsidR="001E1334" w:rsidRDefault="00C51F29" w:rsidP="001E1334">
            <w:pPr>
              <w:keepNext/>
              <w:rPr>
                <w:noProof/>
              </w:rPr>
            </w:pPr>
            <w:r w:rsidRPr="00C51F29">
              <w:rPr>
                <w:noProof/>
              </w:rPr>
              <w:drawing>
                <wp:inline distT="0" distB="0" distL="0" distR="0" wp14:anchorId="551C5A44" wp14:editId="3BBFC370">
                  <wp:extent cx="1685925" cy="759460"/>
                  <wp:effectExtent l="0" t="0" r="9525" b="2540"/>
                  <wp:docPr id="20144367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6757" name=""/>
                          <pic:cNvPicPr/>
                        </pic:nvPicPr>
                        <pic:blipFill>
                          <a:blip r:embed="rId182"/>
                          <a:stretch>
                            <a:fillRect/>
                          </a:stretch>
                        </pic:blipFill>
                        <pic:spPr>
                          <a:xfrm>
                            <a:off x="0" y="0"/>
                            <a:ext cx="1685925" cy="759460"/>
                          </a:xfrm>
                          <a:prstGeom prst="rect">
                            <a:avLst/>
                          </a:prstGeom>
                        </pic:spPr>
                      </pic:pic>
                    </a:graphicData>
                  </a:graphic>
                </wp:inline>
              </w:drawing>
            </w:r>
          </w:p>
        </w:tc>
      </w:tr>
      <w:tr w:rsidR="001E1334" w14:paraId="19BACFA5" w14:textId="77777777" w:rsidTr="001E1334">
        <w:tc>
          <w:tcPr>
            <w:tcW w:w="2972" w:type="dxa"/>
            <w:vAlign w:val="center"/>
          </w:tcPr>
          <w:p w14:paraId="131EABEB" w14:textId="4D668F20"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lastRenderedPageBreak/>
              <w:t xml:space="preserve">[RF084]  </w:t>
            </w:r>
            <w:r w:rsidRPr="004A11CB">
              <w:rPr>
                <w:rFonts w:cs="Arial"/>
                <w:szCs w:val="24"/>
              </w:rPr>
              <w:t>Prover botão de “Sobre est</w:t>
            </w:r>
            <w:r w:rsidR="00C51F29">
              <w:rPr>
                <w:rFonts w:cs="Arial"/>
                <w:szCs w:val="24"/>
              </w:rPr>
              <w:t>á</w:t>
            </w:r>
            <w:r w:rsidRPr="004A11CB">
              <w:rPr>
                <w:rFonts w:cs="Arial"/>
                <w:szCs w:val="24"/>
              </w:rPr>
              <w:t xml:space="preserve"> conta” no menu de opções no post</w:t>
            </w:r>
          </w:p>
        </w:tc>
        <w:tc>
          <w:tcPr>
            <w:tcW w:w="3218" w:type="dxa"/>
            <w:vAlign w:val="center"/>
          </w:tcPr>
          <w:p w14:paraId="57E63600" w14:textId="397F443A" w:rsidR="001E1334" w:rsidRDefault="00312A81" w:rsidP="001E1334">
            <w:pPr>
              <w:spacing w:line="360" w:lineRule="auto"/>
              <w:rPr>
                <w:noProof/>
              </w:rPr>
            </w:pPr>
            <w:r w:rsidRPr="00312A81">
              <w:rPr>
                <w:noProof/>
              </w:rPr>
              <w:drawing>
                <wp:inline distT="0" distB="0" distL="0" distR="0" wp14:anchorId="62693D1C" wp14:editId="7A5A456B">
                  <wp:extent cx="1047896" cy="266737"/>
                  <wp:effectExtent l="0" t="0" r="0" b="0"/>
                  <wp:docPr id="1573859867" name="Imagem 1573859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047896" cy="266737"/>
                          </a:xfrm>
                          <a:prstGeom prst="rect">
                            <a:avLst/>
                          </a:prstGeom>
                        </pic:spPr>
                      </pic:pic>
                    </a:graphicData>
                  </a:graphic>
                </wp:inline>
              </w:drawing>
            </w:r>
          </w:p>
        </w:tc>
        <w:tc>
          <w:tcPr>
            <w:tcW w:w="2871" w:type="dxa"/>
          </w:tcPr>
          <w:p w14:paraId="35B2718C" w14:textId="3A7DC443" w:rsidR="001E1334" w:rsidRDefault="00C51F29" w:rsidP="001E1334">
            <w:pPr>
              <w:keepNext/>
              <w:rPr>
                <w:noProof/>
              </w:rPr>
            </w:pPr>
            <w:r w:rsidRPr="00C51F29">
              <w:rPr>
                <w:noProof/>
              </w:rPr>
              <w:drawing>
                <wp:inline distT="0" distB="0" distL="0" distR="0" wp14:anchorId="05DF1DF4" wp14:editId="5B8CC46C">
                  <wp:extent cx="1685925" cy="699135"/>
                  <wp:effectExtent l="0" t="0" r="9525" b="5715"/>
                  <wp:docPr id="2602966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96649" name=""/>
                          <pic:cNvPicPr/>
                        </pic:nvPicPr>
                        <pic:blipFill>
                          <a:blip r:embed="rId184"/>
                          <a:stretch>
                            <a:fillRect/>
                          </a:stretch>
                        </pic:blipFill>
                        <pic:spPr>
                          <a:xfrm>
                            <a:off x="0" y="0"/>
                            <a:ext cx="1685925" cy="699135"/>
                          </a:xfrm>
                          <a:prstGeom prst="rect">
                            <a:avLst/>
                          </a:prstGeom>
                        </pic:spPr>
                      </pic:pic>
                    </a:graphicData>
                  </a:graphic>
                </wp:inline>
              </w:drawing>
            </w:r>
          </w:p>
        </w:tc>
      </w:tr>
      <w:tr w:rsidR="001E1334" w14:paraId="651BB316" w14:textId="77777777" w:rsidTr="001E1334">
        <w:tc>
          <w:tcPr>
            <w:tcW w:w="2972" w:type="dxa"/>
            <w:vAlign w:val="center"/>
          </w:tcPr>
          <w:p w14:paraId="0DEA9D95" w14:textId="72B24A6D"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[RF085]  </w:t>
            </w:r>
            <w:r w:rsidRPr="004A11CB">
              <w:rPr>
                <w:rFonts w:cs="Arial"/>
                <w:szCs w:val="24"/>
              </w:rPr>
              <w:t>Funcionalidade de “Ocultar” post</w:t>
            </w:r>
          </w:p>
        </w:tc>
        <w:tc>
          <w:tcPr>
            <w:tcW w:w="3218" w:type="dxa"/>
            <w:vAlign w:val="center"/>
          </w:tcPr>
          <w:p w14:paraId="6E0ED29C" w14:textId="656005F3" w:rsidR="001E1334" w:rsidRDefault="00312A81" w:rsidP="001E1334">
            <w:pPr>
              <w:spacing w:line="360" w:lineRule="auto"/>
              <w:rPr>
                <w:noProof/>
              </w:rPr>
            </w:pPr>
            <w:r>
              <w:rPr>
                <w:noProof/>
              </w:rPr>
              <w:t>Não há protótipo</w:t>
            </w:r>
          </w:p>
        </w:tc>
        <w:tc>
          <w:tcPr>
            <w:tcW w:w="2871" w:type="dxa"/>
          </w:tcPr>
          <w:p w14:paraId="49B2A2C8" w14:textId="10D9A52E" w:rsidR="001E1334" w:rsidRDefault="00C51F29" w:rsidP="001E1334">
            <w:pPr>
              <w:keepNext/>
              <w:rPr>
                <w:noProof/>
              </w:rPr>
            </w:pPr>
            <w:r w:rsidRPr="00C51F29">
              <w:rPr>
                <w:noProof/>
              </w:rPr>
              <w:drawing>
                <wp:inline distT="0" distB="0" distL="0" distR="0" wp14:anchorId="08A2916F" wp14:editId="5FB1F9E2">
                  <wp:extent cx="1685925" cy="770890"/>
                  <wp:effectExtent l="0" t="0" r="9525" b="0"/>
                  <wp:docPr id="5234346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34615" name=""/>
                          <pic:cNvPicPr/>
                        </pic:nvPicPr>
                        <pic:blipFill>
                          <a:blip r:embed="rId185"/>
                          <a:stretch>
                            <a:fillRect/>
                          </a:stretch>
                        </pic:blipFill>
                        <pic:spPr>
                          <a:xfrm>
                            <a:off x="0" y="0"/>
                            <a:ext cx="1685925" cy="770890"/>
                          </a:xfrm>
                          <a:prstGeom prst="rect">
                            <a:avLst/>
                          </a:prstGeom>
                        </pic:spPr>
                      </pic:pic>
                    </a:graphicData>
                  </a:graphic>
                </wp:inline>
              </w:drawing>
            </w:r>
          </w:p>
        </w:tc>
      </w:tr>
      <w:tr w:rsidR="001E1334" w14:paraId="12D7DD65" w14:textId="77777777" w:rsidTr="001E1334">
        <w:tc>
          <w:tcPr>
            <w:tcW w:w="2972" w:type="dxa"/>
            <w:vAlign w:val="center"/>
          </w:tcPr>
          <w:p w14:paraId="2C176E72" w14:textId="7E55186C"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[RF086]  </w:t>
            </w:r>
            <w:r w:rsidRPr="004A11CB">
              <w:rPr>
                <w:rFonts w:cs="Arial"/>
                <w:szCs w:val="24"/>
              </w:rPr>
              <w:t>Prover botão de “Ocultar” Post no menu de opções de um post</w:t>
            </w:r>
          </w:p>
        </w:tc>
        <w:tc>
          <w:tcPr>
            <w:tcW w:w="3218" w:type="dxa"/>
            <w:vAlign w:val="center"/>
          </w:tcPr>
          <w:p w14:paraId="5F79A969" w14:textId="6A201377" w:rsidR="001E1334" w:rsidRDefault="00312A81" w:rsidP="001E1334">
            <w:pPr>
              <w:spacing w:line="360" w:lineRule="auto"/>
              <w:rPr>
                <w:noProof/>
              </w:rPr>
            </w:pPr>
            <w:r w:rsidRPr="00312A81">
              <w:rPr>
                <w:noProof/>
              </w:rPr>
              <w:drawing>
                <wp:inline distT="0" distB="0" distL="0" distR="0" wp14:anchorId="6B979B3D" wp14:editId="322B594A">
                  <wp:extent cx="1152686" cy="257211"/>
                  <wp:effectExtent l="0" t="0" r="9525" b="9525"/>
                  <wp:docPr id="1573859868" name="Imagem 157385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152686" cy="257211"/>
                          </a:xfrm>
                          <a:prstGeom prst="rect">
                            <a:avLst/>
                          </a:prstGeom>
                        </pic:spPr>
                      </pic:pic>
                    </a:graphicData>
                  </a:graphic>
                </wp:inline>
              </w:drawing>
            </w:r>
          </w:p>
        </w:tc>
        <w:tc>
          <w:tcPr>
            <w:tcW w:w="2871" w:type="dxa"/>
          </w:tcPr>
          <w:p w14:paraId="596500AD" w14:textId="28A33222" w:rsidR="001E1334" w:rsidRDefault="00C51F29" w:rsidP="001E1334">
            <w:pPr>
              <w:keepNext/>
              <w:rPr>
                <w:noProof/>
              </w:rPr>
            </w:pPr>
            <w:r w:rsidRPr="00C51F29">
              <w:rPr>
                <w:noProof/>
              </w:rPr>
              <w:drawing>
                <wp:inline distT="0" distB="0" distL="0" distR="0" wp14:anchorId="17C70856" wp14:editId="499797BE">
                  <wp:extent cx="1685925" cy="720090"/>
                  <wp:effectExtent l="0" t="0" r="9525" b="3810"/>
                  <wp:docPr id="20234383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38386" name=""/>
                          <pic:cNvPicPr/>
                        </pic:nvPicPr>
                        <pic:blipFill>
                          <a:blip r:embed="rId187"/>
                          <a:stretch>
                            <a:fillRect/>
                          </a:stretch>
                        </pic:blipFill>
                        <pic:spPr>
                          <a:xfrm>
                            <a:off x="0" y="0"/>
                            <a:ext cx="1685925" cy="720090"/>
                          </a:xfrm>
                          <a:prstGeom prst="rect">
                            <a:avLst/>
                          </a:prstGeom>
                        </pic:spPr>
                      </pic:pic>
                    </a:graphicData>
                  </a:graphic>
                </wp:inline>
              </w:drawing>
            </w:r>
          </w:p>
        </w:tc>
      </w:tr>
      <w:tr w:rsidR="001E1334" w14:paraId="05499BC8" w14:textId="77777777" w:rsidTr="001E1334">
        <w:tc>
          <w:tcPr>
            <w:tcW w:w="2972" w:type="dxa"/>
            <w:vAlign w:val="center"/>
          </w:tcPr>
          <w:p w14:paraId="7B53DE3B" w14:textId="73E9EA1F"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[RF087]  </w:t>
            </w:r>
            <w:r w:rsidRPr="004A11CB">
              <w:rPr>
                <w:rFonts w:cs="Arial"/>
                <w:szCs w:val="24"/>
              </w:rPr>
              <w:t>Prover botão de “Denúncia” no menu de opções no post</w:t>
            </w:r>
          </w:p>
        </w:tc>
        <w:tc>
          <w:tcPr>
            <w:tcW w:w="3218" w:type="dxa"/>
            <w:vAlign w:val="center"/>
          </w:tcPr>
          <w:p w14:paraId="108735EF" w14:textId="7F8A388D" w:rsidR="001E1334" w:rsidRDefault="00312A81" w:rsidP="001E1334">
            <w:pPr>
              <w:spacing w:line="360" w:lineRule="auto"/>
              <w:rPr>
                <w:noProof/>
              </w:rPr>
            </w:pPr>
            <w:r w:rsidRPr="00312A81">
              <w:rPr>
                <w:noProof/>
              </w:rPr>
              <w:drawing>
                <wp:inline distT="0" distB="0" distL="0" distR="0" wp14:anchorId="74A87D05" wp14:editId="7ED11622">
                  <wp:extent cx="1537250" cy="318052"/>
                  <wp:effectExtent l="0" t="0" r="6350" b="6350"/>
                  <wp:docPr id="1573859866" name="Imagem 157385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63415" cy="323465"/>
                          </a:xfrm>
                          <a:prstGeom prst="rect">
                            <a:avLst/>
                          </a:prstGeom>
                        </pic:spPr>
                      </pic:pic>
                    </a:graphicData>
                  </a:graphic>
                </wp:inline>
              </w:drawing>
            </w:r>
          </w:p>
        </w:tc>
        <w:tc>
          <w:tcPr>
            <w:tcW w:w="2871" w:type="dxa"/>
          </w:tcPr>
          <w:p w14:paraId="2E2CBC89" w14:textId="24F88728" w:rsidR="001E1334" w:rsidRDefault="001B6630" w:rsidP="001E1334">
            <w:pPr>
              <w:keepNext/>
              <w:rPr>
                <w:noProof/>
              </w:rPr>
            </w:pPr>
            <w:r w:rsidRPr="00C51F29">
              <w:rPr>
                <w:noProof/>
              </w:rPr>
              <w:drawing>
                <wp:inline distT="0" distB="0" distL="0" distR="0" wp14:anchorId="6D65C94B" wp14:editId="74E83230">
                  <wp:extent cx="1685925" cy="672465"/>
                  <wp:effectExtent l="0" t="0" r="9525" b="0"/>
                  <wp:docPr id="6294736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73616" name=""/>
                          <pic:cNvPicPr/>
                        </pic:nvPicPr>
                        <pic:blipFill>
                          <a:blip r:embed="rId189"/>
                          <a:stretch>
                            <a:fillRect/>
                          </a:stretch>
                        </pic:blipFill>
                        <pic:spPr>
                          <a:xfrm>
                            <a:off x="0" y="0"/>
                            <a:ext cx="1685925" cy="672465"/>
                          </a:xfrm>
                          <a:prstGeom prst="rect">
                            <a:avLst/>
                          </a:prstGeom>
                        </pic:spPr>
                      </pic:pic>
                    </a:graphicData>
                  </a:graphic>
                </wp:inline>
              </w:drawing>
            </w:r>
          </w:p>
        </w:tc>
      </w:tr>
      <w:tr w:rsidR="001E1334" w14:paraId="64AE416F" w14:textId="77777777" w:rsidTr="001E1334">
        <w:tc>
          <w:tcPr>
            <w:tcW w:w="2972" w:type="dxa"/>
            <w:vAlign w:val="center"/>
          </w:tcPr>
          <w:p w14:paraId="1367D1D1" w14:textId="0F10B875"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[RF088</w:t>
            </w:r>
            <w:r w:rsidR="00312A81" w:rsidRPr="004A11CB">
              <w:rPr>
                <w:rFonts w:eastAsia="Times New Roman" w:cs="Arial"/>
                <w:color w:val="000000"/>
                <w:szCs w:val="24"/>
              </w:rPr>
              <w:t>] Prover</w:t>
            </w:r>
            <w:r w:rsidRPr="004A11CB">
              <w:rPr>
                <w:rFonts w:cs="Arial"/>
                <w:szCs w:val="24"/>
              </w:rPr>
              <w:t xml:space="preserve"> Formulário de Denúncia de post</w:t>
            </w:r>
          </w:p>
        </w:tc>
        <w:tc>
          <w:tcPr>
            <w:tcW w:w="3218" w:type="dxa"/>
            <w:vAlign w:val="center"/>
          </w:tcPr>
          <w:p w14:paraId="53C209ED" w14:textId="47A09252" w:rsidR="001E1334" w:rsidRDefault="00312A81" w:rsidP="001E1334">
            <w:pPr>
              <w:spacing w:line="360" w:lineRule="auto"/>
              <w:rPr>
                <w:noProof/>
              </w:rPr>
            </w:pPr>
            <w:r>
              <w:rPr>
                <w:noProof/>
              </w:rPr>
              <w:t>Protótipo não feito</w:t>
            </w:r>
          </w:p>
        </w:tc>
        <w:tc>
          <w:tcPr>
            <w:tcW w:w="2871" w:type="dxa"/>
          </w:tcPr>
          <w:p w14:paraId="5603A3C3" w14:textId="4B5B051D" w:rsidR="001E1334" w:rsidRDefault="001B6630" w:rsidP="001E1334">
            <w:pPr>
              <w:keepNext/>
              <w:rPr>
                <w:noProof/>
              </w:rPr>
            </w:pPr>
            <w:r w:rsidRPr="001B6630">
              <w:rPr>
                <w:noProof/>
              </w:rPr>
              <w:drawing>
                <wp:inline distT="0" distB="0" distL="0" distR="0" wp14:anchorId="7DE016DA" wp14:editId="18D9A9ED">
                  <wp:extent cx="1685925" cy="704215"/>
                  <wp:effectExtent l="0" t="0" r="9525" b="635"/>
                  <wp:docPr id="1400639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3916" name=""/>
                          <pic:cNvPicPr/>
                        </pic:nvPicPr>
                        <pic:blipFill>
                          <a:blip r:embed="rId190"/>
                          <a:stretch>
                            <a:fillRect/>
                          </a:stretch>
                        </pic:blipFill>
                        <pic:spPr>
                          <a:xfrm>
                            <a:off x="0" y="0"/>
                            <a:ext cx="1685925" cy="704215"/>
                          </a:xfrm>
                          <a:prstGeom prst="rect">
                            <a:avLst/>
                          </a:prstGeom>
                        </pic:spPr>
                      </pic:pic>
                    </a:graphicData>
                  </a:graphic>
                </wp:inline>
              </w:drawing>
            </w:r>
          </w:p>
        </w:tc>
      </w:tr>
      <w:tr w:rsidR="001E1334" w14:paraId="305688F4" w14:textId="77777777" w:rsidTr="001E1334">
        <w:tc>
          <w:tcPr>
            <w:tcW w:w="2972" w:type="dxa"/>
            <w:vAlign w:val="center"/>
          </w:tcPr>
          <w:p w14:paraId="2933E932" w14:textId="397A3FF2"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[RF089</w:t>
            </w:r>
            <w:r w:rsidR="001B6630" w:rsidRPr="004A11CB">
              <w:rPr>
                <w:rFonts w:eastAsia="Times New Roman" w:cs="Arial"/>
                <w:color w:val="000000"/>
                <w:szCs w:val="24"/>
              </w:rPr>
              <w:t>] Prover</w:t>
            </w:r>
            <w:r w:rsidRPr="004A11CB">
              <w:rPr>
                <w:rFonts w:cs="Arial"/>
                <w:szCs w:val="24"/>
              </w:rPr>
              <w:t xml:space="preserve"> Função de compartilhar Post</w:t>
            </w:r>
          </w:p>
        </w:tc>
        <w:tc>
          <w:tcPr>
            <w:tcW w:w="3218" w:type="dxa"/>
            <w:vAlign w:val="center"/>
          </w:tcPr>
          <w:p w14:paraId="76F7E72F" w14:textId="5B25AAA4" w:rsidR="001E1334" w:rsidRDefault="00312A81" w:rsidP="001E1334">
            <w:pPr>
              <w:spacing w:line="360" w:lineRule="auto"/>
              <w:rPr>
                <w:noProof/>
              </w:rPr>
            </w:pPr>
            <w:r>
              <w:rPr>
                <w:noProof/>
              </w:rPr>
              <w:t>Não há protótipo</w:t>
            </w:r>
          </w:p>
        </w:tc>
        <w:tc>
          <w:tcPr>
            <w:tcW w:w="2871" w:type="dxa"/>
          </w:tcPr>
          <w:p w14:paraId="1F6CE9EA" w14:textId="571BE200" w:rsidR="001E1334" w:rsidRDefault="001B6630" w:rsidP="001E1334">
            <w:pPr>
              <w:keepNext/>
              <w:rPr>
                <w:noProof/>
              </w:rPr>
            </w:pPr>
            <w:r w:rsidRPr="001B6630">
              <w:rPr>
                <w:noProof/>
              </w:rPr>
              <w:drawing>
                <wp:inline distT="0" distB="0" distL="0" distR="0" wp14:anchorId="63B9EEF8" wp14:editId="6F11792E">
                  <wp:extent cx="1685925" cy="633095"/>
                  <wp:effectExtent l="0" t="0" r="9525" b="0"/>
                  <wp:docPr id="9761435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3568" name=""/>
                          <pic:cNvPicPr/>
                        </pic:nvPicPr>
                        <pic:blipFill>
                          <a:blip r:embed="rId191"/>
                          <a:stretch>
                            <a:fillRect/>
                          </a:stretch>
                        </pic:blipFill>
                        <pic:spPr>
                          <a:xfrm>
                            <a:off x="0" y="0"/>
                            <a:ext cx="1685925" cy="633095"/>
                          </a:xfrm>
                          <a:prstGeom prst="rect">
                            <a:avLst/>
                          </a:prstGeom>
                        </pic:spPr>
                      </pic:pic>
                    </a:graphicData>
                  </a:graphic>
                </wp:inline>
              </w:drawing>
            </w:r>
          </w:p>
        </w:tc>
      </w:tr>
      <w:tr w:rsidR="001E1334" w14:paraId="76C23E81" w14:textId="77777777" w:rsidTr="001E1334">
        <w:tc>
          <w:tcPr>
            <w:tcW w:w="2972" w:type="dxa"/>
            <w:vAlign w:val="center"/>
          </w:tcPr>
          <w:p w14:paraId="63E61266" w14:textId="14E4CF3B"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[RF090]  </w:t>
            </w:r>
            <w:r w:rsidRPr="004A11CB">
              <w:rPr>
                <w:rFonts w:cs="Arial"/>
                <w:szCs w:val="24"/>
              </w:rPr>
              <w:t>Prover Botão para navegar para o topo do feed</w:t>
            </w:r>
          </w:p>
        </w:tc>
        <w:tc>
          <w:tcPr>
            <w:tcW w:w="3218" w:type="dxa"/>
            <w:vAlign w:val="center"/>
          </w:tcPr>
          <w:p w14:paraId="5F63A52F" w14:textId="34C8CA35" w:rsidR="001E1334" w:rsidRDefault="00312A81" w:rsidP="001E1334">
            <w:pPr>
              <w:spacing w:line="360" w:lineRule="auto"/>
              <w:rPr>
                <w:noProof/>
              </w:rPr>
            </w:pPr>
            <w:r>
              <w:rPr>
                <w:noProof/>
              </w:rPr>
              <w:t>Não prototipado</w:t>
            </w:r>
          </w:p>
        </w:tc>
        <w:tc>
          <w:tcPr>
            <w:tcW w:w="2871" w:type="dxa"/>
          </w:tcPr>
          <w:p w14:paraId="0CC4D8EA" w14:textId="4AFBC99F" w:rsidR="001E1334" w:rsidRDefault="001B6630" w:rsidP="001E1334">
            <w:pPr>
              <w:keepNext/>
              <w:rPr>
                <w:noProof/>
              </w:rPr>
            </w:pPr>
            <w:r w:rsidRPr="001B6630">
              <w:rPr>
                <w:noProof/>
              </w:rPr>
              <w:drawing>
                <wp:inline distT="0" distB="0" distL="0" distR="0" wp14:anchorId="3872B0CE" wp14:editId="22F592B9">
                  <wp:extent cx="1685925" cy="641350"/>
                  <wp:effectExtent l="0" t="0" r="9525" b="6350"/>
                  <wp:docPr id="1623676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76037" name=""/>
                          <pic:cNvPicPr/>
                        </pic:nvPicPr>
                        <pic:blipFill>
                          <a:blip r:embed="rId192"/>
                          <a:stretch>
                            <a:fillRect/>
                          </a:stretch>
                        </pic:blipFill>
                        <pic:spPr>
                          <a:xfrm>
                            <a:off x="0" y="0"/>
                            <a:ext cx="1685925" cy="641350"/>
                          </a:xfrm>
                          <a:prstGeom prst="rect">
                            <a:avLst/>
                          </a:prstGeom>
                        </pic:spPr>
                      </pic:pic>
                    </a:graphicData>
                  </a:graphic>
                </wp:inline>
              </w:drawing>
            </w:r>
          </w:p>
        </w:tc>
      </w:tr>
      <w:tr w:rsidR="001E1334" w14:paraId="3A1F16A9" w14:textId="77777777" w:rsidTr="001E1334">
        <w:tc>
          <w:tcPr>
            <w:tcW w:w="2972" w:type="dxa"/>
            <w:vAlign w:val="center"/>
          </w:tcPr>
          <w:p w14:paraId="542CCBE5" w14:textId="55B52550"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[RF091]  </w:t>
            </w:r>
            <w:r w:rsidRPr="004A11CB">
              <w:rPr>
                <w:rFonts w:cs="Arial"/>
                <w:szCs w:val="24"/>
              </w:rPr>
              <w:t>Pegar informações da denúncia de post</w:t>
            </w:r>
          </w:p>
        </w:tc>
        <w:tc>
          <w:tcPr>
            <w:tcW w:w="3218" w:type="dxa"/>
            <w:vAlign w:val="center"/>
          </w:tcPr>
          <w:p w14:paraId="19386B1B" w14:textId="1F2E98D8" w:rsidR="001E1334" w:rsidRDefault="00312A81" w:rsidP="001E1334">
            <w:pPr>
              <w:spacing w:line="360" w:lineRule="auto"/>
              <w:rPr>
                <w:noProof/>
              </w:rPr>
            </w:pPr>
            <w:r>
              <w:rPr>
                <w:noProof/>
              </w:rPr>
              <w:t>Não há protótipo</w:t>
            </w:r>
          </w:p>
        </w:tc>
        <w:tc>
          <w:tcPr>
            <w:tcW w:w="2871" w:type="dxa"/>
          </w:tcPr>
          <w:p w14:paraId="29B983BE" w14:textId="77777777" w:rsidR="001E1334" w:rsidRDefault="001E1334" w:rsidP="001E1334">
            <w:pPr>
              <w:keepNext/>
              <w:rPr>
                <w:noProof/>
              </w:rPr>
            </w:pPr>
          </w:p>
          <w:p w14:paraId="0FCA1FD3" w14:textId="77777777" w:rsidR="001B6630" w:rsidRDefault="001B6630" w:rsidP="001E1334">
            <w:pPr>
              <w:keepNext/>
              <w:rPr>
                <w:noProof/>
              </w:rPr>
            </w:pPr>
          </w:p>
          <w:p w14:paraId="2471BAFC" w14:textId="2F33D03D" w:rsidR="001B6630" w:rsidRDefault="001B6630" w:rsidP="001E1334">
            <w:pPr>
              <w:keepNext/>
              <w:rPr>
                <w:noProof/>
              </w:rPr>
            </w:pPr>
            <w:r>
              <w:rPr>
                <w:noProof/>
              </w:rPr>
              <w:t>Não há casos de uso</w:t>
            </w:r>
          </w:p>
        </w:tc>
      </w:tr>
      <w:tr w:rsidR="001E1334" w14:paraId="2CFFF76B" w14:textId="77777777" w:rsidTr="001E1334">
        <w:tc>
          <w:tcPr>
            <w:tcW w:w="2972" w:type="dxa"/>
            <w:vAlign w:val="center"/>
          </w:tcPr>
          <w:p w14:paraId="090E65F2" w14:textId="0F506771"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[RF092</w:t>
            </w:r>
            <w:r w:rsidR="00312A81" w:rsidRPr="004A11CB">
              <w:rPr>
                <w:rFonts w:eastAsia="Times New Roman" w:cs="Arial"/>
                <w:color w:val="000000"/>
                <w:szCs w:val="24"/>
              </w:rPr>
              <w:t>] Funcionalidade</w:t>
            </w:r>
            <w:r w:rsidR="00312A81">
              <w:rPr>
                <w:rFonts w:eastAsia="Times New Roman" w:cs="Arial"/>
                <w:color w:val="000000"/>
                <w:szCs w:val="24"/>
              </w:rPr>
              <w:t xml:space="preserve"> de c</w:t>
            </w:r>
            <w:r w:rsidRPr="004A11CB">
              <w:rPr>
                <w:rFonts w:cs="Arial"/>
                <w:szCs w:val="24"/>
              </w:rPr>
              <w:t>arregar contatos do usuário</w:t>
            </w:r>
          </w:p>
        </w:tc>
        <w:tc>
          <w:tcPr>
            <w:tcW w:w="3218" w:type="dxa"/>
            <w:vAlign w:val="center"/>
          </w:tcPr>
          <w:p w14:paraId="5A4DE067" w14:textId="14F571D2" w:rsidR="001E1334" w:rsidRDefault="00312A81" w:rsidP="001E1334">
            <w:pPr>
              <w:spacing w:line="360" w:lineRule="auto"/>
              <w:rPr>
                <w:noProof/>
              </w:rPr>
            </w:pPr>
            <w:r>
              <w:rPr>
                <w:noProof/>
              </w:rPr>
              <w:t>Não há protótipo</w:t>
            </w:r>
          </w:p>
        </w:tc>
        <w:tc>
          <w:tcPr>
            <w:tcW w:w="2871" w:type="dxa"/>
          </w:tcPr>
          <w:p w14:paraId="78A6AB21" w14:textId="395D67A8" w:rsidR="001E1334" w:rsidRDefault="001B6630" w:rsidP="001E1334">
            <w:pPr>
              <w:keepNext/>
              <w:rPr>
                <w:noProof/>
              </w:rPr>
            </w:pPr>
            <w:r w:rsidRPr="001B6630">
              <w:rPr>
                <w:noProof/>
              </w:rPr>
              <w:drawing>
                <wp:inline distT="0" distB="0" distL="0" distR="0" wp14:anchorId="4F5E62F5" wp14:editId="7307436B">
                  <wp:extent cx="1685925" cy="690245"/>
                  <wp:effectExtent l="0" t="0" r="9525" b="0"/>
                  <wp:docPr id="13491435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43528" name=""/>
                          <pic:cNvPicPr/>
                        </pic:nvPicPr>
                        <pic:blipFill>
                          <a:blip r:embed="rId193"/>
                          <a:stretch>
                            <a:fillRect/>
                          </a:stretch>
                        </pic:blipFill>
                        <pic:spPr>
                          <a:xfrm>
                            <a:off x="0" y="0"/>
                            <a:ext cx="1685925" cy="690245"/>
                          </a:xfrm>
                          <a:prstGeom prst="rect">
                            <a:avLst/>
                          </a:prstGeom>
                        </pic:spPr>
                      </pic:pic>
                    </a:graphicData>
                  </a:graphic>
                </wp:inline>
              </w:drawing>
            </w:r>
          </w:p>
        </w:tc>
      </w:tr>
      <w:tr w:rsidR="001E1334" w14:paraId="2B0F6725" w14:textId="77777777" w:rsidTr="001E1334">
        <w:tc>
          <w:tcPr>
            <w:tcW w:w="2972" w:type="dxa"/>
            <w:vAlign w:val="center"/>
          </w:tcPr>
          <w:p w14:paraId="045E3437" w14:textId="08F4C1E6"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lastRenderedPageBreak/>
              <w:t xml:space="preserve">[RF093]  </w:t>
            </w:r>
            <w:r w:rsidRPr="004A11CB">
              <w:rPr>
                <w:rFonts w:cs="Arial"/>
                <w:szCs w:val="24"/>
              </w:rPr>
              <w:t>Prover área de contatos</w:t>
            </w:r>
          </w:p>
        </w:tc>
        <w:tc>
          <w:tcPr>
            <w:tcW w:w="3218" w:type="dxa"/>
            <w:vAlign w:val="center"/>
          </w:tcPr>
          <w:p w14:paraId="51A75486" w14:textId="383E53D7" w:rsidR="001E1334" w:rsidRDefault="00312A81" w:rsidP="001E1334">
            <w:pPr>
              <w:spacing w:line="360" w:lineRule="auto"/>
              <w:rPr>
                <w:noProof/>
              </w:rPr>
            </w:pPr>
            <w:r w:rsidRPr="00312A81">
              <w:rPr>
                <w:noProof/>
              </w:rPr>
              <w:drawing>
                <wp:inline distT="0" distB="0" distL="0" distR="0" wp14:anchorId="4A2321A4" wp14:editId="7F840D32">
                  <wp:extent cx="1463040" cy="2881731"/>
                  <wp:effectExtent l="0" t="0" r="3810" b="0"/>
                  <wp:docPr id="1573859870" name="Imagem 1573859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473680" cy="2902688"/>
                          </a:xfrm>
                          <a:prstGeom prst="rect">
                            <a:avLst/>
                          </a:prstGeom>
                        </pic:spPr>
                      </pic:pic>
                    </a:graphicData>
                  </a:graphic>
                </wp:inline>
              </w:drawing>
            </w:r>
          </w:p>
        </w:tc>
        <w:tc>
          <w:tcPr>
            <w:tcW w:w="2871" w:type="dxa"/>
          </w:tcPr>
          <w:p w14:paraId="1DE984E7" w14:textId="77777777" w:rsidR="001B6630" w:rsidRDefault="001B6630" w:rsidP="001E1334">
            <w:pPr>
              <w:keepNext/>
              <w:rPr>
                <w:noProof/>
              </w:rPr>
            </w:pPr>
          </w:p>
          <w:p w14:paraId="6218EE9A" w14:textId="77777777" w:rsidR="001B6630" w:rsidRDefault="001B6630" w:rsidP="001E1334">
            <w:pPr>
              <w:keepNext/>
              <w:rPr>
                <w:noProof/>
              </w:rPr>
            </w:pPr>
          </w:p>
          <w:p w14:paraId="4C27A242" w14:textId="77777777" w:rsidR="001B6630" w:rsidRDefault="001B6630" w:rsidP="001E1334">
            <w:pPr>
              <w:keepNext/>
              <w:rPr>
                <w:noProof/>
              </w:rPr>
            </w:pPr>
          </w:p>
          <w:p w14:paraId="40F25F0B" w14:textId="77777777" w:rsidR="001B6630" w:rsidRDefault="001B6630" w:rsidP="001E1334">
            <w:pPr>
              <w:keepNext/>
              <w:rPr>
                <w:noProof/>
              </w:rPr>
            </w:pPr>
          </w:p>
          <w:p w14:paraId="6472EC28" w14:textId="77777777" w:rsidR="001B6630" w:rsidRDefault="001B6630" w:rsidP="001E1334">
            <w:pPr>
              <w:keepNext/>
              <w:rPr>
                <w:noProof/>
              </w:rPr>
            </w:pPr>
          </w:p>
          <w:p w14:paraId="08D3C2AB" w14:textId="77777777" w:rsidR="001B6630" w:rsidRDefault="001B6630" w:rsidP="001E1334">
            <w:pPr>
              <w:keepNext/>
              <w:rPr>
                <w:noProof/>
              </w:rPr>
            </w:pPr>
          </w:p>
          <w:p w14:paraId="1B62742B" w14:textId="27DA9D5D" w:rsidR="001E1334" w:rsidRDefault="001B6630" w:rsidP="001E1334">
            <w:pPr>
              <w:keepNext/>
              <w:rPr>
                <w:noProof/>
              </w:rPr>
            </w:pPr>
            <w:r w:rsidRPr="001B6630">
              <w:rPr>
                <w:noProof/>
              </w:rPr>
              <w:drawing>
                <wp:inline distT="0" distB="0" distL="0" distR="0" wp14:anchorId="661267F6" wp14:editId="6B2B3B61">
                  <wp:extent cx="1685925" cy="721995"/>
                  <wp:effectExtent l="0" t="0" r="9525" b="1905"/>
                  <wp:docPr id="3435117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11772" name=""/>
                          <pic:cNvPicPr/>
                        </pic:nvPicPr>
                        <pic:blipFill>
                          <a:blip r:embed="rId195"/>
                          <a:stretch>
                            <a:fillRect/>
                          </a:stretch>
                        </pic:blipFill>
                        <pic:spPr>
                          <a:xfrm>
                            <a:off x="0" y="0"/>
                            <a:ext cx="1685925" cy="721995"/>
                          </a:xfrm>
                          <a:prstGeom prst="rect">
                            <a:avLst/>
                          </a:prstGeom>
                        </pic:spPr>
                      </pic:pic>
                    </a:graphicData>
                  </a:graphic>
                </wp:inline>
              </w:drawing>
            </w:r>
          </w:p>
        </w:tc>
      </w:tr>
      <w:tr w:rsidR="001E1334" w14:paraId="23D7D673" w14:textId="77777777" w:rsidTr="001E1334">
        <w:tc>
          <w:tcPr>
            <w:tcW w:w="2972" w:type="dxa"/>
            <w:vAlign w:val="center"/>
          </w:tcPr>
          <w:p w14:paraId="7D33799F" w14:textId="2A4AB665"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[Rf094]  </w:t>
            </w:r>
            <w:r w:rsidRPr="004A11CB">
              <w:rPr>
                <w:rFonts w:cs="Arial"/>
                <w:szCs w:val="24"/>
              </w:rPr>
              <w:t>prover botão “contato”</w:t>
            </w:r>
          </w:p>
        </w:tc>
        <w:tc>
          <w:tcPr>
            <w:tcW w:w="3218" w:type="dxa"/>
            <w:vAlign w:val="center"/>
          </w:tcPr>
          <w:p w14:paraId="0289CA28" w14:textId="6819FECA" w:rsidR="001E1334" w:rsidRDefault="00FC169B" w:rsidP="001E1334">
            <w:pPr>
              <w:spacing w:line="360" w:lineRule="auto"/>
              <w:rPr>
                <w:noProof/>
              </w:rPr>
            </w:pPr>
            <w:r w:rsidRPr="00FC169B">
              <w:rPr>
                <w:noProof/>
              </w:rPr>
              <w:drawing>
                <wp:inline distT="0" distB="0" distL="0" distR="0" wp14:anchorId="48507601" wp14:editId="51CBF069">
                  <wp:extent cx="1906270" cy="423545"/>
                  <wp:effectExtent l="0" t="0" r="0" b="0"/>
                  <wp:docPr id="1573859871" name="Imagem 1573859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06270" cy="423545"/>
                          </a:xfrm>
                          <a:prstGeom prst="rect">
                            <a:avLst/>
                          </a:prstGeom>
                        </pic:spPr>
                      </pic:pic>
                    </a:graphicData>
                  </a:graphic>
                </wp:inline>
              </w:drawing>
            </w:r>
          </w:p>
        </w:tc>
        <w:tc>
          <w:tcPr>
            <w:tcW w:w="2871" w:type="dxa"/>
          </w:tcPr>
          <w:p w14:paraId="7B1D0864" w14:textId="119A0BB1" w:rsidR="001E1334" w:rsidRDefault="001B6630" w:rsidP="001E1334">
            <w:pPr>
              <w:keepNext/>
              <w:rPr>
                <w:noProof/>
              </w:rPr>
            </w:pPr>
            <w:r w:rsidRPr="001B6630">
              <w:rPr>
                <w:noProof/>
              </w:rPr>
              <w:drawing>
                <wp:inline distT="0" distB="0" distL="0" distR="0" wp14:anchorId="5DBF3FE5" wp14:editId="0D030FAF">
                  <wp:extent cx="1685925" cy="718185"/>
                  <wp:effectExtent l="0" t="0" r="9525" b="5715"/>
                  <wp:docPr id="1023082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82551" name=""/>
                          <pic:cNvPicPr/>
                        </pic:nvPicPr>
                        <pic:blipFill>
                          <a:blip r:embed="rId197"/>
                          <a:stretch>
                            <a:fillRect/>
                          </a:stretch>
                        </pic:blipFill>
                        <pic:spPr>
                          <a:xfrm>
                            <a:off x="0" y="0"/>
                            <a:ext cx="1685925" cy="718185"/>
                          </a:xfrm>
                          <a:prstGeom prst="rect">
                            <a:avLst/>
                          </a:prstGeom>
                        </pic:spPr>
                      </pic:pic>
                    </a:graphicData>
                  </a:graphic>
                </wp:inline>
              </w:drawing>
            </w:r>
          </w:p>
        </w:tc>
      </w:tr>
      <w:tr w:rsidR="001E1334" w14:paraId="2461AEA8" w14:textId="77777777" w:rsidTr="001E1334">
        <w:tc>
          <w:tcPr>
            <w:tcW w:w="2972" w:type="dxa"/>
            <w:vAlign w:val="center"/>
          </w:tcPr>
          <w:p w14:paraId="1FA3F8D8" w14:textId="5276250B"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[RF095]  </w:t>
            </w:r>
            <w:r w:rsidRPr="004A11CB">
              <w:rPr>
                <w:rFonts w:cs="Arial"/>
                <w:szCs w:val="24"/>
              </w:rPr>
              <w:t>Prover Funcionalidade de carregar chat;</w:t>
            </w:r>
          </w:p>
        </w:tc>
        <w:tc>
          <w:tcPr>
            <w:tcW w:w="3218" w:type="dxa"/>
            <w:vAlign w:val="center"/>
          </w:tcPr>
          <w:p w14:paraId="1AC64540" w14:textId="03AC4BA4" w:rsidR="001E1334" w:rsidRDefault="00FC169B" w:rsidP="001E1334">
            <w:pPr>
              <w:spacing w:line="360" w:lineRule="auto"/>
              <w:rPr>
                <w:noProof/>
              </w:rPr>
            </w:pPr>
            <w:r>
              <w:rPr>
                <w:noProof/>
              </w:rPr>
              <w:t>Não há protótipo</w:t>
            </w:r>
          </w:p>
        </w:tc>
        <w:tc>
          <w:tcPr>
            <w:tcW w:w="2871" w:type="dxa"/>
          </w:tcPr>
          <w:p w14:paraId="435B65EB" w14:textId="4472EAEF" w:rsidR="001E1334" w:rsidRDefault="001B6630" w:rsidP="001E1334">
            <w:pPr>
              <w:keepNext/>
              <w:rPr>
                <w:noProof/>
              </w:rPr>
            </w:pPr>
            <w:r w:rsidRPr="001B6630">
              <w:rPr>
                <w:noProof/>
              </w:rPr>
              <w:drawing>
                <wp:inline distT="0" distB="0" distL="0" distR="0" wp14:anchorId="07AB9A76" wp14:editId="5D5146DB">
                  <wp:extent cx="1685925" cy="758190"/>
                  <wp:effectExtent l="0" t="0" r="9525" b="3810"/>
                  <wp:docPr id="226979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79464" name=""/>
                          <pic:cNvPicPr/>
                        </pic:nvPicPr>
                        <pic:blipFill>
                          <a:blip r:embed="rId198"/>
                          <a:stretch>
                            <a:fillRect/>
                          </a:stretch>
                        </pic:blipFill>
                        <pic:spPr>
                          <a:xfrm>
                            <a:off x="0" y="0"/>
                            <a:ext cx="1685925" cy="758190"/>
                          </a:xfrm>
                          <a:prstGeom prst="rect">
                            <a:avLst/>
                          </a:prstGeom>
                        </pic:spPr>
                      </pic:pic>
                    </a:graphicData>
                  </a:graphic>
                </wp:inline>
              </w:drawing>
            </w:r>
          </w:p>
        </w:tc>
      </w:tr>
      <w:tr w:rsidR="001E1334" w14:paraId="06CB7663" w14:textId="77777777" w:rsidTr="001E1334">
        <w:tc>
          <w:tcPr>
            <w:tcW w:w="2972" w:type="dxa"/>
            <w:vAlign w:val="center"/>
          </w:tcPr>
          <w:p w14:paraId="1910F735" w14:textId="46895F59"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[RF096]  </w:t>
            </w:r>
            <w:r w:rsidRPr="004A11CB">
              <w:rPr>
                <w:rFonts w:cs="Arial"/>
                <w:szCs w:val="24"/>
              </w:rPr>
              <w:t>Prover Barra de pesquisa de contato</w:t>
            </w:r>
          </w:p>
        </w:tc>
        <w:tc>
          <w:tcPr>
            <w:tcW w:w="3218" w:type="dxa"/>
            <w:vAlign w:val="center"/>
          </w:tcPr>
          <w:p w14:paraId="03732F28" w14:textId="0FB847B2" w:rsidR="001E1334" w:rsidRDefault="00FC169B" w:rsidP="001E1334">
            <w:pPr>
              <w:spacing w:line="360" w:lineRule="auto"/>
              <w:rPr>
                <w:noProof/>
              </w:rPr>
            </w:pPr>
            <w:r w:rsidRPr="00FC169B">
              <w:rPr>
                <w:noProof/>
              </w:rPr>
              <w:drawing>
                <wp:inline distT="0" distB="0" distL="0" distR="0" wp14:anchorId="2BA33E06" wp14:editId="308F3529">
                  <wp:extent cx="1906270" cy="326390"/>
                  <wp:effectExtent l="0" t="0" r="0" b="0"/>
                  <wp:docPr id="1573859872" name="Imagem 157385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06270" cy="326390"/>
                          </a:xfrm>
                          <a:prstGeom prst="rect">
                            <a:avLst/>
                          </a:prstGeom>
                        </pic:spPr>
                      </pic:pic>
                    </a:graphicData>
                  </a:graphic>
                </wp:inline>
              </w:drawing>
            </w:r>
          </w:p>
        </w:tc>
        <w:tc>
          <w:tcPr>
            <w:tcW w:w="2871" w:type="dxa"/>
          </w:tcPr>
          <w:p w14:paraId="74E4C0F5" w14:textId="4C24FE12" w:rsidR="001E1334" w:rsidRDefault="001B6630" w:rsidP="001E1334">
            <w:pPr>
              <w:keepNext/>
              <w:rPr>
                <w:noProof/>
              </w:rPr>
            </w:pPr>
            <w:r w:rsidRPr="001B6630">
              <w:rPr>
                <w:noProof/>
              </w:rPr>
              <w:drawing>
                <wp:inline distT="0" distB="0" distL="0" distR="0" wp14:anchorId="4233D5D3" wp14:editId="599EDEF6">
                  <wp:extent cx="1685925" cy="588645"/>
                  <wp:effectExtent l="0" t="0" r="9525" b="1905"/>
                  <wp:docPr id="8115110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11035" name=""/>
                          <pic:cNvPicPr/>
                        </pic:nvPicPr>
                        <pic:blipFill>
                          <a:blip r:embed="rId200"/>
                          <a:stretch>
                            <a:fillRect/>
                          </a:stretch>
                        </pic:blipFill>
                        <pic:spPr>
                          <a:xfrm>
                            <a:off x="0" y="0"/>
                            <a:ext cx="1685925" cy="588645"/>
                          </a:xfrm>
                          <a:prstGeom prst="rect">
                            <a:avLst/>
                          </a:prstGeom>
                        </pic:spPr>
                      </pic:pic>
                    </a:graphicData>
                  </a:graphic>
                </wp:inline>
              </w:drawing>
            </w:r>
          </w:p>
        </w:tc>
      </w:tr>
      <w:tr w:rsidR="001E1334" w14:paraId="4A1A4BEA" w14:textId="77777777" w:rsidTr="001E1334">
        <w:tc>
          <w:tcPr>
            <w:tcW w:w="2972" w:type="dxa"/>
            <w:vAlign w:val="center"/>
          </w:tcPr>
          <w:p w14:paraId="07317ABA" w14:textId="6DDF1D42"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[RF097]  </w:t>
            </w:r>
            <w:r w:rsidRPr="004A11CB">
              <w:rPr>
                <w:rFonts w:cs="Arial"/>
                <w:szCs w:val="24"/>
              </w:rPr>
              <w:t>Funcionalidade de Pesquisar contato</w:t>
            </w:r>
          </w:p>
        </w:tc>
        <w:tc>
          <w:tcPr>
            <w:tcW w:w="3218" w:type="dxa"/>
            <w:vAlign w:val="center"/>
          </w:tcPr>
          <w:p w14:paraId="310A54B9" w14:textId="4541A4B2" w:rsidR="001E1334" w:rsidRDefault="00FC169B" w:rsidP="001E1334">
            <w:pPr>
              <w:spacing w:line="360" w:lineRule="auto"/>
              <w:rPr>
                <w:noProof/>
              </w:rPr>
            </w:pPr>
            <w:r>
              <w:rPr>
                <w:noProof/>
              </w:rPr>
              <w:t>Não há protótipo</w:t>
            </w:r>
          </w:p>
        </w:tc>
        <w:tc>
          <w:tcPr>
            <w:tcW w:w="2871" w:type="dxa"/>
          </w:tcPr>
          <w:p w14:paraId="74610C1B" w14:textId="5CF8598E" w:rsidR="001E1334" w:rsidRDefault="001B6630" w:rsidP="001E1334">
            <w:pPr>
              <w:keepNext/>
              <w:rPr>
                <w:noProof/>
              </w:rPr>
            </w:pPr>
            <w:r w:rsidRPr="001B6630">
              <w:rPr>
                <w:noProof/>
              </w:rPr>
              <w:drawing>
                <wp:inline distT="0" distB="0" distL="0" distR="0" wp14:anchorId="3E908543" wp14:editId="49552BAA">
                  <wp:extent cx="1685925" cy="707390"/>
                  <wp:effectExtent l="0" t="0" r="9525" b="0"/>
                  <wp:docPr id="5412473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47383" name=""/>
                          <pic:cNvPicPr/>
                        </pic:nvPicPr>
                        <pic:blipFill>
                          <a:blip r:embed="rId201"/>
                          <a:stretch>
                            <a:fillRect/>
                          </a:stretch>
                        </pic:blipFill>
                        <pic:spPr>
                          <a:xfrm>
                            <a:off x="0" y="0"/>
                            <a:ext cx="1685925" cy="707390"/>
                          </a:xfrm>
                          <a:prstGeom prst="rect">
                            <a:avLst/>
                          </a:prstGeom>
                        </pic:spPr>
                      </pic:pic>
                    </a:graphicData>
                  </a:graphic>
                </wp:inline>
              </w:drawing>
            </w:r>
          </w:p>
        </w:tc>
      </w:tr>
      <w:tr w:rsidR="001E1334" w14:paraId="711F1F68" w14:textId="77777777" w:rsidTr="001E1334">
        <w:tc>
          <w:tcPr>
            <w:tcW w:w="2972" w:type="dxa"/>
            <w:vAlign w:val="center"/>
          </w:tcPr>
          <w:p w14:paraId="273996AE" w14:textId="1BCBD291"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[RF098</w:t>
            </w:r>
            <w:r w:rsidR="00FC169B" w:rsidRPr="004A11CB">
              <w:rPr>
                <w:rFonts w:eastAsia="Times New Roman" w:cs="Arial"/>
                <w:color w:val="000000"/>
                <w:szCs w:val="24"/>
              </w:rPr>
              <w:t xml:space="preserve">]  </w:t>
            </w:r>
            <w:r w:rsidR="00FC169B" w:rsidRPr="004A11CB">
              <w:rPr>
                <w:rFonts w:cs="Arial"/>
                <w:szCs w:val="24"/>
              </w:rPr>
              <w:t xml:space="preserve"> prover</w:t>
            </w:r>
            <w:r w:rsidRPr="004A11CB">
              <w:rPr>
                <w:rFonts w:cs="Arial"/>
                <w:szCs w:val="24"/>
              </w:rPr>
              <w:t xml:space="preserve"> formulário de a</w:t>
            </w:r>
            <w:r w:rsidR="00FC169B">
              <w:rPr>
                <w:rFonts w:cs="Arial"/>
                <w:szCs w:val="24"/>
              </w:rPr>
              <w:t>di</w:t>
            </w:r>
            <w:r w:rsidRPr="004A11CB">
              <w:rPr>
                <w:rFonts w:cs="Arial"/>
                <w:szCs w:val="24"/>
              </w:rPr>
              <w:t>cionamento de contato</w:t>
            </w:r>
          </w:p>
        </w:tc>
        <w:tc>
          <w:tcPr>
            <w:tcW w:w="3218" w:type="dxa"/>
            <w:vAlign w:val="center"/>
          </w:tcPr>
          <w:p w14:paraId="76EB9F32" w14:textId="3BCD12A1" w:rsidR="001E1334" w:rsidRDefault="00FC169B" w:rsidP="001E1334">
            <w:pPr>
              <w:spacing w:line="360" w:lineRule="auto"/>
              <w:rPr>
                <w:noProof/>
              </w:rPr>
            </w:pPr>
            <w:r w:rsidRPr="00FC169B">
              <w:rPr>
                <w:noProof/>
              </w:rPr>
              <w:drawing>
                <wp:inline distT="0" distB="0" distL="0" distR="0" wp14:anchorId="45508D8B" wp14:editId="3E52EC48">
                  <wp:extent cx="1906270" cy="619760"/>
                  <wp:effectExtent l="0" t="0" r="0" b="8890"/>
                  <wp:docPr id="1573859873" name="Imagem 157385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906270" cy="619760"/>
                          </a:xfrm>
                          <a:prstGeom prst="rect">
                            <a:avLst/>
                          </a:prstGeom>
                        </pic:spPr>
                      </pic:pic>
                    </a:graphicData>
                  </a:graphic>
                </wp:inline>
              </w:drawing>
            </w:r>
          </w:p>
        </w:tc>
        <w:tc>
          <w:tcPr>
            <w:tcW w:w="2871" w:type="dxa"/>
          </w:tcPr>
          <w:p w14:paraId="48474497" w14:textId="2A0A36DC" w:rsidR="001E1334" w:rsidRDefault="009B7AC2" w:rsidP="001E1334">
            <w:pPr>
              <w:keepNext/>
              <w:rPr>
                <w:noProof/>
              </w:rPr>
            </w:pPr>
            <w:r w:rsidRPr="009B7AC2">
              <w:rPr>
                <w:noProof/>
              </w:rPr>
              <w:drawing>
                <wp:inline distT="0" distB="0" distL="0" distR="0" wp14:anchorId="64E75C94" wp14:editId="1AD77E9F">
                  <wp:extent cx="1685925" cy="713105"/>
                  <wp:effectExtent l="0" t="0" r="9525" b="0"/>
                  <wp:docPr id="498593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93944" name=""/>
                          <pic:cNvPicPr/>
                        </pic:nvPicPr>
                        <pic:blipFill>
                          <a:blip r:embed="rId203"/>
                          <a:stretch>
                            <a:fillRect/>
                          </a:stretch>
                        </pic:blipFill>
                        <pic:spPr>
                          <a:xfrm>
                            <a:off x="0" y="0"/>
                            <a:ext cx="1685925" cy="713105"/>
                          </a:xfrm>
                          <a:prstGeom prst="rect">
                            <a:avLst/>
                          </a:prstGeom>
                        </pic:spPr>
                      </pic:pic>
                    </a:graphicData>
                  </a:graphic>
                </wp:inline>
              </w:drawing>
            </w:r>
          </w:p>
        </w:tc>
      </w:tr>
      <w:tr w:rsidR="001E1334" w14:paraId="473F4630" w14:textId="77777777" w:rsidTr="001E1334">
        <w:tc>
          <w:tcPr>
            <w:tcW w:w="2972" w:type="dxa"/>
            <w:vAlign w:val="center"/>
          </w:tcPr>
          <w:p w14:paraId="2101C6DC" w14:textId="6174754E"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[RF099]  </w:t>
            </w:r>
            <w:r w:rsidRPr="004A11CB">
              <w:rPr>
                <w:rFonts w:cs="Arial"/>
                <w:szCs w:val="24"/>
              </w:rPr>
              <w:t>Prover Funcionalidade de adicionar contato</w:t>
            </w:r>
          </w:p>
        </w:tc>
        <w:tc>
          <w:tcPr>
            <w:tcW w:w="3218" w:type="dxa"/>
            <w:vAlign w:val="center"/>
          </w:tcPr>
          <w:p w14:paraId="3811B3EC" w14:textId="572B4662" w:rsidR="001E1334" w:rsidRDefault="00FC169B" w:rsidP="001E1334">
            <w:pPr>
              <w:spacing w:line="360" w:lineRule="auto"/>
              <w:rPr>
                <w:noProof/>
              </w:rPr>
            </w:pPr>
            <w:r>
              <w:rPr>
                <w:noProof/>
              </w:rPr>
              <w:t>Não há protótipo</w:t>
            </w:r>
          </w:p>
        </w:tc>
        <w:tc>
          <w:tcPr>
            <w:tcW w:w="2871" w:type="dxa"/>
          </w:tcPr>
          <w:p w14:paraId="1A303A74" w14:textId="52FC9D7C" w:rsidR="00FC169B" w:rsidRPr="00FC169B" w:rsidRDefault="009B7AC2" w:rsidP="009B7AC2">
            <w:pPr>
              <w:spacing w:line="276" w:lineRule="auto"/>
              <w:jc w:val="left"/>
            </w:pPr>
            <w:r w:rsidRPr="009B7AC2">
              <w:rPr>
                <w:noProof/>
              </w:rPr>
              <w:drawing>
                <wp:inline distT="0" distB="0" distL="0" distR="0" wp14:anchorId="5541F250" wp14:editId="5DF9CB64">
                  <wp:extent cx="1685925" cy="617855"/>
                  <wp:effectExtent l="0" t="0" r="9525" b="0"/>
                  <wp:docPr id="21323233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23395" name=""/>
                          <pic:cNvPicPr/>
                        </pic:nvPicPr>
                        <pic:blipFill>
                          <a:blip r:embed="rId204"/>
                          <a:stretch>
                            <a:fillRect/>
                          </a:stretch>
                        </pic:blipFill>
                        <pic:spPr>
                          <a:xfrm>
                            <a:off x="0" y="0"/>
                            <a:ext cx="1685925" cy="617855"/>
                          </a:xfrm>
                          <a:prstGeom prst="rect">
                            <a:avLst/>
                          </a:prstGeom>
                        </pic:spPr>
                      </pic:pic>
                    </a:graphicData>
                  </a:graphic>
                </wp:inline>
              </w:drawing>
            </w:r>
          </w:p>
        </w:tc>
      </w:tr>
      <w:tr w:rsidR="001E1334" w14:paraId="79CE3F04" w14:textId="77777777" w:rsidTr="001E1334">
        <w:tc>
          <w:tcPr>
            <w:tcW w:w="2972" w:type="dxa"/>
            <w:vAlign w:val="center"/>
          </w:tcPr>
          <w:p w14:paraId="175685B2" w14:textId="78546A85"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[RF100]  </w:t>
            </w:r>
            <w:r w:rsidRPr="004A11CB">
              <w:rPr>
                <w:rFonts w:cs="Arial"/>
                <w:szCs w:val="24"/>
              </w:rPr>
              <w:t>Prover Botão “Adicionar”, que aciona a funcionalidade de adicionar contato</w:t>
            </w:r>
          </w:p>
        </w:tc>
        <w:tc>
          <w:tcPr>
            <w:tcW w:w="3218" w:type="dxa"/>
            <w:vAlign w:val="center"/>
          </w:tcPr>
          <w:p w14:paraId="422C3C4E" w14:textId="090416EF" w:rsidR="001E1334" w:rsidRDefault="00FC169B" w:rsidP="001E1334">
            <w:pPr>
              <w:spacing w:line="360" w:lineRule="auto"/>
              <w:rPr>
                <w:noProof/>
              </w:rPr>
            </w:pPr>
            <w:r w:rsidRPr="00FC169B">
              <w:rPr>
                <w:noProof/>
              </w:rPr>
              <w:drawing>
                <wp:inline distT="0" distB="0" distL="0" distR="0" wp14:anchorId="7CF0812C" wp14:editId="31987796">
                  <wp:extent cx="1906270" cy="357505"/>
                  <wp:effectExtent l="0" t="0" r="0" b="4445"/>
                  <wp:docPr id="1573859874" name="Imagem 1573859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06270" cy="357505"/>
                          </a:xfrm>
                          <a:prstGeom prst="rect">
                            <a:avLst/>
                          </a:prstGeom>
                        </pic:spPr>
                      </pic:pic>
                    </a:graphicData>
                  </a:graphic>
                </wp:inline>
              </w:drawing>
            </w:r>
          </w:p>
        </w:tc>
        <w:tc>
          <w:tcPr>
            <w:tcW w:w="2871" w:type="dxa"/>
          </w:tcPr>
          <w:p w14:paraId="384D8B20" w14:textId="77777777" w:rsidR="009B7AC2" w:rsidRDefault="009B7AC2" w:rsidP="001E1334">
            <w:pPr>
              <w:keepNext/>
              <w:rPr>
                <w:noProof/>
              </w:rPr>
            </w:pPr>
          </w:p>
          <w:p w14:paraId="36125EDE" w14:textId="1776815D" w:rsidR="001E1334" w:rsidRDefault="009B7AC2" w:rsidP="001E1334">
            <w:pPr>
              <w:keepNext/>
              <w:rPr>
                <w:noProof/>
              </w:rPr>
            </w:pPr>
            <w:r w:rsidRPr="009B7AC2">
              <w:rPr>
                <w:noProof/>
              </w:rPr>
              <w:drawing>
                <wp:inline distT="0" distB="0" distL="0" distR="0" wp14:anchorId="7D06B43B" wp14:editId="053D3067">
                  <wp:extent cx="1685925" cy="691515"/>
                  <wp:effectExtent l="0" t="0" r="9525" b="0"/>
                  <wp:docPr id="625613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13156" name=""/>
                          <pic:cNvPicPr/>
                        </pic:nvPicPr>
                        <pic:blipFill>
                          <a:blip r:embed="rId206"/>
                          <a:stretch>
                            <a:fillRect/>
                          </a:stretch>
                        </pic:blipFill>
                        <pic:spPr>
                          <a:xfrm>
                            <a:off x="0" y="0"/>
                            <a:ext cx="1685925" cy="691515"/>
                          </a:xfrm>
                          <a:prstGeom prst="rect">
                            <a:avLst/>
                          </a:prstGeom>
                        </pic:spPr>
                      </pic:pic>
                    </a:graphicData>
                  </a:graphic>
                </wp:inline>
              </w:drawing>
            </w:r>
          </w:p>
        </w:tc>
      </w:tr>
      <w:tr w:rsidR="001E1334" w14:paraId="58403A61" w14:textId="77777777" w:rsidTr="001E1334">
        <w:tc>
          <w:tcPr>
            <w:tcW w:w="2972" w:type="dxa"/>
            <w:vAlign w:val="center"/>
          </w:tcPr>
          <w:p w14:paraId="4A90A4C0" w14:textId="410F4846"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lastRenderedPageBreak/>
              <w:t>[RF101</w:t>
            </w:r>
            <w:r w:rsidR="009B7AC2" w:rsidRPr="004A11CB">
              <w:rPr>
                <w:rFonts w:eastAsia="Times New Roman" w:cs="Arial"/>
                <w:color w:val="000000"/>
                <w:szCs w:val="24"/>
              </w:rPr>
              <w:t>] Prover</w:t>
            </w:r>
            <w:r w:rsidRPr="004A11CB">
              <w:rPr>
                <w:rFonts w:cs="Arial"/>
                <w:szCs w:val="24"/>
              </w:rPr>
              <w:t xml:space="preserve"> Botão “Configuração” de contatos</w:t>
            </w:r>
          </w:p>
        </w:tc>
        <w:tc>
          <w:tcPr>
            <w:tcW w:w="3218" w:type="dxa"/>
            <w:vAlign w:val="center"/>
          </w:tcPr>
          <w:p w14:paraId="55FFCADB" w14:textId="2CCA3570" w:rsidR="001E1334" w:rsidRDefault="00FC169B" w:rsidP="001E1334">
            <w:pPr>
              <w:spacing w:line="360" w:lineRule="auto"/>
              <w:rPr>
                <w:noProof/>
              </w:rPr>
            </w:pPr>
            <w:r w:rsidRPr="00FC169B">
              <w:rPr>
                <w:noProof/>
              </w:rPr>
              <w:drawing>
                <wp:inline distT="0" distB="0" distL="0" distR="0" wp14:anchorId="6470C507" wp14:editId="55439859">
                  <wp:extent cx="523948" cy="695422"/>
                  <wp:effectExtent l="0" t="0" r="9525" b="9525"/>
                  <wp:docPr id="1573859875" name="Imagem 1573859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3948" cy="695422"/>
                          </a:xfrm>
                          <a:prstGeom prst="rect">
                            <a:avLst/>
                          </a:prstGeom>
                        </pic:spPr>
                      </pic:pic>
                    </a:graphicData>
                  </a:graphic>
                </wp:inline>
              </w:drawing>
            </w:r>
          </w:p>
        </w:tc>
        <w:tc>
          <w:tcPr>
            <w:tcW w:w="2871" w:type="dxa"/>
          </w:tcPr>
          <w:p w14:paraId="51161C15" w14:textId="2309DE88" w:rsidR="001E1334" w:rsidRDefault="009B7AC2" w:rsidP="001E1334">
            <w:pPr>
              <w:keepNext/>
              <w:rPr>
                <w:noProof/>
              </w:rPr>
            </w:pPr>
            <w:r w:rsidRPr="009B7AC2">
              <w:rPr>
                <w:noProof/>
              </w:rPr>
              <w:drawing>
                <wp:inline distT="0" distB="0" distL="0" distR="0" wp14:anchorId="4CAAC093" wp14:editId="4DAAB7F2">
                  <wp:extent cx="1685925" cy="789940"/>
                  <wp:effectExtent l="0" t="0" r="9525" b="0"/>
                  <wp:docPr id="1811833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33741" name=""/>
                          <pic:cNvPicPr/>
                        </pic:nvPicPr>
                        <pic:blipFill>
                          <a:blip r:embed="rId208"/>
                          <a:stretch>
                            <a:fillRect/>
                          </a:stretch>
                        </pic:blipFill>
                        <pic:spPr>
                          <a:xfrm>
                            <a:off x="0" y="0"/>
                            <a:ext cx="1685925" cy="789940"/>
                          </a:xfrm>
                          <a:prstGeom prst="rect">
                            <a:avLst/>
                          </a:prstGeom>
                        </pic:spPr>
                      </pic:pic>
                    </a:graphicData>
                  </a:graphic>
                </wp:inline>
              </w:drawing>
            </w:r>
          </w:p>
        </w:tc>
      </w:tr>
      <w:tr w:rsidR="001E1334" w14:paraId="06C347A3" w14:textId="77777777" w:rsidTr="001E1334">
        <w:tc>
          <w:tcPr>
            <w:tcW w:w="2972" w:type="dxa"/>
            <w:vAlign w:val="center"/>
          </w:tcPr>
          <w:p w14:paraId="3E288F98" w14:textId="05AE42C0"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[RF102</w:t>
            </w:r>
            <w:r w:rsidR="009B7AC2" w:rsidRPr="004A11CB">
              <w:rPr>
                <w:rFonts w:eastAsia="Times New Roman" w:cs="Arial"/>
                <w:color w:val="000000"/>
                <w:szCs w:val="24"/>
              </w:rPr>
              <w:t>] Prover</w:t>
            </w:r>
            <w:r w:rsidRPr="004A11CB">
              <w:rPr>
                <w:rFonts w:cs="Arial"/>
                <w:szCs w:val="24"/>
              </w:rPr>
              <w:t xml:space="preserve"> funcionalidade de ligação de voz;</w:t>
            </w:r>
          </w:p>
        </w:tc>
        <w:tc>
          <w:tcPr>
            <w:tcW w:w="3218" w:type="dxa"/>
            <w:vAlign w:val="center"/>
          </w:tcPr>
          <w:p w14:paraId="2EA5B3E7" w14:textId="10416C9D" w:rsidR="001E1334" w:rsidRDefault="00FC169B" w:rsidP="001E1334">
            <w:pPr>
              <w:spacing w:line="360" w:lineRule="auto"/>
              <w:rPr>
                <w:noProof/>
              </w:rPr>
            </w:pPr>
            <w:r>
              <w:rPr>
                <w:noProof/>
              </w:rPr>
              <w:t>Não há protótipo</w:t>
            </w:r>
          </w:p>
        </w:tc>
        <w:tc>
          <w:tcPr>
            <w:tcW w:w="2871" w:type="dxa"/>
          </w:tcPr>
          <w:p w14:paraId="25F36DAD" w14:textId="057CE401" w:rsidR="001E1334" w:rsidRDefault="009B7AC2" w:rsidP="001E1334">
            <w:pPr>
              <w:keepNext/>
              <w:rPr>
                <w:noProof/>
              </w:rPr>
            </w:pPr>
            <w:r w:rsidRPr="009B7AC2">
              <w:rPr>
                <w:noProof/>
              </w:rPr>
              <w:drawing>
                <wp:inline distT="0" distB="0" distL="0" distR="0" wp14:anchorId="2343A021" wp14:editId="7462DA71">
                  <wp:extent cx="1685925" cy="713105"/>
                  <wp:effectExtent l="0" t="0" r="9525" b="0"/>
                  <wp:docPr id="2022346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46823" name=""/>
                          <pic:cNvPicPr/>
                        </pic:nvPicPr>
                        <pic:blipFill>
                          <a:blip r:embed="rId209"/>
                          <a:stretch>
                            <a:fillRect/>
                          </a:stretch>
                        </pic:blipFill>
                        <pic:spPr>
                          <a:xfrm>
                            <a:off x="0" y="0"/>
                            <a:ext cx="1685925" cy="713105"/>
                          </a:xfrm>
                          <a:prstGeom prst="rect">
                            <a:avLst/>
                          </a:prstGeom>
                        </pic:spPr>
                      </pic:pic>
                    </a:graphicData>
                  </a:graphic>
                </wp:inline>
              </w:drawing>
            </w:r>
          </w:p>
        </w:tc>
      </w:tr>
      <w:tr w:rsidR="001E1334" w14:paraId="0ACBBF36" w14:textId="77777777" w:rsidTr="001E1334">
        <w:tc>
          <w:tcPr>
            <w:tcW w:w="2972" w:type="dxa"/>
            <w:vAlign w:val="center"/>
          </w:tcPr>
          <w:p w14:paraId="2257D8BF" w14:textId="09C83C76"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[RF103</w:t>
            </w:r>
            <w:r w:rsidR="009B7AC2" w:rsidRPr="004A11CB">
              <w:rPr>
                <w:rFonts w:eastAsia="Times New Roman" w:cs="Arial"/>
                <w:color w:val="000000"/>
                <w:szCs w:val="24"/>
              </w:rPr>
              <w:t>] Prover</w:t>
            </w:r>
            <w:r w:rsidRPr="004A11CB">
              <w:rPr>
                <w:rFonts w:cs="Arial"/>
                <w:szCs w:val="24"/>
              </w:rPr>
              <w:t xml:space="preserve"> Botão de Adicionar pasta na página de favoritos</w:t>
            </w:r>
          </w:p>
        </w:tc>
        <w:tc>
          <w:tcPr>
            <w:tcW w:w="3218" w:type="dxa"/>
            <w:vAlign w:val="center"/>
          </w:tcPr>
          <w:p w14:paraId="15FB2461" w14:textId="0A0698C4" w:rsidR="001E1334" w:rsidRDefault="00FC169B" w:rsidP="001E1334">
            <w:pPr>
              <w:spacing w:line="360" w:lineRule="auto"/>
              <w:rPr>
                <w:noProof/>
              </w:rPr>
            </w:pPr>
            <w:r w:rsidRPr="00FC169B">
              <w:rPr>
                <w:noProof/>
              </w:rPr>
              <w:drawing>
                <wp:inline distT="0" distB="0" distL="0" distR="0" wp14:anchorId="3A1F588B" wp14:editId="5F94A5F3">
                  <wp:extent cx="1552792" cy="438211"/>
                  <wp:effectExtent l="0" t="0" r="9525" b="0"/>
                  <wp:docPr id="1573859878" name="Imagem 157385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52792" cy="438211"/>
                          </a:xfrm>
                          <a:prstGeom prst="rect">
                            <a:avLst/>
                          </a:prstGeom>
                        </pic:spPr>
                      </pic:pic>
                    </a:graphicData>
                  </a:graphic>
                </wp:inline>
              </w:drawing>
            </w:r>
          </w:p>
        </w:tc>
        <w:tc>
          <w:tcPr>
            <w:tcW w:w="2871" w:type="dxa"/>
          </w:tcPr>
          <w:p w14:paraId="5EAF6BE9" w14:textId="0A7B66BF" w:rsidR="001E1334" w:rsidRDefault="009B7AC2" w:rsidP="001E1334">
            <w:pPr>
              <w:keepNext/>
              <w:rPr>
                <w:noProof/>
              </w:rPr>
            </w:pPr>
            <w:r w:rsidRPr="009B7AC2">
              <w:rPr>
                <w:noProof/>
              </w:rPr>
              <w:drawing>
                <wp:inline distT="0" distB="0" distL="0" distR="0" wp14:anchorId="3B2162F6" wp14:editId="0ADE4C57">
                  <wp:extent cx="1685925" cy="708025"/>
                  <wp:effectExtent l="0" t="0" r="9525" b="0"/>
                  <wp:docPr id="793276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7621" name=""/>
                          <pic:cNvPicPr/>
                        </pic:nvPicPr>
                        <pic:blipFill>
                          <a:blip r:embed="rId211"/>
                          <a:stretch>
                            <a:fillRect/>
                          </a:stretch>
                        </pic:blipFill>
                        <pic:spPr>
                          <a:xfrm>
                            <a:off x="0" y="0"/>
                            <a:ext cx="1685925" cy="708025"/>
                          </a:xfrm>
                          <a:prstGeom prst="rect">
                            <a:avLst/>
                          </a:prstGeom>
                        </pic:spPr>
                      </pic:pic>
                    </a:graphicData>
                  </a:graphic>
                </wp:inline>
              </w:drawing>
            </w:r>
          </w:p>
        </w:tc>
      </w:tr>
      <w:tr w:rsidR="001E1334" w14:paraId="32BE742F" w14:textId="77777777" w:rsidTr="001E1334">
        <w:tc>
          <w:tcPr>
            <w:tcW w:w="2972" w:type="dxa"/>
            <w:vAlign w:val="center"/>
          </w:tcPr>
          <w:p w14:paraId="2E842C28" w14:textId="5044DC74"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[RF104</w:t>
            </w:r>
            <w:r w:rsidR="009B7AC2" w:rsidRPr="004A11CB">
              <w:rPr>
                <w:rFonts w:eastAsia="Times New Roman" w:cs="Arial"/>
                <w:color w:val="000000"/>
                <w:szCs w:val="24"/>
              </w:rPr>
              <w:t>] Prover</w:t>
            </w:r>
            <w:r w:rsidRPr="004A11CB">
              <w:rPr>
                <w:rFonts w:cs="Arial"/>
                <w:szCs w:val="24"/>
              </w:rPr>
              <w:t xml:space="preserve"> formulário a ser preenchido com dados para a criação da pasta</w:t>
            </w:r>
          </w:p>
        </w:tc>
        <w:tc>
          <w:tcPr>
            <w:tcW w:w="3218" w:type="dxa"/>
            <w:vAlign w:val="center"/>
          </w:tcPr>
          <w:p w14:paraId="2AFB558C" w14:textId="6A60DB80" w:rsidR="001E1334" w:rsidRDefault="00FC169B" w:rsidP="001E1334">
            <w:pPr>
              <w:spacing w:line="360" w:lineRule="auto"/>
              <w:rPr>
                <w:noProof/>
              </w:rPr>
            </w:pPr>
            <w:r w:rsidRPr="00FC169B">
              <w:rPr>
                <w:noProof/>
              </w:rPr>
              <w:drawing>
                <wp:inline distT="0" distB="0" distL="0" distR="0" wp14:anchorId="20D19CBC" wp14:editId="2476ACF8">
                  <wp:extent cx="1906270" cy="1409065"/>
                  <wp:effectExtent l="0" t="0" r="0" b="635"/>
                  <wp:docPr id="1573859877" name="Imagem 157385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06270" cy="1409065"/>
                          </a:xfrm>
                          <a:prstGeom prst="rect">
                            <a:avLst/>
                          </a:prstGeom>
                        </pic:spPr>
                      </pic:pic>
                    </a:graphicData>
                  </a:graphic>
                </wp:inline>
              </w:drawing>
            </w:r>
          </w:p>
        </w:tc>
        <w:tc>
          <w:tcPr>
            <w:tcW w:w="2871" w:type="dxa"/>
          </w:tcPr>
          <w:p w14:paraId="0020AFEE" w14:textId="77777777" w:rsidR="009B7AC2" w:rsidRDefault="009B7AC2" w:rsidP="001E1334">
            <w:pPr>
              <w:keepNext/>
              <w:rPr>
                <w:noProof/>
              </w:rPr>
            </w:pPr>
          </w:p>
          <w:p w14:paraId="73399235" w14:textId="77777777" w:rsidR="009B7AC2" w:rsidRDefault="009B7AC2" w:rsidP="001E1334">
            <w:pPr>
              <w:keepNext/>
              <w:rPr>
                <w:noProof/>
              </w:rPr>
            </w:pPr>
          </w:p>
          <w:p w14:paraId="070DAD4F" w14:textId="0109E241" w:rsidR="001E1334" w:rsidRDefault="009B7AC2" w:rsidP="001E1334">
            <w:pPr>
              <w:keepNext/>
              <w:rPr>
                <w:noProof/>
              </w:rPr>
            </w:pPr>
            <w:r w:rsidRPr="009B7AC2">
              <w:rPr>
                <w:noProof/>
              </w:rPr>
              <w:drawing>
                <wp:inline distT="0" distB="0" distL="0" distR="0" wp14:anchorId="6EC9699E" wp14:editId="3FE5CA49">
                  <wp:extent cx="1685925" cy="701040"/>
                  <wp:effectExtent l="0" t="0" r="9525" b="3810"/>
                  <wp:docPr id="15993955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95597" name=""/>
                          <pic:cNvPicPr/>
                        </pic:nvPicPr>
                        <pic:blipFill>
                          <a:blip r:embed="rId213"/>
                          <a:stretch>
                            <a:fillRect/>
                          </a:stretch>
                        </pic:blipFill>
                        <pic:spPr>
                          <a:xfrm>
                            <a:off x="0" y="0"/>
                            <a:ext cx="1685925" cy="701040"/>
                          </a:xfrm>
                          <a:prstGeom prst="rect">
                            <a:avLst/>
                          </a:prstGeom>
                        </pic:spPr>
                      </pic:pic>
                    </a:graphicData>
                  </a:graphic>
                </wp:inline>
              </w:drawing>
            </w:r>
          </w:p>
        </w:tc>
      </w:tr>
      <w:tr w:rsidR="001E1334" w14:paraId="351D9BB0" w14:textId="77777777" w:rsidTr="001E1334">
        <w:tc>
          <w:tcPr>
            <w:tcW w:w="2972" w:type="dxa"/>
            <w:vAlign w:val="center"/>
          </w:tcPr>
          <w:p w14:paraId="56C6AAB3" w14:textId="4BEA8AE0"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[RF105]  </w:t>
            </w:r>
            <w:r w:rsidRPr="004A11CB">
              <w:rPr>
                <w:rFonts w:cs="Arial"/>
                <w:szCs w:val="24"/>
              </w:rPr>
              <w:t>Pegar os dados do formulário de criação de pastas</w:t>
            </w:r>
          </w:p>
        </w:tc>
        <w:tc>
          <w:tcPr>
            <w:tcW w:w="3218" w:type="dxa"/>
            <w:vAlign w:val="center"/>
          </w:tcPr>
          <w:p w14:paraId="0379DFD6" w14:textId="6D3E0B86" w:rsidR="001E1334" w:rsidRDefault="00FC169B" w:rsidP="001E1334">
            <w:pPr>
              <w:spacing w:line="360" w:lineRule="auto"/>
              <w:rPr>
                <w:noProof/>
              </w:rPr>
            </w:pPr>
            <w:r>
              <w:rPr>
                <w:noProof/>
              </w:rPr>
              <w:t>Não há protótipo</w:t>
            </w:r>
          </w:p>
        </w:tc>
        <w:tc>
          <w:tcPr>
            <w:tcW w:w="2871" w:type="dxa"/>
          </w:tcPr>
          <w:p w14:paraId="3196D18B" w14:textId="77777777" w:rsidR="009B7AC2" w:rsidRDefault="009B7AC2" w:rsidP="009B7AC2">
            <w:pPr>
              <w:keepNext/>
              <w:spacing w:line="360" w:lineRule="auto"/>
              <w:rPr>
                <w:noProof/>
              </w:rPr>
            </w:pPr>
          </w:p>
          <w:p w14:paraId="758CC990" w14:textId="4834EDE2" w:rsidR="001E1334" w:rsidRDefault="009B7AC2" w:rsidP="009B7AC2">
            <w:pPr>
              <w:keepNext/>
              <w:spacing w:line="360" w:lineRule="auto"/>
              <w:rPr>
                <w:noProof/>
              </w:rPr>
            </w:pPr>
            <w:r>
              <w:rPr>
                <w:noProof/>
              </w:rPr>
              <w:t>Não há casos de uso</w:t>
            </w:r>
          </w:p>
        </w:tc>
      </w:tr>
      <w:tr w:rsidR="001E1334" w14:paraId="2CC56350" w14:textId="77777777" w:rsidTr="001E1334">
        <w:tc>
          <w:tcPr>
            <w:tcW w:w="2972" w:type="dxa"/>
            <w:vAlign w:val="center"/>
          </w:tcPr>
          <w:p w14:paraId="39A67482" w14:textId="2B7FB28E"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[RF108]  </w:t>
            </w:r>
            <w:r w:rsidRPr="004A11CB">
              <w:rPr>
                <w:rFonts w:cs="Arial"/>
                <w:szCs w:val="24"/>
              </w:rPr>
              <w:t>Prover Botão de Criar pasta</w:t>
            </w:r>
          </w:p>
        </w:tc>
        <w:tc>
          <w:tcPr>
            <w:tcW w:w="3218" w:type="dxa"/>
            <w:vAlign w:val="center"/>
          </w:tcPr>
          <w:p w14:paraId="733A8FF1" w14:textId="2533E9FB" w:rsidR="001E1334" w:rsidRDefault="00FC169B" w:rsidP="001E1334">
            <w:pPr>
              <w:spacing w:line="360" w:lineRule="auto"/>
              <w:rPr>
                <w:noProof/>
              </w:rPr>
            </w:pPr>
            <w:r w:rsidRPr="00FC169B">
              <w:rPr>
                <w:noProof/>
              </w:rPr>
              <w:drawing>
                <wp:inline distT="0" distB="0" distL="0" distR="0" wp14:anchorId="53A414AE" wp14:editId="58BA3086">
                  <wp:extent cx="1906270" cy="314960"/>
                  <wp:effectExtent l="0" t="0" r="0" b="8890"/>
                  <wp:docPr id="1573859876" name="Imagem 157385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06270" cy="314960"/>
                          </a:xfrm>
                          <a:prstGeom prst="rect">
                            <a:avLst/>
                          </a:prstGeom>
                        </pic:spPr>
                      </pic:pic>
                    </a:graphicData>
                  </a:graphic>
                </wp:inline>
              </w:drawing>
            </w:r>
          </w:p>
        </w:tc>
        <w:tc>
          <w:tcPr>
            <w:tcW w:w="2871" w:type="dxa"/>
          </w:tcPr>
          <w:p w14:paraId="28B116D3" w14:textId="3DDF8ABB" w:rsidR="001E1334" w:rsidRDefault="009B7AC2" w:rsidP="001E1334">
            <w:pPr>
              <w:keepNext/>
              <w:rPr>
                <w:noProof/>
              </w:rPr>
            </w:pPr>
            <w:r w:rsidRPr="009B7AC2">
              <w:rPr>
                <w:noProof/>
              </w:rPr>
              <w:drawing>
                <wp:inline distT="0" distB="0" distL="0" distR="0" wp14:anchorId="43D9F496" wp14:editId="1B88F15E">
                  <wp:extent cx="1685925" cy="834390"/>
                  <wp:effectExtent l="0" t="0" r="9525" b="3810"/>
                  <wp:docPr id="6833955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95512" name=""/>
                          <pic:cNvPicPr/>
                        </pic:nvPicPr>
                        <pic:blipFill>
                          <a:blip r:embed="rId215"/>
                          <a:stretch>
                            <a:fillRect/>
                          </a:stretch>
                        </pic:blipFill>
                        <pic:spPr>
                          <a:xfrm>
                            <a:off x="0" y="0"/>
                            <a:ext cx="1685925" cy="834390"/>
                          </a:xfrm>
                          <a:prstGeom prst="rect">
                            <a:avLst/>
                          </a:prstGeom>
                        </pic:spPr>
                      </pic:pic>
                    </a:graphicData>
                  </a:graphic>
                </wp:inline>
              </w:drawing>
            </w:r>
          </w:p>
        </w:tc>
      </w:tr>
      <w:tr w:rsidR="001E1334" w14:paraId="65DDCD25" w14:textId="77777777" w:rsidTr="001E1334">
        <w:tc>
          <w:tcPr>
            <w:tcW w:w="2972" w:type="dxa"/>
            <w:vAlign w:val="center"/>
          </w:tcPr>
          <w:p w14:paraId="5E17D302" w14:textId="0913F3B7"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[RF109]  </w:t>
            </w:r>
            <w:r w:rsidRPr="004A11CB">
              <w:rPr>
                <w:rFonts w:cs="Arial"/>
                <w:szCs w:val="24"/>
              </w:rPr>
              <w:t>Prover Botão de Pasta</w:t>
            </w:r>
          </w:p>
        </w:tc>
        <w:tc>
          <w:tcPr>
            <w:tcW w:w="3218" w:type="dxa"/>
            <w:vAlign w:val="center"/>
          </w:tcPr>
          <w:p w14:paraId="491FAD4B" w14:textId="2500FD4C" w:rsidR="001E1334" w:rsidRDefault="00FC169B" w:rsidP="001E1334">
            <w:pPr>
              <w:spacing w:line="360" w:lineRule="auto"/>
              <w:rPr>
                <w:noProof/>
              </w:rPr>
            </w:pPr>
            <w:r w:rsidRPr="00FC169B">
              <w:rPr>
                <w:noProof/>
              </w:rPr>
              <w:drawing>
                <wp:inline distT="0" distB="0" distL="0" distR="0" wp14:anchorId="32021717" wp14:editId="153C95F7">
                  <wp:extent cx="1906270" cy="773430"/>
                  <wp:effectExtent l="0" t="0" r="0" b="7620"/>
                  <wp:docPr id="1573859879" name="Imagem 157385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906270" cy="773430"/>
                          </a:xfrm>
                          <a:prstGeom prst="rect">
                            <a:avLst/>
                          </a:prstGeom>
                        </pic:spPr>
                      </pic:pic>
                    </a:graphicData>
                  </a:graphic>
                </wp:inline>
              </w:drawing>
            </w:r>
          </w:p>
        </w:tc>
        <w:tc>
          <w:tcPr>
            <w:tcW w:w="2871" w:type="dxa"/>
          </w:tcPr>
          <w:p w14:paraId="5F47F062" w14:textId="17712194" w:rsidR="001E1334" w:rsidRDefault="009B7AC2" w:rsidP="001E1334">
            <w:pPr>
              <w:keepNext/>
              <w:rPr>
                <w:noProof/>
              </w:rPr>
            </w:pPr>
            <w:r w:rsidRPr="009B7AC2">
              <w:rPr>
                <w:noProof/>
              </w:rPr>
              <w:drawing>
                <wp:inline distT="0" distB="0" distL="0" distR="0" wp14:anchorId="6A21EA87" wp14:editId="322F2CFD">
                  <wp:extent cx="1685925" cy="683260"/>
                  <wp:effectExtent l="0" t="0" r="9525" b="2540"/>
                  <wp:docPr id="591893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93670" name=""/>
                          <pic:cNvPicPr/>
                        </pic:nvPicPr>
                        <pic:blipFill>
                          <a:blip r:embed="rId217"/>
                          <a:stretch>
                            <a:fillRect/>
                          </a:stretch>
                        </pic:blipFill>
                        <pic:spPr>
                          <a:xfrm>
                            <a:off x="0" y="0"/>
                            <a:ext cx="1685925" cy="683260"/>
                          </a:xfrm>
                          <a:prstGeom prst="rect">
                            <a:avLst/>
                          </a:prstGeom>
                        </pic:spPr>
                      </pic:pic>
                    </a:graphicData>
                  </a:graphic>
                </wp:inline>
              </w:drawing>
            </w:r>
          </w:p>
        </w:tc>
      </w:tr>
      <w:tr w:rsidR="001E1334" w14:paraId="43730DCD" w14:textId="77777777" w:rsidTr="001E1334">
        <w:tc>
          <w:tcPr>
            <w:tcW w:w="2972" w:type="dxa"/>
            <w:vAlign w:val="center"/>
          </w:tcPr>
          <w:p w14:paraId="1B2C5CE8" w14:textId="63AA8F4A"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[RF110]  </w:t>
            </w:r>
            <w:r w:rsidRPr="004A11CB">
              <w:rPr>
                <w:rFonts w:cs="Arial"/>
                <w:szCs w:val="24"/>
              </w:rPr>
              <w:t>Prover Tela de Fóru</w:t>
            </w:r>
            <w:r w:rsidR="009B7AC2">
              <w:rPr>
                <w:rFonts w:cs="Arial"/>
                <w:szCs w:val="24"/>
              </w:rPr>
              <w:t>m</w:t>
            </w:r>
          </w:p>
        </w:tc>
        <w:tc>
          <w:tcPr>
            <w:tcW w:w="3218" w:type="dxa"/>
            <w:vAlign w:val="center"/>
          </w:tcPr>
          <w:p w14:paraId="41ACD152" w14:textId="4E6F541B" w:rsidR="001E1334" w:rsidRDefault="00FC169B" w:rsidP="001E1334">
            <w:pPr>
              <w:spacing w:line="360" w:lineRule="auto"/>
              <w:rPr>
                <w:noProof/>
              </w:rPr>
            </w:pPr>
            <w:r>
              <w:rPr>
                <w:noProof/>
              </w:rPr>
              <w:drawing>
                <wp:inline distT="0" distB="0" distL="0" distR="0" wp14:anchorId="1FFA7890" wp14:editId="66EFE8B4">
                  <wp:extent cx="1906270" cy="1072515"/>
                  <wp:effectExtent l="0" t="0" r="0" b="0"/>
                  <wp:docPr id="1573859880" name="Imagem 1573859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06270" cy="1072515"/>
                          </a:xfrm>
                          <a:prstGeom prst="rect">
                            <a:avLst/>
                          </a:prstGeom>
                        </pic:spPr>
                      </pic:pic>
                    </a:graphicData>
                  </a:graphic>
                </wp:inline>
              </w:drawing>
            </w:r>
          </w:p>
        </w:tc>
        <w:tc>
          <w:tcPr>
            <w:tcW w:w="2871" w:type="dxa"/>
          </w:tcPr>
          <w:p w14:paraId="2722709F" w14:textId="77777777" w:rsidR="009B7AC2" w:rsidRDefault="009B7AC2" w:rsidP="009B7AC2">
            <w:pPr>
              <w:keepNext/>
              <w:spacing w:line="360" w:lineRule="auto"/>
              <w:rPr>
                <w:noProof/>
              </w:rPr>
            </w:pPr>
          </w:p>
          <w:p w14:paraId="1DE709E3" w14:textId="3D5CAB3F" w:rsidR="001E1334" w:rsidRDefault="009B7AC2" w:rsidP="009B7AC2">
            <w:pPr>
              <w:keepNext/>
              <w:spacing w:line="360" w:lineRule="auto"/>
              <w:rPr>
                <w:noProof/>
              </w:rPr>
            </w:pPr>
            <w:r w:rsidRPr="009B7AC2">
              <w:rPr>
                <w:noProof/>
              </w:rPr>
              <w:drawing>
                <wp:inline distT="0" distB="0" distL="0" distR="0" wp14:anchorId="5DD867D3" wp14:editId="5213FD44">
                  <wp:extent cx="1685925" cy="642620"/>
                  <wp:effectExtent l="0" t="0" r="9525" b="5080"/>
                  <wp:docPr id="1759619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19334" name=""/>
                          <pic:cNvPicPr/>
                        </pic:nvPicPr>
                        <pic:blipFill>
                          <a:blip r:embed="rId219"/>
                          <a:stretch>
                            <a:fillRect/>
                          </a:stretch>
                        </pic:blipFill>
                        <pic:spPr>
                          <a:xfrm>
                            <a:off x="0" y="0"/>
                            <a:ext cx="1685925" cy="642620"/>
                          </a:xfrm>
                          <a:prstGeom prst="rect">
                            <a:avLst/>
                          </a:prstGeom>
                        </pic:spPr>
                      </pic:pic>
                    </a:graphicData>
                  </a:graphic>
                </wp:inline>
              </w:drawing>
            </w:r>
          </w:p>
        </w:tc>
      </w:tr>
      <w:tr w:rsidR="001E1334" w14:paraId="210C2EA4" w14:textId="77777777" w:rsidTr="001E1334">
        <w:tc>
          <w:tcPr>
            <w:tcW w:w="2972" w:type="dxa"/>
            <w:vAlign w:val="center"/>
          </w:tcPr>
          <w:p w14:paraId="52036E9C" w14:textId="6B6607D7"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[RF111]  </w:t>
            </w:r>
            <w:r w:rsidRPr="004A11CB">
              <w:rPr>
                <w:rFonts w:cs="Arial"/>
                <w:szCs w:val="24"/>
              </w:rPr>
              <w:t>Prover área de fórum</w:t>
            </w:r>
          </w:p>
        </w:tc>
        <w:tc>
          <w:tcPr>
            <w:tcW w:w="3218" w:type="dxa"/>
            <w:vAlign w:val="center"/>
          </w:tcPr>
          <w:p w14:paraId="557F7243" w14:textId="037E5F00" w:rsidR="001E1334" w:rsidRDefault="00FC169B" w:rsidP="001E1334">
            <w:pPr>
              <w:spacing w:line="360" w:lineRule="auto"/>
              <w:rPr>
                <w:noProof/>
              </w:rPr>
            </w:pPr>
            <w:r w:rsidRPr="00FC169B">
              <w:rPr>
                <w:noProof/>
              </w:rPr>
              <w:drawing>
                <wp:inline distT="0" distB="0" distL="0" distR="0" wp14:anchorId="220F3E58" wp14:editId="3DD78A6A">
                  <wp:extent cx="1906270" cy="1101725"/>
                  <wp:effectExtent l="0" t="0" r="0" b="3175"/>
                  <wp:docPr id="1573859881" name="Imagem 157385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06270" cy="1101725"/>
                          </a:xfrm>
                          <a:prstGeom prst="rect">
                            <a:avLst/>
                          </a:prstGeom>
                        </pic:spPr>
                      </pic:pic>
                    </a:graphicData>
                  </a:graphic>
                </wp:inline>
              </w:drawing>
            </w:r>
          </w:p>
        </w:tc>
        <w:tc>
          <w:tcPr>
            <w:tcW w:w="2871" w:type="dxa"/>
          </w:tcPr>
          <w:p w14:paraId="38B07787" w14:textId="77777777" w:rsidR="009B7AC2" w:rsidRDefault="009B7AC2" w:rsidP="009B7AC2">
            <w:pPr>
              <w:keepNext/>
              <w:spacing w:line="360" w:lineRule="auto"/>
              <w:rPr>
                <w:noProof/>
              </w:rPr>
            </w:pPr>
          </w:p>
          <w:p w14:paraId="154F5F6A" w14:textId="03C5072A" w:rsidR="001E1334" w:rsidRDefault="009B7AC2" w:rsidP="009B7AC2">
            <w:pPr>
              <w:keepNext/>
              <w:spacing w:line="360" w:lineRule="auto"/>
              <w:rPr>
                <w:noProof/>
              </w:rPr>
            </w:pPr>
            <w:r w:rsidRPr="009B7AC2">
              <w:rPr>
                <w:noProof/>
              </w:rPr>
              <w:drawing>
                <wp:inline distT="0" distB="0" distL="0" distR="0" wp14:anchorId="2F9677DC" wp14:editId="3A810C63">
                  <wp:extent cx="1685925" cy="668655"/>
                  <wp:effectExtent l="0" t="0" r="9525" b="0"/>
                  <wp:docPr id="16688794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79498" name=""/>
                          <pic:cNvPicPr/>
                        </pic:nvPicPr>
                        <pic:blipFill>
                          <a:blip r:embed="rId221"/>
                          <a:stretch>
                            <a:fillRect/>
                          </a:stretch>
                        </pic:blipFill>
                        <pic:spPr>
                          <a:xfrm>
                            <a:off x="0" y="0"/>
                            <a:ext cx="1685925" cy="668655"/>
                          </a:xfrm>
                          <a:prstGeom prst="rect">
                            <a:avLst/>
                          </a:prstGeom>
                        </pic:spPr>
                      </pic:pic>
                    </a:graphicData>
                  </a:graphic>
                </wp:inline>
              </w:drawing>
            </w:r>
          </w:p>
        </w:tc>
      </w:tr>
      <w:tr w:rsidR="001E1334" w14:paraId="2550DC95" w14:textId="77777777" w:rsidTr="001E1334">
        <w:tc>
          <w:tcPr>
            <w:tcW w:w="2972" w:type="dxa"/>
            <w:vAlign w:val="center"/>
          </w:tcPr>
          <w:p w14:paraId="7E3FC5E5" w14:textId="2A2AF627"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lastRenderedPageBreak/>
              <w:t xml:space="preserve">[RF112]  </w:t>
            </w:r>
            <w:r w:rsidRPr="004A11CB">
              <w:rPr>
                <w:rFonts w:cs="Arial"/>
                <w:szCs w:val="24"/>
              </w:rPr>
              <w:t>Prover Barra de pesquisa de fórum</w:t>
            </w:r>
          </w:p>
        </w:tc>
        <w:tc>
          <w:tcPr>
            <w:tcW w:w="3218" w:type="dxa"/>
            <w:vAlign w:val="center"/>
          </w:tcPr>
          <w:p w14:paraId="31030C5F" w14:textId="6815F285" w:rsidR="001E1334" w:rsidRDefault="00FC169B" w:rsidP="001E1334">
            <w:pPr>
              <w:spacing w:line="360" w:lineRule="auto"/>
              <w:rPr>
                <w:noProof/>
              </w:rPr>
            </w:pPr>
            <w:r w:rsidRPr="00FC169B">
              <w:rPr>
                <w:noProof/>
              </w:rPr>
              <w:drawing>
                <wp:inline distT="0" distB="0" distL="0" distR="0" wp14:anchorId="2D05BB4C" wp14:editId="4FEF2A6D">
                  <wp:extent cx="1906270" cy="92710"/>
                  <wp:effectExtent l="0" t="0" r="0" b="2540"/>
                  <wp:docPr id="1573859882" name="Imagem 1573859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06270" cy="92710"/>
                          </a:xfrm>
                          <a:prstGeom prst="rect">
                            <a:avLst/>
                          </a:prstGeom>
                        </pic:spPr>
                      </pic:pic>
                    </a:graphicData>
                  </a:graphic>
                </wp:inline>
              </w:drawing>
            </w:r>
          </w:p>
        </w:tc>
        <w:tc>
          <w:tcPr>
            <w:tcW w:w="2871" w:type="dxa"/>
          </w:tcPr>
          <w:p w14:paraId="5CFE5D5F" w14:textId="00F060DC" w:rsidR="001E1334" w:rsidRDefault="009B7AC2" w:rsidP="001E1334">
            <w:pPr>
              <w:keepNext/>
              <w:rPr>
                <w:noProof/>
              </w:rPr>
            </w:pPr>
            <w:r w:rsidRPr="009B7AC2">
              <w:rPr>
                <w:noProof/>
              </w:rPr>
              <w:drawing>
                <wp:inline distT="0" distB="0" distL="0" distR="0" wp14:anchorId="20C0809C" wp14:editId="1412AC5B">
                  <wp:extent cx="1685925" cy="673100"/>
                  <wp:effectExtent l="0" t="0" r="9525" b="0"/>
                  <wp:docPr id="2039944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4454" name=""/>
                          <pic:cNvPicPr/>
                        </pic:nvPicPr>
                        <pic:blipFill>
                          <a:blip r:embed="rId223"/>
                          <a:stretch>
                            <a:fillRect/>
                          </a:stretch>
                        </pic:blipFill>
                        <pic:spPr>
                          <a:xfrm>
                            <a:off x="0" y="0"/>
                            <a:ext cx="1685925" cy="673100"/>
                          </a:xfrm>
                          <a:prstGeom prst="rect">
                            <a:avLst/>
                          </a:prstGeom>
                        </pic:spPr>
                      </pic:pic>
                    </a:graphicData>
                  </a:graphic>
                </wp:inline>
              </w:drawing>
            </w:r>
          </w:p>
        </w:tc>
      </w:tr>
      <w:tr w:rsidR="001E1334" w14:paraId="261BE16A" w14:textId="77777777" w:rsidTr="001E1334">
        <w:tc>
          <w:tcPr>
            <w:tcW w:w="2972" w:type="dxa"/>
            <w:vAlign w:val="center"/>
          </w:tcPr>
          <w:p w14:paraId="7DF43251" w14:textId="260C5B5A"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[RF113]  </w:t>
            </w:r>
            <w:r w:rsidRPr="004A11CB">
              <w:rPr>
                <w:rFonts w:cs="Arial"/>
                <w:szCs w:val="24"/>
              </w:rPr>
              <w:t>Funcionalidade de Filtrar fóruns</w:t>
            </w:r>
            <w:r w:rsidR="00FC169B">
              <w:rPr>
                <w:rFonts w:cs="Arial"/>
                <w:szCs w:val="24"/>
              </w:rPr>
              <w:t xml:space="preserve"> pelo botão de filtragem</w:t>
            </w:r>
          </w:p>
        </w:tc>
        <w:tc>
          <w:tcPr>
            <w:tcW w:w="3218" w:type="dxa"/>
            <w:vAlign w:val="center"/>
          </w:tcPr>
          <w:p w14:paraId="2937F595" w14:textId="3AC0304A" w:rsidR="001E1334" w:rsidRDefault="00FC169B" w:rsidP="001E1334">
            <w:pPr>
              <w:spacing w:line="360" w:lineRule="auto"/>
              <w:rPr>
                <w:noProof/>
              </w:rPr>
            </w:pPr>
            <w:r>
              <w:rPr>
                <w:noProof/>
              </w:rPr>
              <w:t>Não protótipado</w:t>
            </w:r>
          </w:p>
        </w:tc>
        <w:tc>
          <w:tcPr>
            <w:tcW w:w="2871" w:type="dxa"/>
          </w:tcPr>
          <w:p w14:paraId="62D525E6" w14:textId="71832435" w:rsidR="001E1334" w:rsidRDefault="009B7AC2" w:rsidP="001E1334">
            <w:pPr>
              <w:keepNext/>
              <w:rPr>
                <w:noProof/>
              </w:rPr>
            </w:pPr>
            <w:r w:rsidRPr="009B7AC2">
              <w:rPr>
                <w:noProof/>
              </w:rPr>
              <w:drawing>
                <wp:inline distT="0" distB="0" distL="0" distR="0" wp14:anchorId="4F10E875" wp14:editId="56B2BD39">
                  <wp:extent cx="1685925" cy="768985"/>
                  <wp:effectExtent l="0" t="0" r="9525" b="0"/>
                  <wp:docPr id="595357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57725" name=""/>
                          <pic:cNvPicPr/>
                        </pic:nvPicPr>
                        <pic:blipFill>
                          <a:blip r:embed="rId224"/>
                          <a:stretch>
                            <a:fillRect/>
                          </a:stretch>
                        </pic:blipFill>
                        <pic:spPr>
                          <a:xfrm>
                            <a:off x="0" y="0"/>
                            <a:ext cx="1685925" cy="768985"/>
                          </a:xfrm>
                          <a:prstGeom prst="rect">
                            <a:avLst/>
                          </a:prstGeom>
                        </pic:spPr>
                      </pic:pic>
                    </a:graphicData>
                  </a:graphic>
                </wp:inline>
              </w:drawing>
            </w:r>
          </w:p>
        </w:tc>
      </w:tr>
      <w:tr w:rsidR="001E1334" w14:paraId="381AA996" w14:textId="77777777" w:rsidTr="001E1334">
        <w:tc>
          <w:tcPr>
            <w:tcW w:w="2972" w:type="dxa"/>
            <w:vAlign w:val="center"/>
          </w:tcPr>
          <w:p w14:paraId="7882D40D" w14:textId="5D510F27" w:rsidR="001E1334" w:rsidRPr="00FC169B" w:rsidRDefault="001E1334" w:rsidP="001E1334">
            <w:pPr>
              <w:spacing w:line="360" w:lineRule="auto"/>
              <w:rPr>
                <w:rFonts w:cs="Arial"/>
                <w:szCs w:val="24"/>
              </w:rPr>
            </w:pPr>
            <w:r w:rsidRPr="00FC169B">
              <w:rPr>
                <w:rFonts w:cs="Arial"/>
                <w:szCs w:val="24"/>
              </w:rPr>
              <w:t>[RF114</w:t>
            </w:r>
            <w:r w:rsidR="00FC169B" w:rsidRPr="00FC169B">
              <w:rPr>
                <w:rFonts w:cs="Arial"/>
                <w:szCs w:val="24"/>
              </w:rPr>
              <w:t>] Prover botão de filtrar comentários de fóruns</w:t>
            </w:r>
          </w:p>
        </w:tc>
        <w:tc>
          <w:tcPr>
            <w:tcW w:w="3218" w:type="dxa"/>
            <w:vAlign w:val="center"/>
          </w:tcPr>
          <w:p w14:paraId="07DDDE66" w14:textId="4313B3B8" w:rsidR="001E1334" w:rsidRDefault="00FC169B" w:rsidP="001E1334">
            <w:pPr>
              <w:spacing w:line="360" w:lineRule="auto"/>
              <w:rPr>
                <w:noProof/>
              </w:rPr>
            </w:pPr>
            <w:r>
              <w:rPr>
                <w:noProof/>
              </w:rPr>
              <w:t>Não protótipado</w:t>
            </w:r>
          </w:p>
        </w:tc>
        <w:tc>
          <w:tcPr>
            <w:tcW w:w="2871" w:type="dxa"/>
          </w:tcPr>
          <w:p w14:paraId="65A9A48D" w14:textId="10A50974" w:rsidR="001E1334" w:rsidRPr="009B7AC2" w:rsidRDefault="009B7AC2" w:rsidP="001E1334">
            <w:pPr>
              <w:keepNext/>
            </w:pPr>
            <w:r w:rsidRPr="009B7AC2">
              <w:rPr>
                <w:noProof/>
              </w:rPr>
              <w:drawing>
                <wp:inline distT="0" distB="0" distL="0" distR="0" wp14:anchorId="26684E7B" wp14:editId="0A978606">
                  <wp:extent cx="1685925" cy="675640"/>
                  <wp:effectExtent l="0" t="0" r="9525" b="0"/>
                  <wp:docPr id="14197676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67683" name=""/>
                          <pic:cNvPicPr/>
                        </pic:nvPicPr>
                        <pic:blipFill>
                          <a:blip r:embed="rId225"/>
                          <a:stretch>
                            <a:fillRect/>
                          </a:stretch>
                        </pic:blipFill>
                        <pic:spPr>
                          <a:xfrm>
                            <a:off x="0" y="0"/>
                            <a:ext cx="1685925" cy="675640"/>
                          </a:xfrm>
                          <a:prstGeom prst="rect">
                            <a:avLst/>
                          </a:prstGeom>
                        </pic:spPr>
                      </pic:pic>
                    </a:graphicData>
                  </a:graphic>
                </wp:inline>
              </w:drawing>
            </w:r>
          </w:p>
        </w:tc>
      </w:tr>
      <w:tr w:rsidR="001E1334" w14:paraId="76E4E97E" w14:textId="77777777" w:rsidTr="001E1334">
        <w:tc>
          <w:tcPr>
            <w:tcW w:w="2972" w:type="dxa"/>
            <w:vAlign w:val="center"/>
          </w:tcPr>
          <w:p w14:paraId="03F607B1" w14:textId="5B4C7605"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[RF115</w:t>
            </w:r>
            <w:r w:rsidR="00FC169B" w:rsidRPr="004A11CB">
              <w:rPr>
                <w:rFonts w:eastAsia="Times New Roman" w:cs="Arial"/>
                <w:color w:val="000000"/>
                <w:szCs w:val="24"/>
              </w:rPr>
              <w:t>] Prover</w:t>
            </w:r>
            <w:r w:rsidRPr="004A11CB">
              <w:rPr>
                <w:rFonts w:cs="Arial"/>
                <w:szCs w:val="24"/>
              </w:rPr>
              <w:t xml:space="preserve"> </w:t>
            </w:r>
            <w:r w:rsidR="00FC169B">
              <w:rPr>
                <w:rFonts w:cs="Arial"/>
                <w:szCs w:val="24"/>
              </w:rPr>
              <w:t xml:space="preserve">Funcionalidade </w:t>
            </w:r>
            <w:r w:rsidRPr="004A11CB">
              <w:rPr>
                <w:rFonts w:cs="Arial"/>
                <w:szCs w:val="24"/>
              </w:rPr>
              <w:t xml:space="preserve">de </w:t>
            </w:r>
            <w:r w:rsidR="00FC169B">
              <w:rPr>
                <w:rFonts w:cs="Arial"/>
                <w:szCs w:val="24"/>
              </w:rPr>
              <w:t xml:space="preserve">filtrar </w:t>
            </w:r>
            <w:r w:rsidRPr="004A11CB">
              <w:rPr>
                <w:rFonts w:cs="Arial"/>
                <w:szCs w:val="24"/>
              </w:rPr>
              <w:t>fóruns</w:t>
            </w:r>
            <w:r w:rsidR="00FC169B">
              <w:rPr>
                <w:rFonts w:cs="Arial"/>
                <w:szCs w:val="24"/>
              </w:rPr>
              <w:t xml:space="preserve"> de acordo com a barra de pesquisa</w:t>
            </w:r>
          </w:p>
        </w:tc>
        <w:tc>
          <w:tcPr>
            <w:tcW w:w="3218" w:type="dxa"/>
            <w:vAlign w:val="center"/>
          </w:tcPr>
          <w:p w14:paraId="44E044D3" w14:textId="516CF91A" w:rsidR="001E1334" w:rsidRDefault="00FC169B" w:rsidP="001E1334">
            <w:pPr>
              <w:spacing w:line="360" w:lineRule="auto"/>
              <w:rPr>
                <w:noProof/>
              </w:rPr>
            </w:pPr>
            <w:r>
              <w:rPr>
                <w:noProof/>
              </w:rPr>
              <w:t>Não há protótipo</w:t>
            </w:r>
          </w:p>
        </w:tc>
        <w:tc>
          <w:tcPr>
            <w:tcW w:w="2871" w:type="dxa"/>
          </w:tcPr>
          <w:p w14:paraId="0B213EBC" w14:textId="77777777" w:rsidR="009B7AC2" w:rsidRDefault="009B7AC2" w:rsidP="009B7AC2">
            <w:pPr>
              <w:keepNext/>
              <w:spacing w:line="276" w:lineRule="auto"/>
              <w:rPr>
                <w:noProof/>
              </w:rPr>
            </w:pPr>
          </w:p>
          <w:p w14:paraId="6ABD2FF0" w14:textId="510A1700" w:rsidR="001E1334" w:rsidRDefault="009B7AC2" w:rsidP="009B7AC2">
            <w:pPr>
              <w:keepNext/>
              <w:spacing w:line="276" w:lineRule="auto"/>
              <w:rPr>
                <w:noProof/>
              </w:rPr>
            </w:pPr>
            <w:r w:rsidRPr="009B7AC2">
              <w:rPr>
                <w:noProof/>
              </w:rPr>
              <w:drawing>
                <wp:inline distT="0" distB="0" distL="0" distR="0" wp14:anchorId="5346CD23" wp14:editId="5E389D04">
                  <wp:extent cx="1685925" cy="768985"/>
                  <wp:effectExtent l="0" t="0" r="9525" b="0"/>
                  <wp:docPr id="1762182536" name="Imagem 176218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57725" name=""/>
                          <pic:cNvPicPr/>
                        </pic:nvPicPr>
                        <pic:blipFill>
                          <a:blip r:embed="rId224"/>
                          <a:stretch>
                            <a:fillRect/>
                          </a:stretch>
                        </pic:blipFill>
                        <pic:spPr>
                          <a:xfrm>
                            <a:off x="0" y="0"/>
                            <a:ext cx="1685925" cy="768985"/>
                          </a:xfrm>
                          <a:prstGeom prst="rect">
                            <a:avLst/>
                          </a:prstGeom>
                        </pic:spPr>
                      </pic:pic>
                    </a:graphicData>
                  </a:graphic>
                </wp:inline>
              </w:drawing>
            </w:r>
          </w:p>
        </w:tc>
      </w:tr>
      <w:tr w:rsidR="001E1334" w14:paraId="01B3780D" w14:textId="77777777" w:rsidTr="001E1334">
        <w:tc>
          <w:tcPr>
            <w:tcW w:w="2972" w:type="dxa"/>
            <w:vAlign w:val="center"/>
          </w:tcPr>
          <w:p w14:paraId="6CA19F92" w14:textId="190C15A5"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[RF116</w:t>
            </w:r>
            <w:r w:rsidR="00FC169B" w:rsidRPr="004A11CB">
              <w:rPr>
                <w:rFonts w:eastAsia="Times New Roman" w:cs="Arial"/>
                <w:color w:val="000000"/>
                <w:szCs w:val="24"/>
              </w:rPr>
              <w:t>] Prover</w:t>
            </w:r>
            <w:r w:rsidRPr="004A11CB">
              <w:rPr>
                <w:rFonts w:cs="Arial"/>
                <w:szCs w:val="24"/>
              </w:rPr>
              <w:t xml:space="preserve"> Funcionalidade de carregar as Classes do usuário</w:t>
            </w:r>
          </w:p>
        </w:tc>
        <w:tc>
          <w:tcPr>
            <w:tcW w:w="3218" w:type="dxa"/>
            <w:vAlign w:val="center"/>
          </w:tcPr>
          <w:p w14:paraId="61683C2B" w14:textId="708869B2" w:rsidR="001E1334" w:rsidRDefault="00FC169B" w:rsidP="001E1334">
            <w:pPr>
              <w:spacing w:line="360" w:lineRule="auto"/>
              <w:rPr>
                <w:noProof/>
              </w:rPr>
            </w:pPr>
            <w:r>
              <w:rPr>
                <w:noProof/>
              </w:rPr>
              <w:t>Não há protótipo</w:t>
            </w:r>
          </w:p>
        </w:tc>
        <w:tc>
          <w:tcPr>
            <w:tcW w:w="2871" w:type="dxa"/>
          </w:tcPr>
          <w:p w14:paraId="7AAACD35" w14:textId="77777777" w:rsidR="009B7AC2" w:rsidRDefault="009B7AC2" w:rsidP="009B7AC2">
            <w:pPr>
              <w:keepNext/>
              <w:spacing w:line="360" w:lineRule="auto"/>
              <w:rPr>
                <w:noProof/>
              </w:rPr>
            </w:pPr>
          </w:p>
          <w:p w14:paraId="76D9197B" w14:textId="4645B12C" w:rsidR="001E1334" w:rsidRDefault="009B7AC2" w:rsidP="009B7AC2">
            <w:pPr>
              <w:keepNext/>
              <w:spacing w:line="360" w:lineRule="auto"/>
              <w:rPr>
                <w:noProof/>
              </w:rPr>
            </w:pPr>
            <w:r w:rsidRPr="009B7AC2">
              <w:rPr>
                <w:noProof/>
              </w:rPr>
              <w:drawing>
                <wp:inline distT="0" distB="0" distL="0" distR="0" wp14:anchorId="4598F730" wp14:editId="184FBE56">
                  <wp:extent cx="1685925" cy="624205"/>
                  <wp:effectExtent l="0" t="0" r="9525" b="4445"/>
                  <wp:docPr id="17488819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81983" name=""/>
                          <pic:cNvPicPr/>
                        </pic:nvPicPr>
                        <pic:blipFill>
                          <a:blip r:embed="rId226"/>
                          <a:stretch>
                            <a:fillRect/>
                          </a:stretch>
                        </pic:blipFill>
                        <pic:spPr>
                          <a:xfrm>
                            <a:off x="0" y="0"/>
                            <a:ext cx="1685925" cy="624205"/>
                          </a:xfrm>
                          <a:prstGeom prst="rect">
                            <a:avLst/>
                          </a:prstGeom>
                        </pic:spPr>
                      </pic:pic>
                    </a:graphicData>
                  </a:graphic>
                </wp:inline>
              </w:drawing>
            </w:r>
          </w:p>
        </w:tc>
      </w:tr>
      <w:tr w:rsidR="001E1334" w14:paraId="755D994C" w14:textId="77777777" w:rsidTr="001E1334">
        <w:tc>
          <w:tcPr>
            <w:tcW w:w="2972" w:type="dxa"/>
            <w:vAlign w:val="center"/>
          </w:tcPr>
          <w:p w14:paraId="3D1B05F2" w14:textId="73E0565D"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[RF117] </w:t>
            </w:r>
            <w:r w:rsidRPr="004A11CB">
              <w:rPr>
                <w:rFonts w:cs="Arial"/>
                <w:szCs w:val="24"/>
              </w:rPr>
              <w:t>Prover funcionalidade de carregar os fóruns</w:t>
            </w:r>
          </w:p>
        </w:tc>
        <w:tc>
          <w:tcPr>
            <w:tcW w:w="3218" w:type="dxa"/>
            <w:vAlign w:val="center"/>
          </w:tcPr>
          <w:p w14:paraId="6FC10211" w14:textId="398EE107" w:rsidR="001E1334" w:rsidRDefault="00FC169B" w:rsidP="001E1334">
            <w:pPr>
              <w:spacing w:line="360" w:lineRule="auto"/>
              <w:rPr>
                <w:noProof/>
              </w:rPr>
            </w:pPr>
            <w:r>
              <w:rPr>
                <w:noProof/>
              </w:rPr>
              <w:t>Não há protótipo</w:t>
            </w:r>
          </w:p>
        </w:tc>
        <w:tc>
          <w:tcPr>
            <w:tcW w:w="2871" w:type="dxa"/>
          </w:tcPr>
          <w:p w14:paraId="5A792A6E" w14:textId="2A5AE8B8" w:rsidR="001E1334" w:rsidRDefault="009B7AC2" w:rsidP="001E1334">
            <w:pPr>
              <w:keepNext/>
              <w:rPr>
                <w:noProof/>
              </w:rPr>
            </w:pPr>
            <w:r w:rsidRPr="009B7AC2">
              <w:rPr>
                <w:noProof/>
              </w:rPr>
              <w:drawing>
                <wp:inline distT="0" distB="0" distL="0" distR="0" wp14:anchorId="7C9EB55B" wp14:editId="6FA04E14">
                  <wp:extent cx="1685925" cy="699770"/>
                  <wp:effectExtent l="0" t="0" r="9525" b="5080"/>
                  <wp:docPr id="12588948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94812" name=""/>
                          <pic:cNvPicPr/>
                        </pic:nvPicPr>
                        <pic:blipFill>
                          <a:blip r:embed="rId227"/>
                          <a:stretch>
                            <a:fillRect/>
                          </a:stretch>
                        </pic:blipFill>
                        <pic:spPr>
                          <a:xfrm>
                            <a:off x="0" y="0"/>
                            <a:ext cx="1685925" cy="699770"/>
                          </a:xfrm>
                          <a:prstGeom prst="rect">
                            <a:avLst/>
                          </a:prstGeom>
                        </pic:spPr>
                      </pic:pic>
                    </a:graphicData>
                  </a:graphic>
                </wp:inline>
              </w:drawing>
            </w:r>
          </w:p>
        </w:tc>
      </w:tr>
      <w:tr w:rsidR="001E1334" w14:paraId="3ABC64F2" w14:textId="77777777" w:rsidTr="001E1334">
        <w:tc>
          <w:tcPr>
            <w:tcW w:w="2972" w:type="dxa"/>
            <w:vAlign w:val="center"/>
          </w:tcPr>
          <w:p w14:paraId="6E3BF0DF" w14:textId="37E916BA"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[RF118] </w:t>
            </w:r>
            <w:r w:rsidRPr="004A11CB">
              <w:rPr>
                <w:rFonts w:cs="Arial"/>
                <w:szCs w:val="24"/>
              </w:rPr>
              <w:t>Prover Funcionalidade de carregar Post</w:t>
            </w:r>
          </w:p>
        </w:tc>
        <w:tc>
          <w:tcPr>
            <w:tcW w:w="3218" w:type="dxa"/>
            <w:vAlign w:val="center"/>
          </w:tcPr>
          <w:p w14:paraId="39EE575B" w14:textId="49A0FBE6" w:rsidR="001E1334" w:rsidRDefault="00FC169B" w:rsidP="001E1334">
            <w:pPr>
              <w:spacing w:line="360" w:lineRule="auto"/>
              <w:rPr>
                <w:noProof/>
              </w:rPr>
            </w:pPr>
            <w:r>
              <w:rPr>
                <w:noProof/>
              </w:rPr>
              <w:t>Não há protótipo</w:t>
            </w:r>
          </w:p>
        </w:tc>
        <w:tc>
          <w:tcPr>
            <w:tcW w:w="2871" w:type="dxa"/>
          </w:tcPr>
          <w:p w14:paraId="079A04F2" w14:textId="342F94B4" w:rsidR="001E1334" w:rsidRDefault="009B7AC2" w:rsidP="001E1334">
            <w:pPr>
              <w:keepNext/>
              <w:rPr>
                <w:noProof/>
              </w:rPr>
            </w:pPr>
            <w:r w:rsidRPr="009B7AC2">
              <w:rPr>
                <w:noProof/>
              </w:rPr>
              <w:drawing>
                <wp:inline distT="0" distB="0" distL="0" distR="0" wp14:anchorId="2068907D" wp14:editId="667BCFBE">
                  <wp:extent cx="1685925" cy="660400"/>
                  <wp:effectExtent l="0" t="0" r="9525" b="6350"/>
                  <wp:docPr id="1740183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8303" name=""/>
                          <pic:cNvPicPr/>
                        </pic:nvPicPr>
                        <pic:blipFill>
                          <a:blip r:embed="rId228"/>
                          <a:stretch>
                            <a:fillRect/>
                          </a:stretch>
                        </pic:blipFill>
                        <pic:spPr>
                          <a:xfrm>
                            <a:off x="0" y="0"/>
                            <a:ext cx="1685925" cy="660400"/>
                          </a:xfrm>
                          <a:prstGeom prst="rect">
                            <a:avLst/>
                          </a:prstGeom>
                        </pic:spPr>
                      </pic:pic>
                    </a:graphicData>
                  </a:graphic>
                </wp:inline>
              </w:drawing>
            </w:r>
          </w:p>
        </w:tc>
      </w:tr>
      <w:tr w:rsidR="001E1334" w14:paraId="61FB5C52" w14:textId="77777777" w:rsidTr="001E1334">
        <w:tc>
          <w:tcPr>
            <w:tcW w:w="2972" w:type="dxa"/>
            <w:vAlign w:val="center"/>
          </w:tcPr>
          <w:p w14:paraId="217637BB" w14:textId="68FA3E92"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[RF119] </w:t>
            </w:r>
            <w:r w:rsidRPr="004A11CB">
              <w:rPr>
                <w:rFonts w:cs="Arial"/>
                <w:szCs w:val="24"/>
              </w:rPr>
              <w:t>Prover Formulário de criar Classe</w:t>
            </w:r>
          </w:p>
        </w:tc>
        <w:tc>
          <w:tcPr>
            <w:tcW w:w="3218" w:type="dxa"/>
            <w:vAlign w:val="center"/>
          </w:tcPr>
          <w:p w14:paraId="1BB57BB4" w14:textId="43157F04" w:rsidR="001E1334" w:rsidRDefault="00FC169B" w:rsidP="001E1334">
            <w:pPr>
              <w:spacing w:line="360" w:lineRule="auto"/>
              <w:rPr>
                <w:noProof/>
              </w:rPr>
            </w:pPr>
            <w:r>
              <w:rPr>
                <w:noProof/>
              </w:rPr>
              <w:t>Não há protótipo</w:t>
            </w:r>
          </w:p>
        </w:tc>
        <w:tc>
          <w:tcPr>
            <w:tcW w:w="2871" w:type="dxa"/>
          </w:tcPr>
          <w:p w14:paraId="1C57739F" w14:textId="67774B63" w:rsidR="001E1334" w:rsidRDefault="009B7AC2" w:rsidP="001E1334">
            <w:pPr>
              <w:keepNext/>
              <w:rPr>
                <w:noProof/>
              </w:rPr>
            </w:pPr>
            <w:r w:rsidRPr="009B7AC2">
              <w:rPr>
                <w:noProof/>
              </w:rPr>
              <w:drawing>
                <wp:inline distT="0" distB="0" distL="0" distR="0" wp14:anchorId="6694097A" wp14:editId="583C7877">
                  <wp:extent cx="1685925" cy="803275"/>
                  <wp:effectExtent l="0" t="0" r="9525" b="0"/>
                  <wp:docPr id="12752006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00625" name=""/>
                          <pic:cNvPicPr/>
                        </pic:nvPicPr>
                        <pic:blipFill>
                          <a:blip r:embed="rId229"/>
                          <a:stretch>
                            <a:fillRect/>
                          </a:stretch>
                        </pic:blipFill>
                        <pic:spPr>
                          <a:xfrm>
                            <a:off x="0" y="0"/>
                            <a:ext cx="1685925" cy="803275"/>
                          </a:xfrm>
                          <a:prstGeom prst="rect">
                            <a:avLst/>
                          </a:prstGeom>
                        </pic:spPr>
                      </pic:pic>
                    </a:graphicData>
                  </a:graphic>
                </wp:inline>
              </w:drawing>
            </w:r>
          </w:p>
        </w:tc>
      </w:tr>
      <w:tr w:rsidR="001E1334" w14:paraId="0ACA156F" w14:textId="77777777" w:rsidTr="001E1334">
        <w:tc>
          <w:tcPr>
            <w:tcW w:w="2972" w:type="dxa"/>
            <w:vAlign w:val="center"/>
          </w:tcPr>
          <w:p w14:paraId="504E55AC" w14:textId="05A4F036"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[RF120] </w:t>
            </w:r>
            <w:r w:rsidRPr="004A11CB">
              <w:rPr>
                <w:rFonts w:cs="Arial"/>
                <w:szCs w:val="24"/>
              </w:rPr>
              <w:t>Pegar os dados fornecidos no formulário de criar Classe</w:t>
            </w:r>
          </w:p>
        </w:tc>
        <w:tc>
          <w:tcPr>
            <w:tcW w:w="3218" w:type="dxa"/>
            <w:vAlign w:val="center"/>
          </w:tcPr>
          <w:p w14:paraId="046A7911" w14:textId="4033AA17" w:rsidR="001E1334" w:rsidRDefault="00FC169B" w:rsidP="001E1334">
            <w:pPr>
              <w:spacing w:line="360" w:lineRule="auto"/>
              <w:rPr>
                <w:noProof/>
              </w:rPr>
            </w:pPr>
            <w:r>
              <w:rPr>
                <w:noProof/>
              </w:rPr>
              <w:t>Não há protótipo</w:t>
            </w:r>
          </w:p>
        </w:tc>
        <w:tc>
          <w:tcPr>
            <w:tcW w:w="2871" w:type="dxa"/>
          </w:tcPr>
          <w:p w14:paraId="073CA4DF" w14:textId="77777777" w:rsidR="009B7AC2" w:rsidRDefault="009B7AC2" w:rsidP="009B7AC2">
            <w:pPr>
              <w:keepNext/>
              <w:spacing w:line="360" w:lineRule="auto"/>
              <w:rPr>
                <w:noProof/>
              </w:rPr>
            </w:pPr>
          </w:p>
          <w:p w14:paraId="03B3261F" w14:textId="36521D59" w:rsidR="001E1334" w:rsidRDefault="009B7AC2" w:rsidP="009B7AC2">
            <w:pPr>
              <w:keepNext/>
              <w:spacing w:line="360" w:lineRule="auto"/>
              <w:rPr>
                <w:noProof/>
              </w:rPr>
            </w:pPr>
            <w:r>
              <w:rPr>
                <w:noProof/>
              </w:rPr>
              <w:t>Não há casos de uso</w:t>
            </w:r>
          </w:p>
        </w:tc>
      </w:tr>
      <w:tr w:rsidR="001E1334" w14:paraId="683544EF" w14:textId="77777777" w:rsidTr="001E1334">
        <w:tc>
          <w:tcPr>
            <w:tcW w:w="2972" w:type="dxa"/>
            <w:vAlign w:val="center"/>
          </w:tcPr>
          <w:p w14:paraId="2581FD06" w14:textId="4B2A7D52"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[RF121]</w:t>
            </w:r>
            <w:r w:rsidR="009B7AC2">
              <w:rPr>
                <w:rFonts w:eastAsia="Times New Roman" w:cs="Arial"/>
                <w:color w:val="000000"/>
                <w:szCs w:val="24"/>
              </w:rPr>
              <w:t xml:space="preserve"> </w:t>
            </w:r>
            <w:r w:rsidRPr="004A11CB">
              <w:rPr>
                <w:rFonts w:cs="Arial"/>
                <w:szCs w:val="24"/>
              </w:rPr>
              <w:t>Prover botão de filtragem das classes</w:t>
            </w:r>
          </w:p>
        </w:tc>
        <w:tc>
          <w:tcPr>
            <w:tcW w:w="3218" w:type="dxa"/>
            <w:vAlign w:val="center"/>
          </w:tcPr>
          <w:p w14:paraId="26BE3DFE" w14:textId="2065A667" w:rsidR="001E1334" w:rsidRDefault="00FC169B" w:rsidP="001E1334">
            <w:pPr>
              <w:spacing w:line="360" w:lineRule="auto"/>
              <w:rPr>
                <w:noProof/>
              </w:rPr>
            </w:pPr>
            <w:r w:rsidRPr="00FC169B">
              <w:rPr>
                <w:noProof/>
              </w:rPr>
              <w:drawing>
                <wp:inline distT="0" distB="0" distL="0" distR="0" wp14:anchorId="76AD8306" wp14:editId="79887390">
                  <wp:extent cx="562053" cy="400106"/>
                  <wp:effectExtent l="0" t="0" r="0" b="0"/>
                  <wp:docPr id="1573859883" name="Imagem 157385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2053" cy="400106"/>
                          </a:xfrm>
                          <a:prstGeom prst="rect">
                            <a:avLst/>
                          </a:prstGeom>
                        </pic:spPr>
                      </pic:pic>
                    </a:graphicData>
                  </a:graphic>
                </wp:inline>
              </w:drawing>
            </w:r>
          </w:p>
        </w:tc>
        <w:tc>
          <w:tcPr>
            <w:tcW w:w="2871" w:type="dxa"/>
          </w:tcPr>
          <w:p w14:paraId="6B5CF524" w14:textId="70ED6A52" w:rsidR="001E1334" w:rsidRDefault="009B7AC2" w:rsidP="001E1334">
            <w:pPr>
              <w:keepNext/>
              <w:rPr>
                <w:noProof/>
              </w:rPr>
            </w:pPr>
            <w:r w:rsidRPr="009B7AC2">
              <w:rPr>
                <w:noProof/>
              </w:rPr>
              <w:drawing>
                <wp:inline distT="0" distB="0" distL="0" distR="0" wp14:anchorId="5F14C938" wp14:editId="3B7845E1">
                  <wp:extent cx="1685925" cy="765810"/>
                  <wp:effectExtent l="0" t="0" r="9525" b="0"/>
                  <wp:docPr id="19057641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64177" name=""/>
                          <pic:cNvPicPr/>
                        </pic:nvPicPr>
                        <pic:blipFill>
                          <a:blip r:embed="rId231"/>
                          <a:stretch>
                            <a:fillRect/>
                          </a:stretch>
                        </pic:blipFill>
                        <pic:spPr>
                          <a:xfrm>
                            <a:off x="0" y="0"/>
                            <a:ext cx="1685925" cy="765810"/>
                          </a:xfrm>
                          <a:prstGeom prst="rect">
                            <a:avLst/>
                          </a:prstGeom>
                        </pic:spPr>
                      </pic:pic>
                    </a:graphicData>
                  </a:graphic>
                </wp:inline>
              </w:drawing>
            </w:r>
          </w:p>
        </w:tc>
      </w:tr>
      <w:tr w:rsidR="001E1334" w14:paraId="20D67796" w14:textId="77777777" w:rsidTr="001E1334">
        <w:tc>
          <w:tcPr>
            <w:tcW w:w="2972" w:type="dxa"/>
            <w:vAlign w:val="center"/>
          </w:tcPr>
          <w:p w14:paraId="5D47065B" w14:textId="38167E64"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lastRenderedPageBreak/>
              <w:t xml:space="preserve">[RF122] </w:t>
            </w:r>
            <w:r w:rsidRPr="004A11CB">
              <w:rPr>
                <w:rFonts w:cs="Arial"/>
                <w:szCs w:val="24"/>
              </w:rPr>
              <w:t>Prover botão de redirecionamento para a página de Fóruns</w:t>
            </w:r>
          </w:p>
        </w:tc>
        <w:tc>
          <w:tcPr>
            <w:tcW w:w="3218" w:type="dxa"/>
            <w:vAlign w:val="center"/>
          </w:tcPr>
          <w:p w14:paraId="0998BD86" w14:textId="722BBE0D" w:rsidR="001E1334" w:rsidRDefault="00FC169B" w:rsidP="001E1334">
            <w:pPr>
              <w:spacing w:line="360" w:lineRule="auto"/>
              <w:rPr>
                <w:noProof/>
              </w:rPr>
            </w:pPr>
            <w:r w:rsidRPr="00FC169B">
              <w:rPr>
                <w:noProof/>
              </w:rPr>
              <w:drawing>
                <wp:inline distT="0" distB="0" distL="0" distR="0" wp14:anchorId="1326E453" wp14:editId="5611F155">
                  <wp:extent cx="752580" cy="419158"/>
                  <wp:effectExtent l="0" t="0" r="9525" b="0"/>
                  <wp:docPr id="1573859884" name="Imagem 157385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52580" cy="419158"/>
                          </a:xfrm>
                          <a:prstGeom prst="rect">
                            <a:avLst/>
                          </a:prstGeom>
                        </pic:spPr>
                      </pic:pic>
                    </a:graphicData>
                  </a:graphic>
                </wp:inline>
              </w:drawing>
            </w:r>
          </w:p>
        </w:tc>
        <w:tc>
          <w:tcPr>
            <w:tcW w:w="2871" w:type="dxa"/>
          </w:tcPr>
          <w:p w14:paraId="43AB61DF" w14:textId="6E89A31B" w:rsidR="001E1334" w:rsidRDefault="009B7AC2" w:rsidP="001E1334">
            <w:pPr>
              <w:keepNext/>
              <w:rPr>
                <w:noProof/>
              </w:rPr>
            </w:pPr>
            <w:r w:rsidRPr="009B7AC2">
              <w:rPr>
                <w:noProof/>
              </w:rPr>
              <w:drawing>
                <wp:inline distT="0" distB="0" distL="0" distR="0" wp14:anchorId="31433D3E" wp14:editId="7B9145DE">
                  <wp:extent cx="1685925" cy="626745"/>
                  <wp:effectExtent l="0" t="0" r="9525" b="1905"/>
                  <wp:docPr id="13946807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80772" name=""/>
                          <pic:cNvPicPr/>
                        </pic:nvPicPr>
                        <pic:blipFill>
                          <a:blip r:embed="rId233"/>
                          <a:stretch>
                            <a:fillRect/>
                          </a:stretch>
                        </pic:blipFill>
                        <pic:spPr>
                          <a:xfrm>
                            <a:off x="0" y="0"/>
                            <a:ext cx="1685925" cy="626745"/>
                          </a:xfrm>
                          <a:prstGeom prst="rect">
                            <a:avLst/>
                          </a:prstGeom>
                        </pic:spPr>
                      </pic:pic>
                    </a:graphicData>
                  </a:graphic>
                </wp:inline>
              </w:drawing>
            </w:r>
          </w:p>
        </w:tc>
      </w:tr>
      <w:tr w:rsidR="001E1334" w14:paraId="551C434D" w14:textId="77777777" w:rsidTr="001E1334">
        <w:tc>
          <w:tcPr>
            <w:tcW w:w="2972" w:type="dxa"/>
            <w:vAlign w:val="center"/>
          </w:tcPr>
          <w:p w14:paraId="7A6E015F" w14:textId="384EB199"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[RF12</w:t>
            </w:r>
            <w:r>
              <w:rPr>
                <w:rFonts w:eastAsia="Times New Roman" w:cs="Arial"/>
                <w:color w:val="000000"/>
                <w:szCs w:val="24"/>
              </w:rPr>
              <w:t>3</w:t>
            </w:r>
            <w:r w:rsidRPr="004A11CB">
              <w:rPr>
                <w:rFonts w:eastAsia="Times New Roman" w:cs="Arial"/>
                <w:color w:val="000000"/>
                <w:szCs w:val="24"/>
              </w:rPr>
              <w:t xml:space="preserve">]  </w:t>
            </w:r>
            <w:r w:rsidRPr="004A11CB">
              <w:rPr>
                <w:rFonts w:cs="Arial"/>
                <w:szCs w:val="24"/>
              </w:rPr>
              <w:t>Prover botão de Filtragem de A-Z nas Classes</w:t>
            </w:r>
          </w:p>
        </w:tc>
        <w:tc>
          <w:tcPr>
            <w:tcW w:w="3218" w:type="dxa"/>
            <w:vAlign w:val="center"/>
          </w:tcPr>
          <w:p w14:paraId="1395644D" w14:textId="6F6E0173" w:rsidR="001E1334" w:rsidRDefault="007A4788" w:rsidP="001E1334">
            <w:pPr>
              <w:spacing w:line="360" w:lineRule="auto"/>
              <w:rPr>
                <w:noProof/>
              </w:rPr>
            </w:pPr>
            <w:r w:rsidRPr="007A4788">
              <w:rPr>
                <w:noProof/>
              </w:rPr>
              <w:drawing>
                <wp:inline distT="0" distB="0" distL="0" distR="0" wp14:anchorId="6A3A7E3A" wp14:editId="6109752C">
                  <wp:extent cx="1047896" cy="352474"/>
                  <wp:effectExtent l="0" t="0" r="0" b="9525"/>
                  <wp:docPr id="1573859885" name="Imagem 157385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047896" cy="352474"/>
                          </a:xfrm>
                          <a:prstGeom prst="rect">
                            <a:avLst/>
                          </a:prstGeom>
                        </pic:spPr>
                      </pic:pic>
                    </a:graphicData>
                  </a:graphic>
                </wp:inline>
              </w:drawing>
            </w:r>
          </w:p>
        </w:tc>
        <w:tc>
          <w:tcPr>
            <w:tcW w:w="2871" w:type="dxa"/>
          </w:tcPr>
          <w:p w14:paraId="65359EDC" w14:textId="7E76220B" w:rsidR="001E1334" w:rsidRDefault="00685DC1" w:rsidP="001E1334">
            <w:pPr>
              <w:keepNext/>
              <w:rPr>
                <w:noProof/>
              </w:rPr>
            </w:pPr>
            <w:r w:rsidRPr="00685DC1">
              <w:rPr>
                <w:noProof/>
              </w:rPr>
              <w:drawing>
                <wp:inline distT="0" distB="0" distL="0" distR="0" wp14:anchorId="1505030C" wp14:editId="7C52B15B">
                  <wp:extent cx="1685925" cy="653415"/>
                  <wp:effectExtent l="0" t="0" r="9525" b="0"/>
                  <wp:docPr id="1486294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94098" name=""/>
                          <pic:cNvPicPr/>
                        </pic:nvPicPr>
                        <pic:blipFill>
                          <a:blip r:embed="rId235"/>
                          <a:stretch>
                            <a:fillRect/>
                          </a:stretch>
                        </pic:blipFill>
                        <pic:spPr>
                          <a:xfrm>
                            <a:off x="0" y="0"/>
                            <a:ext cx="1685925" cy="653415"/>
                          </a:xfrm>
                          <a:prstGeom prst="rect">
                            <a:avLst/>
                          </a:prstGeom>
                        </pic:spPr>
                      </pic:pic>
                    </a:graphicData>
                  </a:graphic>
                </wp:inline>
              </w:drawing>
            </w:r>
          </w:p>
        </w:tc>
      </w:tr>
      <w:tr w:rsidR="001E1334" w14:paraId="23CFCDC4" w14:textId="77777777" w:rsidTr="001E1334">
        <w:tc>
          <w:tcPr>
            <w:tcW w:w="2972" w:type="dxa"/>
            <w:vAlign w:val="center"/>
          </w:tcPr>
          <w:p w14:paraId="4FAD8213" w14:textId="76159664"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[RF12</w:t>
            </w:r>
            <w:r>
              <w:rPr>
                <w:rFonts w:eastAsia="Times New Roman" w:cs="Arial"/>
                <w:color w:val="000000"/>
                <w:szCs w:val="24"/>
              </w:rPr>
              <w:t>4</w:t>
            </w:r>
            <w:r w:rsidRPr="004A11CB">
              <w:rPr>
                <w:rFonts w:eastAsia="Times New Roman" w:cs="Arial"/>
                <w:color w:val="000000"/>
                <w:szCs w:val="24"/>
              </w:rPr>
              <w:t xml:space="preserve">]  </w:t>
            </w:r>
            <w:r w:rsidRPr="004A11CB">
              <w:rPr>
                <w:rFonts w:cs="Arial"/>
                <w:szCs w:val="24"/>
              </w:rPr>
              <w:t>Prover botão de Filtragem de Z-A nas Classes</w:t>
            </w:r>
          </w:p>
        </w:tc>
        <w:tc>
          <w:tcPr>
            <w:tcW w:w="3218" w:type="dxa"/>
            <w:vAlign w:val="center"/>
          </w:tcPr>
          <w:p w14:paraId="6B839AED" w14:textId="50232341" w:rsidR="001E1334" w:rsidRDefault="007A4788" w:rsidP="001E1334">
            <w:pPr>
              <w:spacing w:line="360" w:lineRule="auto"/>
              <w:rPr>
                <w:noProof/>
              </w:rPr>
            </w:pPr>
            <w:r w:rsidRPr="007A4788">
              <w:rPr>
                <w:noProof/>
              </w:rPr>
              <w:drawing>
                <wp:inline distT="0" distB="0" distL="0" distR="0" wp14:anchorId="6F0C5378" wp14:editId="46EB2126">
                  <wp:extent cx="1238423" cy="419158"/>
                  <wp:effectExtent l="0" t="0" r="0" b="0"/>
                  <wp:docPr id="1573859891" name="Imagem 157385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238423" cy="419158"/>
                          </a:xfrm>
                          <a:prstGeom prst="rect">
                            <a:avLst/>
                          </a:prstGeom>
                        </pic:spPr>
                      </pic:pic>
                    </a:graphicData>
                  </a:graphic>
                </wp:inline>
              </w:drawing>
            </w:r>
          </w:p>
        </w:tc>
        <w:tc>
          <w:tcPr>
            <w:tcW w:w="2871" w:type="dxa"/>
          </w:tcPr>
          <w:p w14:paraId="32DB581B" w14:textId="43A3E275" w:rsidR="001E1334" w:rsidRDefault="00685DC1" w:rsidP="001E1334">
            <w:pPr>
              <w:keepNext/>
              <w:rPr>
                <w:noProof/>
              </w:rPr>
            </w:pPr>
            <w:r w:rsidRPr="00685DC1">
              <w:rPr>
                <w:noProof/>
              </w:rPr>
              <w:drawing>
                <wp:inline distT="0" distB="0" distL="0" distR="0" wp14:anchorId="01337B13" wp14:editId="2F052FD7">
                  <wp:extent cx="1685925" cy="655955"/>
                  <wp:effectExtent l="0" t="0" r="9525" b="0"/>
                  <wp:docPr id="1448475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75673" name=""/>
                          <pic:cNvPicPr/>
                        </pic:nvPicPr>
                        <pic:blipFill>
                          <a:blip r:embed="rId237"/>
                          <a:stretch>
                            <a:fillRect/>
                          </a:stretch>
                        </pic:blipFill>
                        <pic:spPr>
                          <a:xfrm>
                            <a:off x="0" y="0"/>
                            <a:ext cx="1685925" cy="655955"/>
                          </a:xfrm>
                          <a:prstGeom prst="rect">
                            <a:avLst/>
                          </a:prstGeom>
                        </pic:spPr>
                      </pic:pic>
                    </a:graphicData>
                  </a:graphic>
                </wp:inline>
              </w:drawing>
            </w:r>
          </w:p>
        </w:tc>
      </w:tr>
      <w:tr w:rsidR="001E1334" w14:paraId="7BFC5DF2" w14:textId="77777777" w:rsidTr="001E1334">
        <w:tc>
          <w:tcPr>
            <w:tcW w:w="2972" w:type="dxa"/>
            <w:vAlign w:val="center"/>
          </w:tcPr>
          <w:p w14:paraId="1491BCEB" w14:textId="1BAD0B9F" w:rsidR="001E1334" w:rsidRPr="004A11CB" w:rsidRDefault="001E1334" w:rsidP="001E1334">
            <w:pPr>
              <w:spacing w:line="360" w:lineRule="auto"/>
              <w:rPr>
                <w:rFonts w:eastAsia="Times New Roman" w:cs="Arial"/>
                <w:color w:val="000000"/>
                <w:szCs w:val="24"/>
              </w:rPr>
            </w:pPr>
            <w:r w:rsidRPr="004A11CB">
              <w:rPr>
                <w:rFonts w:cs="Arial"/>
                <w:szCs w:val="24"/>
              </w:rPr>
              <w:t>[RF12</w:t>
            </w:r>
            <w:r>
              <w:rPr>
                <w:rFonts w:cs="Arial"/>
                <w:szCs w:val="24"/>
              </w:rPr>
              <w:t>5</w:t>
            </w:r>
            <w:r w:rsidRPr="004A11CB">
              <w:rPr>
                <w:rFonts w:cs="Arial"/>
                <w:szCs w:val="24"/>
              </w:rPr>
              <w:t>] Prover botão de Filtragem de recentes para antigas nas classes</w:t>
            </w:r>
          </w:p>
        </w:tc>
        <w:tc>
          <w:tcPr>
            <w:tcW w:w="3218" w:type="dxa"/>
            <w:vAlign w:val="center"/>
          </w:tcPr>
          <w:p w14:paraId="1AFCEF55" w14:textId="2525F8E1" w:rsidR="001E1334" w:rsidRDefault="007A4788" w:rsidP="001E1334">
            <w:pPr>
              <w:spacing w:line="360" w:lineRule="auto"/>
              <w:rPr>
                <w:noProof/>
              </w:rPr>
            </w:pPr>
            <w:r w:rsidRPr="007A4788">
              <w:rPr>
                <w:noProof/>
              </w:rPr>
              <w:drawing>
                <wp:inline distT="0" distB="0" distL="0" distR="0" wp14:anchorId="3CC99C17" wp14:editId="1D75FBB8">
                  <wp:extent cx="1352739" cy="247685"/>
                  <wp:effectExtent l="0" t="0" r="0" b="0"/>
                  <wp:docPr id="1573859897" name="Imagem 157385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352739" cy="247685"/>
                          </a:xfrm>
                          <a:prstGeom prst="rect">
                            <a:avLst/>
                          </a:prstGeom>
                        </pic:spPr>
                      </pic:pic>
                    </a:graphicData>
                  </a:graphic>
                </wp:inline>
              </w:drawing>
            </w:r>
          </w:p>
        </w:tc>
        <w:tc>
          <w:tcPr>
            <w:tcW w:w="2871" w:type="dxa"/>
          </w:tcPr>
          <w:p w14:paraId="74765DE0" w14:textId="25241D11" w:rsidR="001E1334" w:rsidRDefault="00685DC1" w:rsidP="001E1334">
            <w:pPr>
              <w:keepNext/>
              <w:rPr>
                <w:noProof/>
              </w:rPr>
            </w:pPr>
            <w:r w:rsidRPr="00685DC1">
              <w:rPr>
                <w:noProof/>
              </w:rPr>
              <w:drawing>
                <wp:inline distT="0" distB="0" distL="0" distR="0" wp14:anchorId="757BE9EB" wp14:editId="2DC9C6EC">
                  <wp:extent cx="1685925" cy="800735"/>
                  <wp:effectExtent l="0" t="0" r="9525" b="0"/>
                  <wp:docPr id="20380846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84654" name=""/>
                          <pic:cNvPicPr/>
                        </pic:nvPicPr>
                        <pic:blipFill>
                          <a:blip r:embed="rId239"/>
                          <a:stretch>
                            <a:fillRect/>
                          </a:stretch>
                        </pic:blipFill>
                        <pic:spPr>
                          <a:xfrm>
                            <a:off x="0" y="0"/>
                            <a:ext cx="1685925" cy="800735"/>
                          </a:xfrm>
                          <a:prstGeom prst="rect">
                            <a:avLst/>
                          </a:prstGeom>
                        </pic:spPr>
                      </pic:pic>
                    </a:graphicData>
                  </a:graphic>
                </wp:inline>
              </w:drawing>
            </w:r>
          </w:p>
        </w:tc>
      </w:tr>
      <w:tr w:rsidR="001E1334" w14:paraId="2DEF4C66" w14:textId="77777777" w:rsidTr="001E1334">
        <w:tc>
          <w:tcPr>
            <w:tcW w:w="2972" w:type="dxa"/>
            <w:vAlign w:val="center"/>
          </w:tcPr>
          <w:p w14:paraId="793ABF04" w14:textId="5052AA83" w:rsidR="001E1334" w:rsidRPr="004A11CB" w:rsidRDefault="001E1334" w:rsidP="001E1334">
            <w:pPr>
              <w:spacing w:line="360" w:lineRule="auto"/>
              <w:rPr>
                <w:rFonts w:cs="Arial"/>
                <w:szCs w:val="24"/>
              </w:rPr>
            </w:pPr>
            <w:r w:rsidRPr="004A11CB">
              <w:rPr>
                <w:rFonts w:cs="Arial"/>
                <w:szCs w:val="24"/>
              </w:rPr>
              <w:t>[RF12</w:t>
            </w:r>
            <w:r>
              <w:rPr>
                <w:rFonts w:cs="Arial"/>
                <w:szCs w:val="24"/>
              </w:rPr>
              <w:t>6</w:t>
            </w:r>
            <w:r w:rsidRPr="004A11CB">
              <w:rPr>
                <w:rFonts w:cs="Arial"/>
                <w:szCs w:val="24"/>
              </w:rPr>
              <w:t>]</w:t>
            </w:r>
            <w:r>
              <w:rPr>
                <w:rFonts w:cs="Arial"/>
                <w:szCs w:val="24"/>
              </w:rPr>
              <w:t xml:space="preserve"> </w:t>
            </w:r>
            <w:r w:rsidRPr="004A11CB">
              <w:rPr>
                <w:rFonts w:cs="Arial"/>
                <w:szCs w:val="24"/>
              </w:rPr>
              <w:t>Prover botão de Filtragem de antigas para as recentes nas classes</w:t>
            </w:r>
          </w:p>
        </w:tc>
        <w:tc>
          <w:tcPr>
            <w:tcW w:w="3218" w:type="dxa"/>
            <w:vAlign w:val="center"/>
          </w:tcPr>
          <w:p w14:paraId="0109C0B7" w14:textId="22475226" w:rsidR="001E1334" w:rsidRDefault="007A4788" w:rsidP="001E1334">
            <w:pPr>
              <w:spacing w:line="360" w:lineRule="auto"/>
              <w:rPr>
                <w:noProof/>
              </w:rPr>
            </w:pPr>
            <w:r w:rsidRPr="007A4788">
              <w:rPr>
                <w:noProof/>
              </w:rPr>
              <w:drawing>
                <wp:inline distT="0" distB="0" distL="0" distR="0" wp14:anchorId="25273461" wp14:editId="6C112608">
                  <wp:extent cx="1143160" cy="285790"/>
                  <wp:effectExtent l="0" t="0" r="0" b="0"/>
                  <wp:docPr id="1573859899" name="Imagem 157385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143160" cy="285790"/>
                          </a:xfrm>
                          <a:prstGeom prst="rect">
                            <a:avLst/>
                          </a:prstGeom>
                        </pic:spPr>
                      </pic:pic>
                    </a:graphicData>
                  </a:graphic>
                </wp:inline>
              </w:drawing>
            </w:r>
          </w:p>
        </w:tc>
        <w:tc>
          <w:tcPr>
            <w:tcW w:w="2871" w:type="dxa"/>
          </w:tcPr>
          <w:p w14:paraId="6E32CCFF" w14:textId="3DCF5DBC" w:rsidR="001E1334" w:rsidRDefault="00685DC1" w:rsidP="001E1334">
            <w:pPr>
              <w:keepNext/>
              <w:rPr>
                <w:noProof/>
              </w:rPr>
            </w:pPr>
            <w:r w:rsidRPr="00685DC1">
              <w:rPr>
                <w:noProof/>
              </w:rPr>
              <w:drawing>
                <wp:inline distT="0" distB="0" distL="0" distR="0" wp14:anchorId="574BC279" wp14:editId="1070793F">
                  <wp:extent cx="1685925" cy="631825"/>
                  <wp:effectExtent l="0" t="0" r="9525" b="0"/>
                  <wp:docPr id="2070891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91642" name=""/>
                          <pic:cNvPicPr/>
                        </pic:nvPicPr>
                        <pic:blipFill>
                          <a:blip r:embed="rId241"/>
                          <a:stretch>
                            <a:fillRect/>
                          </a:stretch>
                        </pic:blipFill>
                        <pic:spPr>
                          <a:xfrm>
                            <a:off x="0" y="0"/>
                            <a:ext cx="1685925" cy="631825"/>
                          </a:xfrm>
                          <a:prstGeom prst="rect">
                            <a:avLst/>
                          </a:prstGeom>
                        </pic:spPr>
                      </pic:pic>
                    </a:graphicData>
                  </a:graphic>
                </wp:inline>
              </w:drawing>
            </w:r>
          </w:p>
        </w:tc>
      </w:tr>
      <w:tr w:rsidR="001E1334" w14:paraId="3931AB12" w14:textId="77777777" w:rsidTr="001E1334">
        <w:tc>
          <w:tcPr>
            <w:tcW w:w="2972" w:type="dxa"/>
            <w:vAlign w:val="center"/>
          </w:tcPr>
          <w:p w14:paraId="7625C474" w14:textId="417CB45F" w:rsidR="001E1334" w:rsidRPr="004A11CB" w:rsidRDefault="001E1334" w:rsidP="001E1334">
            <w:pPr>
              <w:spacing w:line="360" w:lineRule="auto"/>
              <w:rPr>
                <w:rFonts w:cs="Arial"/>
                <w:szCs w:val="24"/>
              </w:rPr>
            </w:pPr>
            <w:r w:rsidRPr="004A11CB">
              <w:rPr>
                <w:rFonts w:cs="Arial"/>
                <w:szCs w:val="24"/>
              </w:rPr>
              <w:t>[RF12</w:t>
            </w:r>
            <w:r>
              <w:rPr>
                <w:rFonts w:cs="Arial"/>
                <w:szCs w:val="24"/>
              </w:rPr>
              <w:t>7</w:t>
            </w:r>
            <w:r w:rsidRPr="004A11CB">
              <w:rPr>
                <w:rFonts w:cs="Arial"/>
                <w:szCs w:val="24"/>
              </w:rPr>
              <w:t>] Prover funcionalidade de filtração de A-Z nas classes</w:t>
            </w:r>
          </w:p>
        </w:tc>
        <w:tc>
          <w:tcPr>
            <w:tcW w:w="3218" w:type="dxa"/>
            <w:vAlign w:val="center"/>
          </w:tcPr>
          <w:p w14:paraId="587AC62E" w14:textId="38CEB51C" w:rsidR="001E1334" w:rsidRDefault="007A4788" w:rsidP="001E1334">
            <w:pPr>
              <w:spacing w:line="360" w:lineRule="auto"/>
              <w:rPr>
                <w:noProof/>
              </w:rPr>
            </w:pPr>
            <w:r w:rsidRPr="007A4788">
              <w:rPr>
                <w:noProof/>
              </w:rPr>
              <w:drawing>
                <wp:inline distT="0" distB="0" distL="0" distR="0" wp14:anchorId="6D06C48B" wp14:editId="37AEEC60">
                  <wp:extent cx="1047896" cy="352474"/>
                  <wp:effectExtent l="0" t="0" r="0" b="9525"/>
                  <wp:docPr id="1573859886" name="Imagem 157385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047896" cy="352474"/>
                          </a:xfrm>
                          <a:prstGeom prst="rect">
                            <a:avLst/>
                          </a:prstGeom>
                        </pic:spPr>
                      </pic:pic>
                    </a:graphicData>
                  </a:graphic>
                </wp:inline>
              </w:drawing>
            </w:r>
          </w:p>
        </w:tc>
        <w:tc>
          <w:tcPr>
            <w:tcW w:w="2871" w:type="dxa"/>
          </w:tcPr>
          <w:p w14:paraId="7911C14D" w14:textId="41BD51AC" w:rsidR="001E1334" w:rsidRDefault="00685DC1" w:rsidP="001E1334">
            <w:pPr>
              <w:keepNext/>
              <w:rPr>
                <w:noProof/>
              </w:rPr>
            </w:pPr>
            <w:r w:rsidRPr="00685DC1">
              <w:rPr>
                <w:noProof/>
              </w:rPr>
              <w:drawing>
                <wp:inline distT="0" distB="0" distL="0" distR="0" wp14:anchorId="16F302D6" wp14:editId="03C08CEF">
                  <wp:extent cx="1685925" cy="653415"/>
                  <wp:effectExtent l="0" t="0" r="9525" b="0"/>
                  <wp:docPr id="2055563221" name="Imagem 205556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94098" name=""/>
                          <pic:cNvPicPr/>
                        </pic:nvPicPr>
                        <pic:blipFill>
                          <a:blip r:embed="rId235"/>
                          <a:stretch>
                            <a:fillRect/>
                          </a:stretch>
                        </pic:blipFill>
                        <pic:spPr>
                          <a:xfrm>
                            <a:off x="0" y="0"/>
                            <a:ext cx="1685925" cy="653415"/>
                          </a:xfrm>
                          <a:prstGeom prst="rect">
                            <a:avLst/>
                          </a:prstGeom>
                        </pic:spPr>
                      </pic:pic>
                    </a:graphicData>
                  </a:graphic>
                </wp:inline>
              </w:drawing>
            </w:r>
          </w:p>
        </w:tc>
      </w:tr>
      <w:tr w:rsidR="001E1334" w14:paraId="7BB27416" w14:textId="77777777" w:rsidTr="001E1334">
        <w:tc>
          <w:tcPr>
            <w:tcW w:w="2972" w:type="dxa"/>
            <w:vAlign w:val="center"/>
          </w:tcPr>
          <w:p w14:paraId="187F3695" w14:textId="081C615D" w:rsidR="001E1334" w:rsidRPr="004A11CB" w:rsidRDefault="001E1334" w:rsidP="001E1334">
            <w:pPr>
              <w:spacing w:line="360" w:lineRule="auto"/>
              <w:rPr>
                <w:rFonts w:cs="Arial"/>
                <w:szCs w:val="24"/>
              </w:rPr>
            </w:pPr>
            <w:r w:rsidRPr="004A11CB">
              <w:rPr>
                <w:rFonts w:cs="Arial"/>
                <w:szCs w:val="24"/>
              </w:rPr>
              <w:t>[RF1</w:t>
            </w:r>
            <w:r>
              <w:rPr>
                <w:rFonts w:cs="Arial"/>
                <w:szCs w:val="24"/>
              </w:rPr>
              <w:t>28</w:t>
            </w:r>
            <w:r w:rsidRPr="004A11CB">
              <w:rPr>
                <w:rFonts w:cs="Arial"/>
                <w:szCs w:val="24"/>
              </w:rPr>
              <w:t>] Prover funcionalidade de filtração de Z-A nas classes</w:t>
            </w:r>
          </w:p>
        </w:tc>
        <w:tc>
          <w:tcPr>
            <w:tcW w:w="3218" w:type="dxa"/>
            <w:vAlign w:val="center"/>
          </w:tcPr>
          <w:p w14:paraId="1AE63A23" w14:textId="54B5BFEE" w:rsidR="001E1334" w:rsidRDefault="007A4788" w:rsidP="001E1334">
            <w:pPr>
              <w:spacing w:line="360" w:lineRule="auto"/>
              <w:rPr>
                <w:noProof/>
              </w:rPr>
            </w:pPr>
            <w:r w:rsidRPr="007A4788">
              <w:rPr>
                <w:noProof/>
              </w:rPr>
              <w:drawing>
                <wp:inline distT="0" distB="0" distL="0" distR="0" wp14:anchorId="5B90FDED" wp14:editId="646A5F96">
                  <wp:extent cx="1238423" cy="419158"/>
                  <wp:effectExtent l="0" t="0" r="0" b="0"/>
                  <wp:docPr id="1573859892" name="Imagem 157385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238423" cy="419158"/>
                          </a:xfrm>
                          <a:prstGeom prst="rect">
                            <a:avLst/>
                          </a:prstGeom>
                        </pic:spPr>
                      </pic:pic>
                    </a:graphicData>
                  </a:graphic>
                </wp:inline>
              </w:drawing>
            </w:r>
          </w:p>
        </w:tc>
        <w:tc>
          <w:tcPr>
            <w:tcW w:w="2871" w:type="dxa"/>
          </w:tcPr>
          <w:p w14:paraId="0D511C2C" w14:textId="13B84232" w:rsidR="001E1334" w:rsidRDefault="00685DC1" w:rsidP="001E1334">
            <w:pPr>
              <w:keepNext/>
              <w:rPr>
                <w:noProof/>
              </w:rPr>
            </w:pPr>
            <w:r w:rsidRPr="00685DC1">
              <w:rPr>
                <w:noProof/>
              </w:rPr>
              <w:drawing>
                <wp:inline distT="0" distB="0" distL="0" distR="0" wp14:anchorId="1ED027F8" wp14:editId="329A2A97">
                  <wp:extent cx="1685925" cy="655955"/>
                  <wp:effectExtent l="0" t="0" r="9525" b="0"/>
                  <wp:docPr id="1999755154" name="Imagem 199975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75673" name=""/>
                          <pic:cNvPicPr/>
                        </pic:nvPicPr>
                        <pic:blipFill>
                          <a:blip r:embed="rId237"/>
                          <a:stretch>
                            <a:fillRect/>
                          </a:stretch>
                        </pic:blipFill>
                        <pic:spPr>
                          <a:xfrm>
                            <a:off x="0" y="0"/>
                            <a:ext cx="1685925" cy="655955"/>
                          </a:xfrm>
                          <a:prstGeom prst="rect">
                            <a:avLst/>
                          </a:prstGeom>
                        </pic:spPr>
                      </pic:pic>
                    </a:graphicData>
                  </a:graphic>
                </wp:inline>
              </w:drawing>
            </w:r>
          </w:p>
        </w:tc>
      </w:tr>
      <w:tr w:rsidR="001E1334" w14:paraId="7CA18CC1" w14:textId="77777777" w:rsidTr="001E1334">
        <w:tc>
          <w:tcPr>
            <w:tcW w:w="2972" w:type="dxa"/>
            <w:vAlign w:val="center"/>
          </w:tcPr>
          <w:p w14:paraId="3D99A330" w14:textId="5CA1BA9A" w:rsidR="001E1334" w:rsidRPr="004A11CB" w:rsidRDefault="001E1334" w:rsidP="001E1334">
            <w:pPr>
              <w:spacing w:line="360" w:lineRule="auto"/>
              <w:rPr>
                <w:rFonts w:cs="Arial"/>
                <w:szCs w:val="24"/>
              </w:rPr>
            </w:pPr>
            <w:r w:rsidRPr="004A11CB">
              <w:rPr>
                <w:rFonts w:cs="Arial"/>
                <w:szCs w:val="24"/>
              </w:rPr>
              <w:t>[RF1</w:t>
            </w:r>
            <w:r>
              <w:rPr>
                <w:rFonts w:cs="Arial"/>
                <w:szCs w:val="24"/>
              </w:rPr>
              <w:t>29</w:t>
            </w:r>
            <w:r w:rsidRPr="004A11CB">
              <w:rPr>
                <w:rFonts w:cs="Arial"/>
                <w:szCs w:val="24"/>
              </w:rPr>
              <w:t>] - Prover funcionalidade de filtração pela mais recentes nas Classes</w:t>
            </w:r>
          </w:p>
        </w:tc>
        <w:tc>
          <w:tcPr>
            <w:tcW w:w="3218" w:type="dxa"/>
            <w:vAlign w:val="center"/>
          </w:tcPr>
          <w:p w14:paraId="52D9D0E3" w14:textId="476E6300" w:rsidR="001E1334" w:rsidRDefault="007A4788" w:rsidP="001E1334">
            <w:pPr>
              <w:spacing w:line="360" w:lineRule="auto"/>
              <w:rPr>
                <w:noProof/>
              </w:rPr>
            </w:pPr>
            <w:r w:rsidRPr="007A4788">
              <w:rPr>
                <w:noProof/>
              </w:rPr>
              <w:drawing>
                <wp:inline distT="0" distB="0" distL="0" distR="0" wp14:anchorId="70D8D99A" wp14:editId="4A20EAA5">
                  <wp:extent cx="1352739" cy="247685"/>
                  <wp:effectExtent l="0" t="0" r="0" b="0"/>
                  <wp:docPr id="1573859896" name="Imagem 157385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352739" cy="247685"/>
                          </a:xfrm>
                          <a:prstGeom prst="rect">
                            <a:avLst/>
                          </a:prstGeom>
                        </pic:spPr>
                      </pic:pic>
                    </a:graphicData>
                  </a:graphic>
                </wp:inline>
              </w:drawing>
            </w:r>
          </w:p>
        </w:tc>
        <w:tc>
          <w:tcPr>
            <w:tcW w:w="2871" w:type="dxa"/>
          </w:tcPr>
          <w:p w14:paraId="092F74D4" w14:textId="5B94C729" w:rsidR="001E1334" w:rsidRDefault="00685DC1" w:rsidP="001E1334">
            <w:pPr>
              <w:keepNext/>
              <w:rPr>
                <w:noProof/>
              </w:rPr>
            </w:pPr>
            <w:r w:rsidRPr="00685DC1">
              <w:rPr>
                <w:noProof/>
              </w:rPr>
              <w:drawing>
                <wp:inline distT="0" distB="0" distL="0" distR="0" wp14:anchorId="75A955CB" wp14:editId="7C4D4E25">
                  <wp:extent cx="1685925" cy="800735"/>
                  <wp:effectExtent l="0" t="0" r="9525" b="0"/>
                  <wp:docPr id="259872462" name="Imagem 25987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84654" name=""/>
                          <pic:cNvPicPr/>
                        </pic:nvPicPr>
                        <pic:blipFill>
                          <a:blip r:embed="rId239"/>
                          <a:stretch>
                            <a:fillRect/>
                          </a:stretch>
                        </pic:blipFill>
                        <pic:spPr>
                          <a:xfrm>
                            <a:off x="0" y="0"/>
                            <a:ext cx="1685925" cy="800735"/>
                          </a:xfrm>
                          <a:prstGeom prst="rect">
                            <a:avLst/>
                          </a:prstGeom>
                        </pic:spPr>
                      </pic:pic>
                    </a:graphicData>
                  </a:graphic>
                </wp:inline>
              </w:drawing>
            </w:r>
          </w:p>
        </w:tc>
      </w:tr>
      <w:tr w:rsidR="001E1334" w14:paraId="3729113A" w14:textId="77777777" w:rsidTr="001E1334">
        <w:tc>
          <w:tcPr>
            <w:tcW w:w="2972" w:type="dxa"/>
            <w:vAlign w:val="center"/>
          </w:tcPr>
          <w:p w14:paraId="6532101D" w14:textId="3D86B6F0" w:rsidR="001E1334" w:rsidRPr="004A11CB" w:rsidRDefault="001E1334" w:rsidP="001E1334">
            <w:pPr>
              <w:spacing w:line="360" w:lineRule="auto"/>
              <w:rPr>
                <w:rFonts w:cs="Arial"/>
                <w:szCs w:val="24"/>
              </w:rPr>
            </w:pPr>
            <w:r w:rsidRPr="004A11CB">
              <w:rPr>
                <w:rFonts w:cs="Arial"/>
                <w:szCs w:val="24"/>
              </w:rPr>
              <w:t>[RF1</w:t>
            </w:r>
            <w:r>
              <w:rPr>
                <w:rFonts w:cs="Arial"/>
                <w:szCs w:val="24"/>
              </w:rPr>
              <w:t>30</w:t>
            </w:r>
            <w:r w:rsidRPr="004A11CB">
              <w:rPr>
                <w:rFonts w:cs="Arial"/>
                <w:szCs w:val="24"/>
              </w:rPr>
              <w:t>] - Prover funcionalidade de filtração pela mais Antigas nas Classes</w:t>
            </w:r>
          </w:p>
        </w:tc>
        <w:tc>
          <w:tcPr>
            <w:tcW w:w="3218" w:type="dxa"/>
            <w:vAlign w:val="center"/>
          </w:tcPr>
          <w:p w14:paraId="5951FE1F" w14:textId="44AF8DDD" w:rsidR="001E1334" w:rsidRDefault="007A4788" w:rsidP="001E1334">
            <w:pPr>
              <w:spacing w:line="360" w:lineRule="auto"/>
              <w:rPr>
                <w:noProof/>
              </w:rPr>
            </w:pPr>
            <w:r w:rsidRPr="007A4788">
              <w:rPr>
                <w:noProof/>
              </w:rPr>
              <w:drawing>
                <wp:inline distT="0" distB="0" distL="0" distR="0" wp14:anchorId="1DE23B51" wp14:editId="0B0A58B6">
                  <wp:extent cx="1143160" cy="285790"/>
                  <wp:effectExtent l="0" t="0" r="0" b="0"/>
                  <wp:docPr id="1573859900" name="Imagem 157385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143160" cy="285790"/>
                          </a:xfrm>
                          <a:prstGeom prst="rect">
                            <a:avLst/>
                          </a:prstGeom>
                        </pic:spPr>
                      </pic:pic>
                    </a:graphicData>
                  </a:graphic>
                </wp:inline>
              </w:drawing>
            </w:r>
          </w:p>
        </w:tc>
        <w:tc>
          <w:tcPr>
            <w:tcW w:w="2871" w:type="dxa"/>
          </w:tcPr>
          <w:p w14:paraId="398ED25D" w14:textId="76E56EE1" w:rsidR="001E1334" w:rsidRDefault="00685DC1" w:rsidP="001E1334">
            <w:pPr>
              <w:keepNext/>
              <w:rPr>
                <w:noProof/>
              </w:rPr>
            </w:pPr>
            <w:r w:rsidRPr="00685DC1">
              <w:rPr>
                <w:noProof/>
              </w:rPr>
              <w:drawing>
                <wp:inline distT="0" distB="0" distL="0" distR="0" wp14:anchorId="5ADBA53F" wp14:editId="375F574D">
                  <wp:extent cx="1685925" cy="631825"/>
                  <wp:effectExtent l="0" t="0" r="9525" b="0"/>
                  <wp:docPr id="1509170057" name="Imagem 150917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91642" name=""/>
                          <pic:cNvPicPr/>
                        </pic:nvPicPr>
                        <pic:blipFill>
                          <a:blip r:embed="rId241"/>
                          <a:stretch>
                            <a:fillRect/>
                          </a:stretch>
                        </pic:blipFill>
                        <pic:spPr>
                          <a:xfrm>
                            <a:off x="0" y="0"/>
                            <a:ext cx="1685925" cy="631825"/>
                          </a:xfrm>
                          <a:prstGeom prst="rect">
                            <a:avLst/>
                          </a:prstGeom>
                        </pic:spPr>
                      </pic:pic>
                    </a:graphicData>
                  </a:graphic>
                </wp:inline>
              </w:drawing>
            </w:r>
          </w:p>
        </w:tc>
      </w:tr>
      <w:tr w:rsidR="001E1334" w14:paraId="592313C6" w14:textId="77777777" w:rsidTr="001E1334">
        <w:tc>
          <w:tcPr>
            <w:tcW w:w="2972" w:type="dxa"/>
            <w:vAlign w:val="center"/>
          </w:tcPr>
          <w:p w14:paraId="3E4FEDEE" w14:textId="4DEF0771" w:rsidR="001E1334" w:rsidRPr="004A11CB" w:rsidRDefault="001E1334" w:rsidP="001E1334">
            <w:pPr>
              <w:spacing w:line="360" w:lineRule="auto"/>
              <w:rPr>
                <w:rFonts w:cs="Arial"/>
                <w:szCs w:val="24"/>
              </w:rPr>
            </w:pPr>
            <w:r w:rsidRPr="004A11CB">
              <w:rPr>
                <w:rFonts w:cs="Arial"/>
                <w:szCs w:val="24"/>
              </w:rPr>
              <w:lastRenderedPageBreak/>
              <w:t>[RF13</w:t>
            </w:r>
            <w:r>
              <w:rPr>
                <w:rFonts w:cs="Arial"/>
                <w:szCs w:val="24"/>
              </w:rPr>
              <w:t>1</w:t>
            </w:r>
            <w:r w:rsidRPr="004A11CB">
              <w:rPr>
                <w:rFonts w:cs="Arial"/>
                <w:szCs w:val="24"/>
              </w:rPr>
              <w:t>] - Prover botão de opções no componente “classe</w:t>
            </w:r>
            <w:r w:rsidR="007A4788">
              <w:rPr>
                <w:rFonts w:cs="Arial"/>
                <w:szCs w:val="24"/>
              </w:rPr>
              <w:t>”</w:t>
            </w:r>
          </w:p>
        </w:tc>
        <w:tc>
          <w:tcPr>
            <w:tcW w:w="3218" w:type="dxa"/>
            <w:vAlign w:val="center"/>
          </w:tcPr>
          <w:p w14:paraId="6E727985" w14:textId="274C51F8" w:rsidR="001E1334" w:rsidRDefault="007A4788" w:rsidP="001E1334">
            <w:pPr>
              <w:spacing w:line="360" w:lineRule="auto"/>
              <w:rPr>
                <w:noProof/>
              </w:rPr>
            </w:pPr>
            <w:r w:rsidRPr="007A4788">
              <w:rPr>
                <w:noProof/>
              </w:rPr>
              <w:drawing>
                <wp:inline distT="0" distB="0" distL="0" distR="0" wp14:anchorId="35F168B1" wp14:editId="094A20BA">
                  <wp:extent cx="419158" cy="247685"/>
                  <wp:effectExtent l="0" t="0" r="0" b="0"/>
                  <wp:docPr id="47580227" name="Imagem 4758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9158" cy="247685"/>
                          </a:xfrm>
                          <a:prstGeom prst="rect">
                            <a:avLst/>
                          </a:prstGeom>
                        </pic:spPr>
                      </pic:pic>
                    </a:graphicData>
                  </a:graphic>
                </wp:inline>
              </w:drawing>
            </w:r>
          </w:p>
        </w:tc>
        <w:tc>
          <w:tcPr>
            <w:tcW w:w="2871" w:type="dxa"/>
          </w:tcPr>
          <w:p w14:paraId="38ACD2E3" w14:textId="2A628C8A" w:rsidR="001E1334" w:rsidRDefault="00685DC1" w:rsidP="001E1334">
            <w:pPr>
              <w:keepNext/>
              <w:rPr>
                <w:noProof/>
              </w:rPr>
            </w:pPr>
            <w:r w:rsidRPr="00685DC1">
              <w:rPr>
                <w:noProof/>
              </w:rPr>
              <w:drawing>
                <wp:inline distT="0" distB="0" distL="0" distR="0" wp14:anchorId="21B658CF" wp14:editId="6B79CC65">
                  <wp:extent cx="1685925" cy="666750"/>
                  <wp:effectExtent l="0" t="0" r="9525" b="0"/>
                  <wp:docPr id="15460374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37485" name=""/>
                          <pic:cNvPicPr/>
                        </pic:nvPicPr>
                        <pic:blipFill>
                          <a:blip r:embed="rId243"/>
                          <a:stretch>
                            <a:fillRect/>
                          </a:stretch>
                        </pic:blipFill>
                        <pic:spPr>
                          <a:xfrm>
                            <a:off x="0" y="0"/>
                            <a:ext cx="1685925" cy="666750"/>
                          </a:xfrm>
                          <a:prstGeom prst="rect">
                            <a:avLst/>
                          </a:prstGeom>
                        </pic:spPr>
                      </pic:pic>
                    </a:graphicData>
                  </a:graphic>
                </wp:inline>
              </w:drawing>
            </w:r>
          </w:p>
        </w:tc>
      </w:tr>
      <w:tr w:rsidR="001E1334" w14:paraId="06AB9926" w14:textId="77777777" w:rsidTr="001E1334">
        <w:tc>
          <w:tcPr>
            <w:tcW w:w="2972" w:type="dxa"/>
            <w:vAlign w:val="center"/>
          </w:tcPr>
          <w:p w14:paraId="4D51AD8B" w14:textId="001F07B2" w:rsidR="001E1334" w:rsidRPr="004A11CB" w:rsidRDefault="001E1334" w:rsidP="001E1334">
            <w:pPr>
              <w:spacing w:line="360" w:lineRule="auto"/>
              <w:rPr>
                <w:rFonts w:cs="Arial"/>
                <w:szCs w:val="24"/>
              </w:rPr>
            </w:pPr>
            <w:r w:rsidRPr="004A11CB">
              <w:rPr>
                <w:rFonts w:cs="Arial"/>
                <w:szCs w:val="24"/>
              </w:rPr>
              <w:t>[RF13</w:t>
            </w:r>
            <w:r>
              <w:rPr>
                <w:rFonts w:cs="Arial"/>
                <w:szCs w:val="24"/>
              </w:rPr>
              <w:t>2</w:t>
            </w:r>
            <w:r w:rsidRPr="004A11CB">
              <w:rPr>
                <w:rFonts w:cs="Arial"/>
                <w:szCs w:val="24"/>
              </w:rPr>
              <w:t>] - Prover Botão de “Exibir membros” no menu de opções da classe</w:t>
            </w:r>
          </w:p>
        </w:tc>
        <w:tc>
          <w:tcPr>
            <w:tcW w:w="3218" w:type="dxa"/>
            <w:vAlign w:val="center"/>
          </w:tcPr>
          <w:p w14:paraId="08D8F8E1" w14:textId="382A175D" w:rsidR="001E1334" w:rsidRDefault="007A4788" w:rsidP="001E1334">
            <w:pPr>
              <w:spacing w:line="360" w:lineRule="auto"/>
              <w:rPr>
                <w:noProof/>
              </w:rPr>
            </w:pPr>
            <w:r w:rsidRPr="007A4788">
              <w:rPr>
                <w:noProof/>
              </w:rPr>
              <w:drawing>
                <wp:inline distT="0" distB="0" distL="0" distR="0" wp14:anchorId="41CF1530" wp14:editId="406CBA70">
                  <wp:extent cx="1629002" cy="342948"/>
                  <wp:effectExtent l="0" t="0" r="0" b="0"/>
                  <wp:docPr id="47580228" name="Imagem 4758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629002" cy="342948"/>
                          </a:xfrm>
                          <a:prstGeom prst="rect">
                            <a:avLst/>
                          </a:prstGeom>
                        </pic:spPr>
                      </pic:pic>
                    </a:graphicData>
                  </a:graphic>
                </wp:inline>
              </w:drawing>
            </w:r>
          </w:p>
        </w:tc>
        <w:tc>
          <w:tcPr>
            <w:tcW w:w="2871" w:type="dxa"/>
          </w:tcPr>
          <w:p w14:paraId="27788140" w14:textId="77777777" w:rsidR="00685DC1" w:rsidRDefault="00685DC1" w:rsidP="001E1334">
            <w:pPr>
              <w:keepNext/>
              <w:rPr>
                <w:noProof/>
              </w:rPr>
            </w:pPr>
          </w:p>
          <w:p w14:paraId="06D07881" w14:textId="5C50EBF2" w:rsidR="001E1334" w:rsidRDefault="00685DC1" w:rsidP="001E1334">
            <w:pPr>
              <w:keepNext/>
              <w:rPr>
                <w:noProof/>
              </w:rPr>
            </w:pPr>
            <w:r w:rsidRPr="00685DC1">
              <w:rPr>
                <w:noProof/>
              </w:rPr>
              <w:drawing>
                <wp:inline distT="0" distB="0" distL="0" distR="0" wp14:anchorId="6946E84E" wp14:editId="604AF491">
                  <wp:extent cx="1685925" cy="668020"/>
                  <wp:effectExtent l="0" t="0" r="9525" b="0"/>
                  <wp:docPr id="1611162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62001" name=""/>
                          <pic:cNvPicPr/>
                        </pic:nvPicPr>
                        <pic:blipFill>
                          <a:blip r:embed="rId245"/>
                          <a:stretch>
                            <a:fillRect/>
                          </a:stretch>
                        </pic:blipFill>
                        <pic:spPr>
                          <a:xfrm>
                            <a:off x="0" y="0"/>
                            <a:ext cx="1685925" cy="668020"/>
                          </a:xfrm>
                          <a:prstGeom prst="rect">
                            <a:avLst/>
                          </a:prstGeom>
                        </pic:spPr>
                      </pic:pic>
                    </a:graphicData>
                  </a:graphic>
                </wp:inline>
              </w:drawing>
            </w:r>
          </w:p>
        </w:tc>
      </w:tr>
      <w:tr w:rsidR="001E1334" w14:paraId="6919FFDB" w14:textId="77777777" w:rsidTr="001E1334">
        <w:tc>
          <w:tcPr>
            <w:tcW w:w="2972" w:type="dxa"/>
            <w:vAlign w:val="center"/>
          </w:tcPr>
          <w:p w14:paraId="7316BCEC" w14:textId="257971C4" w:rsidR="001E1334" w:rsidRPr="004A11CB" w:rsidRDefault="001E1334" w:rsidP="001E1334">
            <w:pPr>
              <w:spacing w:line="360" w:lineRule="auto"/>
              <w:rPr>
                <w:rFonts w:cs="Arial"/>
                <w:szCs w:val="24"/>
              </w:rPr>
            </w:pPr>
            <w:r w:rsidRPr="004A11CB">
              <w:rPr>
                <w:rFonts w:cs="Arial"/>
                <w:szCs w:val="24"/>
              </w:rPr>
              <w:t>[RF13</w:t>
            </w:r>
            <w:r>
              <w:rPr>
                <w:rFonts w:cs="Arial"/>
                <w:szCs w:val="24"/>
              </w:rPr>
              <w:t>3</w:t>
            </w:r>
            <w:r w:rsidRPr="004A11CB">
              <w:rPr>
                <w:rFonts w:cs="Arial"/>
                <w:szCs w:val="24"/>
              </w:rPr>
              <w:t>] - Prover função de “Exibir membros” de uma classe</w:t>
            </w:r>
          </w:p>
        </w:tc>
        <w:tc>
          <w:tcPr>
            <w:tcW w:w="3218" w:type="dxa"/>
            <w:vAlign w:val="center"/>
          </w:tcPr>
          <w:p w14:paraId="0FC0A7C4" w14:textId="59FC01AA" w:rsidR="001E1334" w:rsidRDefault="007A4788" w:rsidP="001E1334">
            <w:pPr>
              <w:spacing w:line="360" w:lineRule="auto"/>
              <w:rPr>
                <w:noProof/>
              </w:rPr>
            </w:pPr>
            <w:r>
              <w:rPr>
                <w:noProof/>
              </w:rPr>
              <w:t>Não há protótipo</w:t>
            </w:r>
          </w:p>
        </w:tc>
        <w:tc>
          <w:tcPr>
            <w:tcW w:w="2871" w:type="dxa"/>
          </w:tcPr>
          <w:p w14:paraId="6CF0B343" w14:textId="2679F99A" w:rsidR="001E1334" w:rsidRDefault="00685DC1" w:rsidP="001E1334">
            <w:pPr>
              <w:keepNext/>
              <w:rPr>
                <w:noProof/>
              </w:rPr>
            </w:pPr>
            <w:r w:rsidRPr="00685DC1">
              <w:rPr>
                <w:noProof/>
              </w:rPr>
              <w:drawing>
                <wp:inline distT="0" distB="0" distL="0" distR="0" wp14:anchorId="306951ED" wp14:editId="5378C7CA">
                  <wp:extent cx="1685925" cy="614680"/>
                  <wp:effectExtent l="0" t="0" r="9525" b="0"/>
                  <wp:docPr id="245403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3081" name=""/>
                          <pic:cNvPicPr/>
                        </pic:nvPicPr>
                        <pic:blipFill>
                          <a:blip r:embed="rId246"/>
                          <a:stretch>
                            <a:fillRect/>
                          </a:stretch>
                        </pic:blipFill>
                        <pic:spPr>
                          <a:xfrm>
                            <a:off x="0" y="0"/>
                            <a:ext cx="1685925" cy="614680"/>
                          </a:xfrm>
                          <a:prstGeom prst="rect">
                            <a:avLst/>
                          </a:prstGeom>
                        </pic:spPr>
                      </pic:pic>
                    </a:graphicData>
                  </a:graphic>
                </wp:inline>
              </w:drawing>
            </w:r>
          </w:p>
        </w:tc>
      </w:tr>
      <w:tr w:rsidR="001E1334" w14:paraId="7F092CDF" w14:textId="77777777" w:rsidTr="001E1334">
        <w:tc>
          <w:tcPr>
            <w:tcW w:w="2972" w:type="dxa"/>
            <w:vAlign w:val="center"/>
          </w:tcPr>
          <w:p w14:paraId="501BCD46" w14:textId="1E0B5F93" w:rsidR="001E1334" w:rsidRPr="004A11CB" w:rsidRDefault="001E1334" w:rsidP="001E1334">
            <w:pPr>
              <w:spacing w:line="360" w:lineRule="auto"/>
              <w:rPr>
                <w:rFonts w:cs="Arial"/>
                <w:szCs w:val="24"/>
              </w:rPr>
            </w:pPr>
            <w:r w:rsidRPr="004A11CB">
              <w:rPr>
                <w:rFonts w:cs="Arial"/>
                <w:szCs w:val="24"/>
              </w:rPr>
              <w:t>[RF13</w:t>
            </w:r>
            <w:r>
              <w:rPr>
                <w:rFonts w:cs="Arial"/>
                <w:szCs w:val="24"/>
              </w:rPr>
              <w:t>4</w:t>
            </w:r>
            <w:r w:rsidRPr="004A11CB">
              <w:rPr>
                <w:rFonts w:cs="Arial"/>
                <w:szCs w:val="24"/>
              </w:rPr>
              <w:t>] - Prover Botão de “Gerenciar Equipe” no menu de opções da classe</w:t>
            </w:r>
          </w:p>
        </w:tc>
        <w:tc>
          <w:tcPr>
            <w:tcW w:w="3218" w:type="dxa"/>
            <w:vAlign w:val="center"/>
          </w:tcPr>
          <w:p w14:paraId="49FBE97A" w14:textId="24A4843D" w:rsidR="001E1334" w:rsidRDefault="007A4788" w:rsidP="001E1334">
            <w:pPr>
              <w:spacing w:line="360" w:lineRule="auto"/>
              <w:rPr>
                <w:noProof/>
              </w:rPr>
            </w:pPr>
            <w:r w:rsidRPr="007A4788">
              <w:rPr>
                <w:noProof/>
              </w:rPr>
              <w:drawing>
                <wp:inline distT="0" distB="0" distL="0" distR="0" wp14:anchorId="5671D41A" wp14:editId="67E2CF45">
                  <wp:extent cx="1486107" cy="314369"/>
                  <wp:effectExtent l="0" t="0" r="0" b="9525"/>
                  <wp:docPr id="47580229" name="Imagem 4758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486107" cy="314369"/>
                          </a:xfrm>
                          <a:prstGeom prst="rect">
                            <a:avLst/>
                          </a:prstGeom>
                        </pic:spPr>
                      </pic:pic>
                    </a:graphicData>
                  </a:graphic>
                </wp:inline>
              </w:drawing>
            </w:r>
          </w:p>
        </w:tc>
        <w:tc>
          <w:tcPr>
            <w:tcW w:w="2871" w:type="dxa"/>
          </w:tcPr>
          <w:p w14:paraId="1B31B09B" w14:textId="77777777" w:rsidR="00685DC1" w:rsidRDefault="00685DC1" w:rsidP="001E1334">
            <w:pPr>
              <w:keepNext/>
              <w:rPr>
                <w:noProof/>
              </w:rPr>
            </w:pPr>
          </w:p>
          <w:p w14:paraId="6038D325" w14:textId="59DD55CE" w:rsidR="001E1334" w:rsidRDefault="00685DC1" w:rsidP="001E1334">
            <w:pPr>
              <w:keepNext/>
              <w:rPr>
                <w:noProof/>
              </w:rPr>
            </w:pPr>
            <w:r w:rsidRPr="00685DC1">
              <w:rPr>
                <w:noProof/>
              </w:rPr>
              <w:drawing>
                <wp:inline distT="0" distB="0" distL="0" distR="0" wp14:anchorId="3E7090F3" wp14:editId="7F7580DB">
                  <wp:extent cx="1685925" cy="633730"/>
                  <wp:effectExtent l="0" t="0" r="9525" b="0"/>
                  <wp:docPr id="968492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92098" name=""/>
                          <pic:cNvPicPr/>
                        </pic:nvPicPr>
                        <pic:blipFill>
                          <a:blip r:embed="rId248"/>
                          <a:stretch>
                            <a:fillRect/>
                          </a:stretch>
                        </pic:blipFill>
                        <pic:spPr>
                          <a:xfrm>
                            <a:off x="0" y="0"/>
                            <a:ext cx="1685925" cy="633730"/>
                          </a:xfrm>
                          <a:prstGeom prst="rect">
                            <a:avLst/>
                          </a:prstGeom>
                        </pic:spPr>
                      </pic:pic>
                    </a:graphicData>
                  </a:graphic>
                </wp:inline>
              </w:drawing>
            </w:r>
          </w:p>
        </w:tc>
      </w:tr>
      <w:tr w:rsidR="001E1334" w14:paraId="4DC512BE" w14:textId="77777777" w:rsidTr="001E1334">
        <w:tc>
          <w:tcPr>
            <w:tcW w:w="2972" w:type="dxa"/>
            <w:vAlign w:val="center"/>
          </w:tcPr>
          <w:p w14:paraId="59FDF5B4" w14:textId="1C6CEB67" w:rsidR="001E1334" w:rsidRPr="004A11CB" w:rsidRDefault="001E1334" w:rsidP="001E1334">
            <w:pPr>
              <w:spacing w:line="360" w:lineRule="auto"/>
              <w:rPr>
                <w:rFonts w:cs="Arial"/>
                <w:szCs w:val="24"/>
              </w:rPr>
            </w:pPr>
            <w:r w:rsidRPr="004A11CB">
              <w:rPr>
                <w:rFonts w:cs="Arial"/>
                <w:szCs w:val="24"/>
              </w:rPr>
              <w:t>[RF13</w:t>
            </w:r>
            <w:r>
              <w:rPr>
                <w:rFonts w:cs="Arial"/>
                <w:szCs w:val="24"/>
              </w:rPr>
              <w:t>5</w:t>
            </w:r>
            <w:r w:rsidRPr="004A11CB">
              <w:rPr>
                <w:rFonts w:cs="Arial"/>
                <w:szCs w:val="24"/>
              </w:rPr>
              <w:t>] - Prover menu de “Gerenciar Equipe” de uma classe</w:t>
            </w:r>
          </w:p>
        </w:tc>
        <w:tc>
          <w:tcPr>
            <w:tcW w:w="3218" w:type="dxa"/>
            <w:vAlign w:val="center"/>
          </w:tcPr>
          <w:p w14:paraId="565BC81E" w14:textId="27C9E33E" w:rsidR="001E1334" w:rsidRDefault="007A4788" w:rsidP="001E1334">
            <w:pPr>
              <w:spacing w:line="360" w:lineRule="auto"/>
              <w:rPr>
                <w:noProof/>
              </w:rPr>
            </w:pPr>
            <w:r>
              <w:rPr>
                <w:noProof/>
              </w:rPr>
              <w:t>Não há protótipo</w:t>
            </w:r>
          </w:p>
        </w:tc>
        <w:tc>
          <w:tcPr>
            <w:tcW w:w="2871" w:type="dxa"/>
          </w:tcPr>
          <w:p w14:paraId="1A190AEE" w14:textId="522D63D8" w:rsidR="001E1334" w:rsidRDefault="00685DC1" w:rsidP="001E1334">
            <w:pPr>
              <w:keepNext/>
              <w:rPr>
                <w:noProof/>
              </w:rPr>
            </w:pPr>
            <w:r w:rsidRPr="00685DC1">
              <w:rPr>
                <w:noProof/>
              </w:rPr>
              <w:drawing>
                <wp:inline distT="0" distB="0" distL="0" distR="0" wp14:anchorId="325C341B" wp14:editId="1647B319">
                  <wp:extent cx="1685925" cy="684530"/>
                  <wp:effectExtent l="0" t="0" r="9525" b="1270"/>
                  <wp:docPr id="1173102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0212" name=""/>
                          <pic:cNvPicPr/>
                        </pic:nvPicPr>
                        <pic:blipFill>
                          <a:blip r:embed="rId249"/>
                          <a:stretch>
                            <a:fillRect/>
                          </a:stretch>
                        </pic:blipFill>
                        <pic:spPr>
                          <a:xfrm>
                            <a:off x="0" y="0"/>
                            <a:ext cx="1685925" cy="684530"/>
                          </a:xfrm>
                          <a:prstGeom prst="rect">
                            <a:avLst/>
                          </a:prstGeom>
                        </pic:spPr>
                      </pic:pic>
                    </a:graphicData>
                  </a:graphic>
                </wp:inline>
              </w:drawing>
            </w:r>
          </w:p>
        </w:tc>
      </w:tr>
      <w:tr w:rsidR="001E1334" w14:paraId="373958E4" w14:textId="77777777" w:rsidTr="001E1334">
        <w:tc>
          <w:tcPr>
            <w:tcW w:w="2972" w:type="dxa"/>
            <w:vAlign w:val="center"/>
          </w:tcPr>
          <w:p w14:paraId="390B6D74" w14:textId="2E13FB8B" w:rsidR="001E1334" w:rsidRPr="004A11CB" w:rsidRDefault="001E1334" w:rsidP="001E1334">
            <w:pPr>
              <w:spacing w:line="360" w:lineRule="auto"/>
              <w:rPr>
                <w:rFonts w:cs="Arial"/>
                <w:szCs w:val="24"/>
              </w:rPr>
            </w:pPr>
            <w:r w:rsidRPr="004A11CB">
              <w:rPr>
                <w:rFonts w:cs="Arial"/>
                <w:szCs w:val="24"/>
              </w:rPr>
              <w:t>[RF13</w:t>
            </w:r>
            <w:r>
              <w:rPr>
                <w:rFonts w:cs="Arial"/>
                <w:szCs w:val="24"/>
              </w:rPr>
              <w:t>6</w:t>
            </w:r>
            <w:r w:rsidRPr="004A11CB">
              <w:rPr>
                <w:rFonts w:cs="Arial"/>
                <w:szCs w:val="24"/>
              </w:rPr>
              <w:t>] - Prover Botão de “Adicionar Membro” no menu de opções da classe</w:t>
            </w:r>
          </w:p>
        </w:tc>
        <w:tc>
          <w:tcPr>
            <w:tcW w:w="3218" w:type="dxa"/>
            <w:vAlign w:val="center"/>
          </w:tcPr>
          <w:p w14:paraId="7C67899D" w14:textId="0758B3AE" w:rsidR="001E1334" w:rsidRDefault="007A4788" w:rsidP="001E1334">
            <w:pPr>
              <w:spacing w:line="360" w:lineRule="auto"/>
              <w:rPr>
                <w:noProof/>
              </w:rPr>
            </w:pPr>
            <w:r w:rsidRPr="007A4788">
              <w:rPr>
                <w:noProof/>
              </w:rPr>
              <w:drawing>
                <wp:inline distT="0" distB="0" distL="0" distR="0" wp14:anchorId="70F1BE66" wp14:editId="052244FF">
                  <wp:extent cx="1638529" cy="276264"/>
                  <wp:effectExtent l="0" t="0" r="0" b="9525"/>
                  <wp:docPr id="47580230" name="Imagem 4758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638529" cy="276264"/>
                          </a:xfrm>
                          <a:prstGeom prst="rect">
                            <a:avLst/>
                          </a:prstGeom>
                        </pic:spPr>
                      </pic:pic>
                    </a:graphicData>
                  </a:graphic>
                </wp:inline>
              </w:drawing>
            </w:r>
          </w:p>
        </w:tc>
        <w:tc>
          <w:tcPr>
            <w:tcW w:w="2871" w:type="dxa"/>
          </w:tcPr>
          <w:p w14:paraId="127A6EB8" w14:textId="77777777" w:rsidR="00685DC1" w:rsidRDefault="00685DC1" w:rsidP="001E1334">
            <w:pPr>
              <w:keepNext/>
              <w:rPr>
                <w:noProof/>
              </w:rPr>
            </w:pPr>
          </w:p>
          <w:p w14:paraId="2B174831" w14:textId="4A900772" w:rsidR="001E1334" w:rsidRDefault="00685DC1" w:rsidP="001E1334">
            <w:pPr>
              <w:keepNext/>
              <w:rPr>
                <w:noProof/>
              </w:rPr>
            </w:pPr>
            <w:r w:rsidRPr="00685DC1">
              <w:rPr>
                <w:noProof/>
              </w:rPr>
              <w:drawing>
                <wp:inline distT="0" distB="0" distL="0" distR="0" wp14:anchorId="0AD31479" wp14:editId="5EC51A55">
                  <wp:extent cx="1685925" cy="650875"/>
                  <wp:effectExtent l="0" t="0" r="9525" b="0"/>
                  <wp:docPr id="18533989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98998" name=""/>
                          <pic:cNvPicPr/>
                        </pic:nvPicPr>
                        <pic:blipFill>
                          <a:blip r:embed="rId251"/>
                          <a:stretch>
                            <a:fillRect/>
                          </a:stretch>
                        </pic:blipFill>
                        <pic:spPr>
                          <a:xfrm>
                            <a:off x="0" y="0"/>
                            <a:ext cx="1685925" cy="650875"/>
                          </a:xfrm>
                          <a:prstGeom prst="rect">
                            <a:avLst/>
                          </a:prstGeom>
                        </pic:spPr>
                      </pic:pic>
                    </a:graphicData>
                  </a:graphic>
                </wp:inline>
              </w:drawing>
            </w:r>
          </w:p>
        </w:tc>
      </w:tr>
      <w:tr w:rsidR="001E1334" w14:paraId="609E410A" w14:textId="77777777" w:rsidTr="001E1334">
        <w:tc>
          <w:tcPr>
            <w:tcW w:w="2972" w:type="dxa"/>
            <w:vAlign w:val="center"/>
          </w:tcPr>
          <w:p w14:paraId="1CA687B8" w14:textId="323206E2" w:rsidR="001E1334" w:rsidRPr="004A11CB" w:rsidRDefault="001E1334" w:rsidP="001E1334">
            <w:pPr>
              <w:spacing w:line="360" w:lineRule="auto"/>
              <w:rPr>
                <w:rFonts w:cs="Arial"/>
                <w:szCs w:val="24"/>
              </w:rPr>
            </w:pPr>
            <w:r w:rsidRPr="004A11CB">
              <w:rPr>
                <w:rFonts w:cs="Arial"/>
                <w:szCs w:val="24"/>
              </w:rPr>
              <w:t>[RF13</w:t>
            </w:r>
            <w:r>
              <w:rPr>
                <w:rFonts w:cs="Arial"/>
                <w:szCs w:val="24"/>
              </w:rPr>
              <w:t>7</w:t>
            </w:r>
            <w:r w:rsidRPr="004A11CB">
              <w:rPr>
                <w:rFonts w:cs="Arial"/>
                <w:szCs w:val="24"/>
              </w:rPr>
              <w:t>] - Prover Funcionalidade de “Adicionar membro</w:t>
            </w:r>
          </w:p>
        </w:tc>
        <w:tc>
          <w:tcPr>
            <w:tcW w:w="3218" w:type="dxa"/>
            <w:vAlign w:val="center"/>
          </w:tcPr>
          <w:p w14:paraId="1F218A97" w14:textId="402FD8C6" w:rsidR="001E1334" w:rsidRDefault="007A4788" w:rsidP="001E1334">
            <w:pPr>
              <w:spacing w:line="360" w:lineRule="auto"/>
              <w:rPr>
                <w:noProof/>
              </w:rPr>
            </w:pPr>
            <w:r>
              <w:rPr>
                <w:noProof/>
              </w:rPr>
              <w:t>Não há protótipo</w:t>
            </w:r>
          </w:p>
        </w:tc>
        <w:tc>
          <w:tcPr>
            <w:tcW w:w="2871" w:type="dxa"/>
          </w:tcPr>
          <w:p w14:paraId="64CE7CFF" w14:textId="27FEA6A1" w:rsidR="001E1334" w:rsidRDefault="00685DC1" w:rsidP="001E1334">
            <w:pPr>
              <w:keepNext/>
              <w:rPr>
                <w:noProof/>
              </w:rPr>
            </w:pPr>
            <w:r w:rsidRPr="00685DC1">
              <w:rPr>
                <w:noProof/>
              </w:rPr>
              <w:drawing>
                <wp:inline distT="0" distB="0" distL="0" distR="0" wp14:anchorId="6F4B337F" wp14:editId="33037424">
                  <wp:extent cx="1685925" cy="660400"/>
                  <wp:effectExtent l="0" t="0" r="9525" b="6350"/>
                  <wp:docPr id="58876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620" name=""/>
                          <pic:cNvPicPr/>
                        </pic:nvPicPr>
                        <pic:blipFill>
                          <a:blip r:embed="rId252"/>
                          <a:stretch>
                            <a:fillRect/>
                          </a:stretch>
                        </pic:blipFill>
                        <pic:spPr>
                          <a:xfrm>
                            <a:off x="0" y="0"/>
                            <a:ext cx="1685925" cy="660400"/>
                          </a:xfrm>
                          <a:prstGeom prst="rect">
                            <a:avLst/>
                          </a:prstGeom>
                        </pic:spPr>
                      </pic:pic>
                    </a:graphicData>
                  </a:graphic>
                </wp:inline>
              </w:drawing>
            </w:r>
          </w:p>
        </w:tc>
      </w:tr>
      <w:tr w:rsidR="001E1334" w14:paraId="781B007A" w14:textId="77777777" w:rsidTr="001E1334">
        <w:tc>
          <w:tcPr>
            <w:tcW w:w="2972" w:type="dxa"/>
            <w:vAlign w:val="center"/>
          </w:tcPr>
          <w:p w14:paraId="35573BAF" w14:textId="3EEE5184" w:rsidR="001E1334" w:rsidRPr="004A11CB" w:rsidRDefault="001E1334" w:rsidP="001E1334">
            <w:pPr>
              <w:spacing w:line="360" w:lineRule="auto"/>
              <w:rPr>
                <w:rFonts w:cs="Arial"/>
                <w:szCs w:val="24"/>
              </w:rPr>
            </w:pPr>
            <w:r w:rsidRPr="004A11CB">
              <w:rPr>
                <w:rFonts w:cs="Arial"/>
                <w:szCs w:val="24"/>
              </w:rPr>
              <w:t>[RF1</w:t>
            </w:r>
            <w:r>
              <w:rPr>
                <w:rFonts w:cs="Arial"/>
                <w:szCs w:val="24"/>
              </w:rPr>
              <w:t>38</w:t>
            </w:r>
            <w:r w:rsidRPr="004A11CB">
              <w:rPr>
                <w:rFonts w:cs="Arial"/>
                <w:szCs w:val="24"/>
              </w:rPr>
              <w:t>] - Prover Formulário de “Adicionar membro” em uma Classe</w:t>
            </w:r>
          </w:p>
        </w:tc>
        <w:tc>
          <w:tcPr>
            <w:tcW w:w="3218" w:type="dxa"/>
            <w:vAlign w:val="center"/>
          </w:tcPr>
          <w:p w14:paraId="138E7E47" w14:textId="2EED0074" w:rsidR="001E1334" w:rsidRDefault="007A4788" w:rsidP="001E1334">
            <w:pPr>
              <w:spacing w:line="360" w:lineRule="auto"/>
              <w:rPr>
                <w:noProof/>
              </w:rPr>
            </w:pPr>
            <w:r>
              <w:rPr>
                <w:noProof/>
              </w:rPr>
              <w:t>Não há protótipo</w:t>
            </w:r>
          </w:p>
        </w:tc>
        <w:tc>
          <w:tcPr>
            <w:tcW w:w="2871" w:type="dxa"/>
          </w:tcPr>
          <w:p w14:paraId="5C8F14BA" w14:textId="64490995" w:rsidR="001E1334" w:rsidRDefault="00685DC1" w:rsidP="001E1334">
            <w:pPr>
              <w:keepNext/>
              <w:rPr>
                <w:noProof/>
              </w:rPr>
            </w:pPr>
            <w:r w:rsidRPr="00685DC1">
              <w:rPr>
                <w:noProof/>
              </w:rPr>
              <w:drawing>
                <wp:inline distT="0" distB="0" distL="0" distR="0" wp14:anchorId="6101754A" wp14:editId="0FFD81C2">
                  <wp:extent cx="1685925" cy="655955"/>
                  <wp:effectExtent l="0" t="0" r="9525" b="0"/>
                  <wp:docPr id="1206471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7170" name=""/>
                          <pic:cNvPicPr/>
                        </pic:nvPicPr>
                        <pic:blipFill>
                          <a:blip r:embed="rId253"/>
                          <a:stretch>
                            <a:fillRect/>
                          </a:stretch>
                        </pic:blipFill>
                        <pic:spPr>
                          <a:xfrm>
                            <a:off x="0" y="0"/>
                            <a:ext cx="1685925" cy="655955"/>
                          </a:xfrm>
                          <a:prstGeom prst="rect">
                            <a:avLst/>
                          </a:prstGeom>
                        </pic:spPr>
                      </pic:pic>
                    </a:graphicData>
                  </a:graphic>
                </wp:inline>
              </w:drawing>
            </w:r>
          </w:p>
        </w:tc>
      </w:tr>
      <w:tr w:rsidR="001E1334" w14:paraId="232E0CF4" w14:textId="77777777" w:rsidTr="001E1334">
        <w:tc>
          <w:tcPr>
            <w:tcW w:w="2972" w:type="dxa"/>
            <w:vAlign w:val="center"/>
          </w:tcPr>
          <w:p w14:paraId="64DBB533" w14:textId="38B3C103" w:rsidR="001E1334" w:rsidRPr="004A11CB" w:rsidRDefault="001E1334" w:rsidP="001E1334">
            <w:pPr>
              <w:spacing w:line="360" w:lineRule="auto"/>
              <w:rPr>
                <w:rFonts w:cs="Arial"/>
                <w:szCs w:val="24"/>
              </w:rPr>
            </w:pPr>
            <w:r w:rsidRPr="004A11CB">
              <w:rPr>
                <w:rFonts w:cs="Arial"/>
                <w:szCs w:val="24"/>
              </w:rPr>
              <w:t>[RF1</w:t>
            </w:r>
            <w:r>
              <w:rPr>
                <w:rFonts w:cs="Arial"/>
                <w:szCs w:val="24"/>
              </w:rPr>
              <w:t>39</w:t>
            </w:r>
            <w:r w:rsidRPr="004A11CB">
              <w:rPr>
                <w:rFonts w:cs="Arial"/>
                <w:szCs w:val="24"/>
              </w:rPr>
              <w:t>] - Prover Botão de “Ocultar” no menu de opções da classe</w:t>
            </w:r>
          </w:p>
        </w:tc>
        <w:tc>
          <w:tcPr>
            <w:tcW w:w="3218" w:type="dxa"/>
            <w:vAlign w:val="center"/>
          </w:tcPr>
          <w:p w14:paraId="6F4B4953" w14:textId="7ECB8E54" w:rsidR="001E1334" w:rsidRDefault="007A4788" w:rsidP="001E1334">
            <w:pPr>
              <w:spacing w:line="360" w:lineRule="auto"/>
              <w:rPr>
                <w:noProof/>
              </w:rPr>
            </w:pPr>
            <w:r w:rsidRPr="007A4788">
              <w:rPr>
                <w:noProof/>
              </w:rPr>
              <w:drawing>
                <wp:inline distT="0" distB="0" distL="0" distR="0" wp14:anchorId="622029DE" wp14:editId="06F32582">
                  <wp:extent cx="1505160" cy="333422"/>
                  <wp:effectExtent l="0" t="0" r="0" b="9525"/>
                  <wp:docPr id="47580231" name="Imagem 4758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505160" cy="333422"/>
                          </a:xfrm>
                          <a:prstGeom prst="rect">
                            <a:avLst/>
                          </a:prstGeom>
                        </pic:spPr>
                      </pic:pic>
                    </a:graphicData>
                  </a:graphic>
                </wp:inline>
              </w:drawing>
            </w:r>
          </w:p>
        </w:tc>
        <w:tc>
          <w:tcPr>
            <w:tcW w:w="2871" w:type="dxa"/>
          </w:tcPr>
          <w:p w14:paraId="3648D55C" w14:textId="50D4A1BF" w:rsidR="001E1334" w:rsidRDefault="00685DC1" w:rsidP="001E1334">
            <w:pPr>
              <w:keepNext/>
              <w:rPr>
                <w:noProof/>
              </w:rPr>
            </w:pPr>
            <w:r w:rsidRPr="00685DC1">
              <w:rPr>
                <w:noProof/>
              </w:rPr>
              <w:drawing>
                <wp:inline distT="0" distB="0" distL="0" distR="0" wp14:anchorId="084DF209" wp14:editId="314AE7FC">
                  <wp:extent cx="1685925" cy="631190"/>
                  <wp:effectExtent l="0" t="0" r="9525" b="0"/>
                  <wp:docPr id="1260187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87271" name=""/>
                          <pic:cNvPicPr/>
                        </pic:nvPicPr>
                        <pic:blipFill>
                          <a:blip r:embed="rId255"/>
                          <a:stretch>
                            <a:fillRect/>
                          </a:stretch>
                        </pic:blipFill>
                        <pic:spPr>
                          <a:xfrm>
                            <a:off x="0" y="0"/>
                            <a:ext cx="1685925" cy="631190"/>
                          </a:xfrm>
                          <a:prstGeom prst="rect">
                            <a:avLst/>
                          </a:prstGeom>
                        </pic:spPr>
                      </pic:pic>
                    </a:graphicData>
                  </a:graphic>
                </wp:inline>
              </w:drawing>
            </w:r>
          </w:p>
        </w:tc>
      </w:tr>
      <w:tr w:rsidR="001E1334" w14:paraId="2BE7483C" w14:textId="77777777" w:rsidTr="001E1334">
        <w:tc>
          <w:tcPr>
            <w:tcW w:w="2972" w:type="dxa"/>
            <w:vAlign w:val="center"/>
          </w:tcPr>
          <w:p w14:paraId="5EFDF4B4" w14:textId="62CAEA34" w:rsidR="001E1334" w:rsidRPr="004A11CB" w:rsidRDefault="001E1334" w:rsidP="001E1334">
            <w:pPr>
              <w:spacing w:line="360" w:lineRule="auto"/>
              <w:rPr>
                <w:rFonts w:cs="Arial"/>
                <w:szCs w:val="24"/>
              </w:rPr>
            </w:pPr>
            <w:r w:rsidRPr="004A11CB">
              <w:rPr>
                <w:rFonts w:cs="Arial"/>
                <w:szCs w:val="24"/>
              </w:rPr>
              <w:t>[RF14</w:t>
            </w:r>
            <w:r>
              <w:rPr>
                <w:rFonts w:cs="Arial"/>
                <w:szCs w:val="24"/>
              </w:rPr>
              <w:t>0</w:t>
            </w:r>
            <w:r w:rsidRPr="004A11CB">
              <w:rPr>
                <w:rFonts w:cs="Arial"/>
                <w:szCs w:val="24"/>
              </w:rPr>
              <w:t>] - Prover funcionalidade de ocultar classe</w:t>
            </w:r>
          </w:p>
        </w:tc>
        <w:tc>
          <w:tcPr>
            <w:tcW w:w="3218" w:type="dxa"/>
            <w:vAlign w:val="center"/>
          </w:tcPr>
          <w:p w14:paraId="03F9FAFC" w14:textId="4B3FB4C0" w:rsidR="001E1334" w:rsidRDefault="007A4788" w:rsidP="001E1334">
            <w:pPr>
              <w:spacing w:line="360" w:lineRule="auto"/>
              <w:rPr>
                <w:noProof/>
              </w:rPr>
            </w:pPr>
            <w:r>
              <w:rPr>
                <w:noProof/>
              </w:rPr>
              <w:t>Não há protótipo</w:t>
            </w:r>
          </w:p>
        </w:tc>
        <w:tc>
          <w:tcPr>
            <w:tcW w:w="2871" w:type="dxa"/>
          </w:tcPr>
          <w:p w14:paraId="281E426E" w14:textId="5A8ADE48" w:rsidR="001E1334" w:rsidRDefault="00685DC1" w:rsidP="001E1334">
            <w:pPr>
              <w:keepNext/>
              <w:rPr>
                <w:noProof/>
              </w:rPr>
            </w:pPr>
            <w:r w:rsidRPr="00685DC1">
              <w:rPr>
                <w:noProof/>
              </w:rPr>
              <w:drawing>
                <wp:inline distT="0" distB="0" distL="0" distR="0" wp14:anchorId="1C7E4DF8" wp14:editId="3481E675">
                  <wp:extent cx="1685925" cy="692785"/>
                  <wp:effectExtent l="0" t="0" r="9525" b="0"/>
                  <wp:docPr id="609825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25584" name=""/>
                          <pic:cNvPicPr/>
                        </pic:nvPicPr>
                        <pic:blipFill>
                          <a:blip r:embed="rId256"/>
                          <a:stretch>
                            <a:fillRect/>
                          </a:stretch>
                        </pic:blipFill>
                        <pic:spPr>
                          <a:xfrm>
                            <a:off x="0" y="0"/>
                            <a:ext cx="1685925" cy="692785"/>
                          </a:xfrm>
                          <a:prstGeom prst="rect">
                            <a:avLst/>
                          </a:prstGeom>
                        </pic:spPr>
                      </pic:pic>
                    </a:graphicData>
                  </a:graphic>
                </wp:inline>
              </w:drawing>
            </w:r>
          </w:p>
        </w:tc>
      </w:tr>
      <w:tr w:rsidR="001E1334" w14:paraId="7585051C" w14:textId="77777777" w:rsidTr="001E1334">
        <w:tc>
          <w:tcPr>
            <w:tcW w:w="2972" w:type="dxa"/>
            <w:vAlign w:val="center"/>
          </w:tcPr>
          <w:p w14:paraId="28975368" w14:textId="0B21EE3F" w:rsidR="001E1334" w:rsidRPr="004A11CB" w:rsidRDefault="001E1334" w:rsidP="001E1334">
            <w:pPr>
              <w:spacing w:line="360" w:lineRule="auto"/>
              <w:rPr>
                <w:rFonts w:cs="Arial"/>
                <w:szCs w:val="24"/>
              </w:rPr>
            </w:pPr>
            <w:r w:rsidRPr="004A11CB">
              <w:rPr>
                <w:rFonts w:cs="Arial"/>
                <w:szCs w:val="24"/>
              </w:rPr>
              <w:lastRenderedPageBreak/>
              <w:t>[RF14</w:t>
            </w:r>
            <w:r>
              <w:rPr>
                <w:rFonts w:cs="Arial"/>
                <w:szCs w:val="24"/>
              </w:rPr>
              <w:t>1</w:t>
            </w:r>
            <w:r w:rsidRPr="004A11CB">
              <w:rPr>
                <w:rFonts w:cs="Arial"/>
                <w:szCs w:val="24"/>
              </w:rPr>
              <w:t>] - Prover funcionalidade de carregar “material” do usuário</w:t>
            </w:r>
          </w:p>
        </w:tc>
        <w:tc>
          <w:tcPr>
            <w:tcW w:w="3218" w:type="dxa"/>
            <w:vAlign w:val="center"/>
          </w:tcPr>
          <w:p w14:paraId="310FE32D" w14:textId="44224A97" w:rsidR="001E1334" w:rsidRDefault="007A4788" w:rsidP="001E1334">
            <w:pPr>
              <w:spacing w:line="360" w:lineRule="auto"/>
              <w:rPr>
                <w:noProof/>
              </w:rPr>
            </w:pPr>
            <w:r>
              <w:rPr>
                <w:noProof/>
              </w:rPr>
              <w:t>Não há protótipo</w:t>
            </w:r>
          </w:p>
        </w:tc>
        <w:tc>
          <w:tcPr>
            <w:tcW w:w="2871" w:type="dxa"/>
          </w:tcPr>
          <w:p w14:paraId="4F693A6F" w14:textId="77777777" w:rsidR="00685DC1" w:rsidRDefault="00685DC1" w:rsidP="001E1334">
            <w:pPr>
              <w:keepNext/>
              <w:rPr>
                <w:noProof/>
              </w:rPr>
            </w:pPr>
          </w:p>
          <w:p w14:paraId="498B067F" w14:textId="53827903" w:rsidR="001E1334" w:rsidRDefault="00685DC1" w:rsidP="001E1334">
            <w:pPr>
              <w:keepNext/>
              <w:rPr>
                <w:noProof/>
              </w:rPr>
            </w:pPr>
            <w:r w:rsidRPr="00685DC1">
              <w:rPr>
                <w:noProof/>
              </w:rPr>
              <w:drawing>
                <wp:inline distT="0" distB="0" distL="0" distR="0" wp14:anchorId="2AD644F2" wp14:editId="791FC982">
                  <wp:extent cx="1685925" cy="689610"/>
                  <wp:effectExtent l="0" t="0" r="9525" b="0"/>
                  <wp:docPr id="2056925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25458" name=""/>
                          <pic:cNvPicPr/>
                        </pic:nvPicPr>
                        <pic:blipFill>
                          <a:blip r:embed="rId257"/>
                          <a:stretch>
                            <a:fillRect/>
                          </a:stretch>
                        </pic:blipFill>
                        <pic:spPr>
                          <a:xfrm>
                            <a:off x="0" y="0"/>
                            <a:ext cx="1685925" cy="689610"/>
                          </a:xfrm>
                          <a:prstGeom prst="rect">
                            <a:avLst/>
                          </a:prstGeom>
                        </pic:spPr>
                      </pic:pic>
                    </a:graphicData>
                  </a:graphic>
                </wp:inline>
              </w:drawing>
            </w:r>
          </w:p>
        </w:tc>
      </w:tr>
      <w:tr w:rsidR="001E1334" w14:paraId="7518A248" w14:textId="77777777" w:rsidTr="001E1334">
        <w:tc>
          <w:tcPr>
            <w:tcW w:w="2972" w:type="dxa"/>
            <w:vAlign w:val="center"/>
          </w:tcPr>
          <w:p w14:paraId="178EB8A3" w14:textId="4D168DF4" w:rsidR="001E1334" w:rsidRPr="004A11CB" w:rsidRDefault="001E1334" w:rsidP="001E1334">
            <w:pPr>
              <w:spacing w:line="360" w:lineRule="auto"/>
              <w:rPr>
                <w:rFonts w:cs="Arial"/>
                <w:szCs w:val="24"/>
              </w:rPr>
            </w:pPr>
            <w:r w:rsidRPr="004A11CB">
              <w:rPr>
                <w:rFonts w:cs="Arial"/>
                <w:szCs w:val="24"/>
              </w:rPr>
              <w:t>[RF14</w:t>
            </w:r>
            <w:r>
              <w:rPr>
                <w:rFonts w:cs="Arial"/>
                <w:szCs w:val="24"/>
              </w:rPr>
              <w:t>2</w:t>
            </w:r>
            <w:r w:rsidRPr="004A11CB">
              <w:rPr>
                <w:rFonts w:cs="Arial"/>
                <w:szCs w:val="24"/>
              </w:rPr>
              <w:t>] - Prover funcionalidade de carregar “Arquivos” do usuário</w:t>
            </w:r>
          </w:p>
        </w:tc>
        <w:tc>
          <w:tcPr>
            <w:tcW w:w="3218" w:type="dxa"/>
            <w:vAlign w:val="center"/>
          </w:tcPr>
          <w:p w14:paraId="1E95581F" w14:textId="0F30644B" w:rsidR="001E1334" w:rsidRDefault="007A4788" w:rsidP="001E1334">
            <w:pPr>
              <w:spacing w:line="360" w:lineRule="auto"/>
              <w:rPr>
                <w:noProof/>
              </w:rPr>
            </w:pPr>
            <w:r>
              <w:rPr>
                <w:noProof/>
              </w:rPr>
              <w:t>Não há protótipo</w:t>
            </w:r>
          </w:p>
        </w:tc>
        <w:tc>
          <w:tcPr>
            <w:tcW w:w="2871" w:type="dxa"/>
          </w:tcPr>
          <w:p w14:paraId="26D68E26" w14:textId="77777777" w:rsidR="00685DC1" w:rsidRDefault="00685DC1" w:rsidP="001E1334">
            <w:pPr>
              <w:keepNext/>
              <w:rPr>
                <w:noProof/>
              </w:rPr>
            </w:pPr>
          </w:p>
          <w:p w14:paraId="62626DBC" w14:textId="64A4F1A1" w:rsidR="001E1334" w:rsidRDefault="00685DC1" w:rsidP="001E1334">
            <w:pPr>
              <w:keepNext/>
              <w:rPr>
                <w:noProof/>
              </w:rPr>
            </w:pPr>
            <w:r w:rsidRPr="00685DC1">
              <w:rPr>
                <w:noProof/>
              </w:rPr>
              <w:drawing>
                <wp:inline distT="0" distB="0" distL="0" distR="0" wp14:anchorId="4FA57AD7" wp14:editId="1A666106">
                  <wp:extent cx="1685925" cy="676275"/>
                  <wp:effectExtent l="0" t="0" r="9525" b="9525"/>
                  <wp:docPr id="13764927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92777" name=""/>
                          <pic:cNvPicPr/>
                        </pic:nvPicPr>
                        <pic:blipFill>
                          <a:blip r:embed="rId258"/>
                          <a:stretch>
                            <a:fillRect/>
                          </a:stretch>
                        </pic:blipFill>
                        <pic:spPr>
                          <a:xfrm>
                            <a:off x="0" y="0"/>
                            <a:ext cx="1685925" cy="676275"/>
                          </a:xfrm>
                          <a:prstGeom prst="rect">
                            <a:avLst/>
                          </a:prstGeom>
                        </pic:spPr>
                      </pic:pic>
                    </a:graphicData>
                  </a:graphic>
                </wp:inline>
              </w:drawing>
            </w:r>
          </w:p>
        </w:tc>
      </w:tr>
      <w:tr w:rsidR="001E1334" w14:paraId="366A927F" w14:textId="77777777" w:rsidTr="001E1334">
        <w:tc>
          <w:tcPr>
            <w:tcW w:w="2972" w:type="dxa"/>
            <w:vAlign w:val="center"/>
          </w:tcPr>
          <w:p w14:paraId="3BAA5D15" w14:textId="3182F378" w:rsidR="001E1334" w:rsidRPr="004A11CB" w:rsidRDefault="001E1334" w:rsidP="001E1334">
            <w:pPr>
              <w:spacing w:line="360" w:lineRule="auto"/>
              <w:rPr>
                <w:rFonts w:cs="Arial"/>
                <w:szCs w:val="24"/>
              </w:rPr>
            </w:pPr>
            <w:r w:rsidRPr="004A11CB">
              <w:rPr>
                <w:rFonts w:cs="Arial"/>
                <w:szCs w:val="24"/>
              </w:rPr>
              <w:t>[RF14</w:t>
            </w:r>
            <w:r>
              <w:rPr>
                <w:rFonts w:cs="Arial"/>
                <w:szCs w:val="24"/>
              </w:rPr>
              <w:t>3</w:t>
            </w:r>
            <w:r w:rsidRPr="004A11CB">
              <w:rPr>
                <w:rFonts w:cs="Arial"/>
                <w:szCs w:val="24"/>
              </w:rPr>
              <w:t>] - Prover botão menu de opções dos materiais</w:t>
            </w:r>
          </w:p>
        </w:tc>
        <w:tc>
          <w:tcPr>
            <w:tcW w:w="3218" w:type="dxa"/>
            <w:vAlign w:val="center"/>
          </w:tcPr>
          <w:p w14:paraId="52039777" w14:textId="2DAD8A31" w:rsidR="001E1334" w:rsidRDefault="007A4788" w:rsidP="001E1334">
            <w:pPr>
              <w:spacing w:line="360" w:lineRule="auto"/>
              <w:rPr>
                <w:noProof/>
              </w:rPr>
            </w:pPr>
            <w:r w:rsidRPr="007A4788">
              <w:rPr>
                <w:noProof/>
              </w:rPr>
              <w:drawing>
                <wp:inline distT="0" distB="0" distL="0" distR="0" wp14:anchorId="759B4001" wp14:editId="5FF36E22">
                  <wp:extent cx="476316" cy="381053"/>
                  <wp:effectExtent l="0" t="0" r="0" b="0"/>
                  <wp:docPr id="47580233" name="Imagem 4758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76316" cy="381053"/>
                          </a:xfrm>
                          <a:prstGeom prst="rect">
                            <a:avLst/>
                          </a:prstGeom>
                        </pic:spPr>
                      </pic:pic>
                    </a:graphicData>
                  </a:graphic>
                </wp:inline>
              </w:drawing>
            </w:r>
          </w:p>
        </w:tc>
        <w:tc>
          <w:tcPr>
            <w:tcW w:w="2871" w:type="dxa"/>
          </w:tcPr>
          <w:p w14:paraId="6ED682F3" w14:textId="4B424828" w:rsidR="001E1334" w:rsidRDefault="00685DC1" w:rsidP="001E1334">
            <w:pPr>
              <w:keepNext/>
              <w:rPr>
                <w:noProof/>
              </w:rPr>
            </w:pPr>
            <w:r w:rsidRPr="00685DC1">
              <w:rPr>
                <w:noProof/>
              </w:rPr>
              <w:drawing>
                <wp:inline distT="0" distB="0" distL="0" distR="0" wp14:anchorId="48D70338" wp14:editId="7BA34944">
                  <wp:extent cx="1685925" cy="587375"/>
                  <wp:effectExtent l="0" t="0" r="9525" b="3175"/>
                  <wp:docPr id="710100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0009" name=""/>
                          <pic:cNvPicPr/>
                        </pic:nvPicPr>
                        <pic:blipFill>
                          <a:blip r:embed="rId260"/>
                          <a:stretch>
                            <a:fillRect/>
                          </a:stretch>
                        </pic:blipFill>
                        <pic:spPr>
                          <a:xfrm>
                            <a:off x="0" y="0"/>
                            <a:ext cx="1685925" cy="587375"/>
                          </a:xfrm>
                          <a:prstGeom prst="rect">
                            <a:avLst/>
                          </a:prstGeom>
                        </pic:spPr>
                      </pic:pic>
                    </a:graphicData>
                  </a:graphic>
                </wp:inline>
              </w:drawing>
            </w:r>
          </w:p>
        </w:tc>
      </w:tr>
      <w:tr w:rsidR="001E1334" w14:paraId="5088472D" w14:textId="77777777" w:rsidTr="001E1334">
        <w:tc>
          <w:tcPr>
            <w:tcW w:w="2972" w:type="dxa"/>
            <w:vAlign w:val="center"/>
          </w:tcPr>
          <w:p w14:paraId="7EBA2617" w14:textId="171F7732" w:rsidR="001E1334" w:rsidRPr="004A11CB" w:rsidRDefault="001E1334" w:rsidP="001E1334">
            <w:pPr>
              <w:spacing w:line="360" w:lineRule="auto"/>
              <w:rPr>
                <w:rFonts w:cs="Arial"/>
                <w:szCs w:val="24"/>
              </w:rPr>
            </w:pPr>
            <w:r w:rsidRPr="004A11CB">
              <w:rPr>
                <w:rFonts w:cs="Arial"/>
                <w:szCs w:val="24"/>
              </w:rPr>
              <w:t>[RF14</w:t>
            </w:r>
            <w:r>
              <w:rPr>
                <w:rFonts w:cs="Arial"/>
                <w:szCs w:val="24"/>
              </w:rPr>
              <w:t>4</w:t>
            </w:r>
            <w:r w:rsidRPr="004A11CB">
              <w:rPr>
                <w:rFonts w:cs="Arial"/>
                <w:szCs w:val="24"/>
              </w:rPr>
              <w:t>] - Prover funcionalidade “Baixar” materiais;</w:t>
            </w:r>
          </w:p>
        </w:tc>
        <w:tc>
          <w:tcPr>
            <w:tcW w:w="3218" w:type="dxa"/>
            <w:vAlign w:val="center"/>
          </w:tcPr>
          <w:p w14:paraId="299F3B4D" w14:textId="103519A2" w:rsidR="001E1334" w:rsidRDefault="007A4788" w:rsidP="001E1334">
            <w:pPr>
              <w:spacing w:line="360" w:lineRule="auto"/>
              <w:rPr>
                <w:noProof/>
              </w:rPr>
            </w:pPr>
            <w:r>
              <w:rPr>
                <w:noProof/>
              </w:rPr>
              <w:t>Não há protótipo</w:t>
            </w:r>
          </w:p>
        </w:tc>
        <w:tc>
          <w:tcPr>
            <w:tcW w:w="2871" w:type="dxa"/>
          </w:tcPr>
          <w:p w14:paraId="5CB2C04E" w14:textId="211007C6" w:rsidR="001E1334" w:rsidRDefault="00685DC1" w:rsidP="001E1334">
            <w:pPr>
              <w:keepNext/>
              <w:rPr>
                <w:noProof/>
              </w:rPr>
            </w:pPr>
            <w:r w:rsidRPr="00685DC1">
              <w:rPr>
                <w:noProof/>
              </w:rPr>
              <w:drawing>
                <wp:inline distT="0" distB="0" distL="0" distR="0" wp14:anchorId="7F06F63E" wp14:editId="49219505">
                  <wp:extent cx="1685925" cy="684530"/>
                  <wp:effectExtent l="0" t="0" r="9525" b="1270"/>
                  <wp:docPr id="641067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67008" name=""/>
                          <pic:cNvPicPr/>
                        </pic:nvPicPr>
                        <pic:blipFill>
                          <a:blip r:embed="rId261"/>
                          <a:stretch>
                            <a:fillRect/>
                          </a:stretch>
                        </pic:blipFill>
                        <pic:spPr>
                          <a:xfrm>
                            <a:off x="0" y="0"/>
                            <a:ext cx="1685925" cy="684530"/>
                          </a:xfrm>
                          <a:prstGeom prst="rect">
                            <a:avLst/>
                          </a:prstGeom>
                        </pic:spPr>
                      </pic:pic>
                    </a:graphicData>
                  </a:graphic>
                </wp:inline>
              </w:drawing>
            </w:r>
          </w:p>
        </w:tc>
      </w:tr>
      <w:tr w:rsidR="001E1334" w14:paraId="58A4860C" w14:textId="77777777" w:rsidTr="001E1334">
        <w:tc>
          <w:tcPr>
            <w:tcW w:w="2972" w:type="dxa"/>
            <w:vAlign w:val="center"/>
          </w:tcPr>
          <w:p w14:paraId="6F89D076" w14:textId="3AB769AA" w:rsidR="001E1334" w:rsidRPr="004A11CB" w:rsidRDefault="001E1334" w:rsidP="001E1334">
            <w:pPr>
              <w:spacing w:line="360" w:lineRule="auto"/>
              <w:rPr>
                <w:rFonts w:cs="Arial"/>
                <w:szCs w:val="24"/>
              </w:rPr>
            </w:pPr>
            <w:r w:rsidRPr="004A11CB">
              <w:rPr>
                <w:rFonts w:cs="Arial"/>
                <w:szCs w:val="24"/>
              </w:rPr>
              <w:t>[RF14</w:t>
            </w:r>
            <w:r>
              <w:rPr>
                <w:rFonts w:cs="Arial"/>
                <w:szCs w:val="24"/>
              </w:rPr>
              <w:t>5</w:t>
            </w:r>
            <w:r w:rsidRPr="004A11CB">
              <w:rPr>
                <w:rFonts w:cs="Arial"/>
                <w:szCs w:val="24"/>
              </w:rPr>
              <w:t>] - Prover botão “Baixar” no menu de materiais</w:t>
            </w:r>
          </w:p>
        </w:tc>
        <w:tc>
          <w:tcPr>
            <w:tcW w:w="3218" w:type="dxa"/>
            <w:vAlign w:val="center"/>
          </w:tcPr>
          <w:p w14:paraId="00787AD1" w14:textId="17F0C56A" w:rsidR="001E1334" w:rsidRDefault="007A4788" w:rsidP="001E1334">
            <w:pPr>
              <w:spacing w:line="360" w:lineRule="auto"/>
              <w:rPr>
                <w:noProof/>
              </w:rPr>
            </w:pPr>
            <w:r w:rsidRPr="007A4788">
              <w:rPr>
                <w:noProof/>
              </w:rPr>
              <w:drawing>
                <wp:inline distT="0" distB="0" distL="0" distR="0" wp14:anchorId="0AD244A9" wp14:editId="3FA0B002">
                  <wp:extent cx="1076475" cy="323895"/>
                  <wp:effectExtent l="0" t="0" r="9525" b="0"/>
                  <wp:docPr id="47580234" name="Imagem 4758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076475" cy="323895"/>
                          </a:xfrm>
                          <a:prstGeom prst="rect">
                            <a:avLst/>
                          </a:prstGeom>
                        </pic:spPr>
                      </pic:pic>
                    </a:graphicData>
                  </a:graphic>
                </wp:inline>
              </w:drawing>
            </w:r>
          </w:p>
        </w:tc>
        <w:tc>
          <w:tcPr>
            <w:tcW w:w="2871" w:type="dxa"/>
          </w:tcPr>
          <w:p w14:paraId="290C51A2" w14:textId="41B766AB" w:rsidR="001E1334" w:rsidRDefault="00685DC1" w:rsidP="001E1334">
            <w:pPr>
              <w:keepNext/>
              <w:rPr>
                <w:noProof/>
              </w:rPr>
            </w:pPr>
            <w:r w:rsidRPr="00685DC1">
              <w:rPr>
                <w:noProof/>
              </w:rPr>
              <w:drawing>
                <wp:inline distT="0" distB="0" distL="0" distR="0" wp14:anchorId="33EA73E1" wp14:editId="446C5CB3">
                  <wp:extent cx="1685925" cy="716915"/>
                  <wp:effectExtent l="0" t="0" r="9525" b="6985"/>
                  <wp:docPr id="352633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33322" name=""/>
                          <pic:cNvPicPr/>
                        </pic:nvPicPr>
                        <pic:blipFill>
                          <a:blip r:embed="rId263"/>
                          <a:stretch>
                            <a:fillRect/>
                          </a:stretch>
                        </pic:blipFill>
                        <pic:spPr>
                          <a:xfrm>
                            <a:off x="0" y="0"/>
                            <a:ext cx="1685925" cy="716915"/>
                          </a:xfrm>
                          <a:prstGeom prst="rect">
                            <a:avLst/>
                          </a:prstGeom>
                        </pic:spPr>
                      </pic:pic>
                    </a:graphicData>
                  </a:graphic>
                </wp:inline>
              </w:drawing>
            </w:r>
          </w:p>
        </w:tc>
      </w:tr>
      <w:tr w:rsidR="001E1334" w14:paraId="285F9CE3" w14:textId="77777777" w:rsidTr="001E1334">
        <w:tc>
          <w:tcPr>
            <w:tcW w:w="2972" w:type="dxa"/>
            <w:vAlign w:val="center"/>
          </w:tcPr>
          <w:p w14:paraId="0BB5D13C" w14:textId="771272C6" w:rsidR="001E1334" w:rsidRPr="004A11CB" w:rsidRDefault="001E1334" w:rsidP="001E1334">
            <w:pPr>
              <w:spacing w:line="360" w:lineRule="auto"/>
              <w:rPr>
                <w:rFonts w:cs="Arial"/>
                <w:szCs w:val="24"/>
              </w:rPr>
            </w:pPr>
            <w:r w:rsidRPr="004A11CB">
              <w:rPr>
                <w:rFonts w:cs="Arial"/>
                <w:szCs w:val="24"/>
              </w:rPr>
              <w:t>[RF14</w:t>
            </w:r>
            <w:r>
              <w:rPr>
                <w:rFonts w:cs="Arial"/>
                <w:szCs w:val="24"/>
              </w:rPr>
              <w:t>6</w:t>
            </w:r>
            <w:r w:rsidRPr="004A11CB">
              <w:rPr>
                <w:rFonts w:cs="Arial"/>
                <w:szCs w:val="24"/>
              </w:rPr>
              <w:t>] - Prover funcionalidade “Compartilhar” material</w:t>
            </w:r>
          </w:p>
        </w:tc>
        <w:tc>
          <w:tcPr>
            <w:tcW w:w="3218" w:type="dxa"/>
            <w:vAlign w:val="center"/>
          </w:tcPr>
          <w:p w14:paraId="05F678FC" w14:textId="4E6960D9" w:rsidR="001E1334" w:rsidRDefault="007A4788" w:rsidP="001E1334">
            <w:pPr>
              <w:spacing w:line="360" w:lineRule="auto"/>
              <w:rPr>
                <w:noProof/>
              </w:rPr>
            </w:pPr>
            <w:r>
              <w:rPr>
                <w:noProof/>
              </w:rPr>
              <w:t>Não há protótipo</w:t>
            </w:r>
          </w:p>
        </w:tc>
        <w:tc>
          <w:tcPr>
            <w:tcW w:w="2871" w:type="dxa"/>
          </w:tcPr>
          <w:p w14:paraId="5B8C171D" w14:textId="5E7411D3" w:rsidR="001E1334" w:rsidRDefault="00685DC1" w:rsidP="001E1334">
            <w:pPr>
              <w:keepNext/>
              <w:rPr>
                <w:noProof/>
              </w:rPr>
            </w:pPr>
            <w:r w:rsidRPr="00685DC1">
              <w:rPr>
                <w:noProof/>
              </w:rPr>
              <w:drawing>
                <wp:inline distT="0" distB="0" distL="0" distR="0" wp14:anchorId="25DCC0B1" wp14:editId="20D91581">
                  <wp:extent cx="1685925" cy="677545"/>
                  <wp:effectExtent l="0" t="0" r="9525" b="8255"/>
                  <wp:docPr id="5173063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06363" name=""/>
                          <pic:cNvPicPr/>
                        </pic:nvPicPr>
                        <pic:blipFill>
                          <a:blip r:embed="rId264"/>
                          <a:stretch>
                            <a:fillRect/>
                          </a:stretch>
                        </pic:blipFill>
                        <pic:spPr>
                          <a:xfrm>
                            <a:off x="0" y="0"/>
                            <a:ext cx="1685925" cy="677545"/>
                          </a:xfrm>
                          <a:prstGeom prst="rect">
                            <a:avLst/>
                          </a:prstGeom>
                        </pic:spPr>
                      </pic:pic>
                    </a:graphicData>
                  </a:graphic>
                </wp:inline>
              </w:drawing>
            </w:r>
          </w:p>
        </w:tc>
      </w:tr>
      <w:tr w:rsidR="001E1334" w14:paraId="79F085C6" w14:textId="77777777" w:rsidTr="001E1334">
        <w:tc>
          <w:tcPr>
            <w:tcW w:w="2972" w:type="dxa"/>
            <w:vAlign w:val="center"/>
          </w:tcPr>
          <w:p w14:paraId="38B2F656" w14:textId="1B48F1D2" w:rsidR="001E1334" w:rsidRPr="004A11CB" w:rsidRDefault="001E1334" w:rsidP="001E1334">
            <w:pPr>
              <w:spacing w:line="360" w:lineRule="auto"/>
              <w:rPr>
                <w:rFonts w:cs="Arial"/>
                <w:szCs w:val="24"/>
              </w:rPr>
            </w:pPr>
            <w:r w:rsidRPr="004A11CB">
              <w:rPr>
                <w:rFonts w:cs="Arial"/>
                <w:szCs w:val="24"/>
              </w:rPr>
              <w:t>[RF14</w:t>
            </w:r>
            <w:r>
              <w:rPr>
                <w:rFonts w:cs="Arial"/>
                <w:szCs w:val="24"/>
              </w:rPr>
              <w:t>7</w:t>
            </w:r>
            <w:r w:rsidRPr="004A11CB">
              <w:rPr>
                <w:rFonts w:cs="Arial"/>
                <w:szCs w:val="24"/>
              </w:rPr>
              <w:t>] - Prover botão “Compartilhar” no menu de materiais;</w:t>
            </w:r>
          </w:p>
        </w:tc>
        <w:tc>
          <w:tcPr>
            <w:tcW w:w="3218" w:type="dxa"/>
            <w:vAlign w:val="center"/>
          </w:tcPr>
          <w:p w14:paraId="7187DE18" w14:textId="136C62A2" w:rsidR="001E1334" w:rsidRDefault="007A4788" w:rsidP="001E1334">
            <w:pPr>
              <w:spacing w:line="360" w:lineRule="auto"/>
              <w:rPr>
                <w:noProof/>
              </w:rPr>
            </w:pPr>
            <w:r w:rsidRPr="007A4788">
              <w:rPr>
                <w:noProof/>
              </w:rPr>
              <w:drawing>
                <wp:inline distT="0" distB="0" distL="0" distR="0" wp14:anchorId="4010AE1A" wp14:editId="5AF3FFB3">
                  <wp:extent cx="1200318" cy="238158"/>
                  <wp:effectExtent l="0" t="0" r="0" b="9525"/>
                  <wp:docPr id="47580235" name="Imagem 4758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200318" cy="238158"/>
                          </a:xfrm>
                          <a:prstGeom prst="rect">
                            <a:avLst/>
                          </a:prstGeom>
                        </pic:spPr>
                      </pic:pic>
                    </a:graphicData>
                  </a:graphic>
                </wp:inline>
              </w:drawing>
            </w:r>
          </w:p>
        </w:tc>
        <w:tc>
          <w:tcPr>
            <w:tcW w:w="2871" w:type="dxa"/>
          </w:tcPr>
          <w:p w14:paraId="0460357C" w14:textId="574657ED" w:rsidR="001E1334" w:rsidRDefault="00685DC1" w:rsidP="001E1334">
            <w:pPr>
              <w:keepNext/>
              <w:rPr>
                <w:noProof/>
              </w:rPr>
            </w:pPr>
            <w:r w:rsidRPr="00685DC1">
              <w:rPr>
                <w:noProof/>
              </w:rPr>
              <w:drawing>
                <wp:inline distT="0" distB="0" distL="0" distR="0" wp14:anchorId="40A809F2" wp14:editId="09926382">
                  <wp:extent cx="1685925" cy="659130"/>
                  <wp:effectExtent l="0" t="0" r="9525" b="7620"/>
                  <wp:docPr id="1543183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8331" name=""/>
                          <pic:cNvPicPr/>
                        </pic:nvPicPr>
                        <pic:blipFill>
                          <a:blip r:embed="rId266"/>
                          <a:stretch>
                            <a:fillRect/>
                          </a:stretch>
                        </pic:blipFill>
                        <pic:spPr>
                          <a:xfrm>
                            <a:off x="0" y="0"/>
                            <a:ext cx="1685925" cy="659130"/>
                          </a:xfrm>
                          <a:prstGeom prst="rect">
                            <a:avLst/>
                          </a:prstGeom>
                        </pic:spPr>
                      </pic:pic>
                    </a:graphicData>
                  </a:graphic>
                </wp:inline>
              </w:drawing>
            </w:r>
          </w:p>
        </w:tc>
      </w:tr>
      <w:tr w:rsidR="001E1334" w14:paraId="7C5E827D" w14:textId="77777777" w:rsidTr="001E1334">
        <w:tc>
          <w:tcPr>
            <w:tcW w:w="2972" w:type="dxa"/>
            <w:vAlign w:val="center"/>
          </w:tcPr>
          <w:p w14:paraId="349DCE9C" w14:textId="50C0E3EE" w:rsidR="001E1334" w:rsidRPr="004A11CB" w:rsidRDefault="001E1334" w:rsidP="001E1334">
            <w:pPr>
              <w:spacing w:line="360" w:lineRule="auto"/>
              <w:rPr>
                <w:rFonts w:cs="Arial"/>
                <w:szCs w:val="24"/>
              </w:rPr>
            </w:pPr>
            <w:r w:rsidRPr="004A11CB">
              <w:rPr>
                <w:rFonts w:cs="Arial"/>
                <w:szCs w:val="24"/>
              </w:rPr>
              <w:t>[RF1</w:t>
            </w:r>
            <w:r>
              <w:rPr>
                <w:rFonts w:cs="Arial"/>
                <w:szCs w:val="24"/>
              </w:rPr>
              <w:t>48</w:t>
            </w:r>
            <w:r w:rsidRPr="004A11CB">
              <w:rPr>
                <w:rFonts w:cs="Arial"/>
                <w:szCs w:val="24"/>
              </w:rPr>
              <w:t>] - Prover menu de compartilhamento de material</w:t>
            </w:r>
          </w:p>
        </w:tc>
        <w:tc>
          <w:tcPr>
            <w:tcW w:w="3218" w:type="dxa"/>
            <w:vAlign w:val="center"/>
          </w:tcPr>
          <w:p w14:paraId="59CB6FCE" w14:textId="2FA7B7B5" w:rsidR="001E1334" w:rsidRDefault="007A4788" w:rsidP="001E1334">
            <w:pPr>
              <w:spacing w:line="360" w:lineRule="auto"/>
              <w:rPr>
                <w:noProof/>
              </w:rPr>
            </w:pPr>
            <w:r>
              <w:rPr>
                <w:noProof/>
              </w:rPr>
              <w:t>Não há protótipo</w:t>
            </w:r>
          </w:p>
        </w:tc>
        <w:tc>
          <w:tcPr>
            <w:tcW w:w="2871" w:type="dxa"/>
          </w:tcPr>
          <w:p w14:paraId="6C8D1B55" w14:textId="5B707F51" w:rsidR="001E1334" w:rsidRDefault="006702A0" w:rsidP="001E1334">
            <w:pPr>
              <w:keepNext/>
              <w:rPr>
                <w:noProof/>
              </w:rPr>
            </w:pPr>
            <w:r w:rsidRPr="006702A0">
              <w:rPr>
                <w:noProof/>
              </w:rPr>
              <w:drawing>
                <wp:inline distT="0" distB="0" distL="0" distR="0" wp14:anchorId="05D13AF2" wp14:editId="46CF0B56">
                  <wp:extent cx="1685925" cy="713740"/>
                  <wp:effectExtent l="0" t="0" r="9525" b="0"/>
                  <wp:docPr id="7935137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13737" name=""/>
                          <pic:cNvPicPr/>
                        </pic:nvPicPr>
                        <pic:blipFill>
                          <a:blip r:embed="rId267"/>
                          <a:stretch>
                            <a:fillRect/>
                          </a:stretch>
                        </pic:blipFill>
                        <pic:spPr>
                          <a:xfrm>
                            <a:off x="0" y="0"/>
                            <a:ext cx="1685925" cy="713740"/>
                          </a:xfrm>
                          <a:prstGeom prst="rect">
                            <a:avLst/>
                          </a:prstGeom>
                        </pic:spPr>
                      </pic:pic>
                    </a:graphicData>
                  </a:graphic>
                </wp:inline>
              </w:drawing>
            </w:r>
          </w:p>
        </w:tc>
      </w:tr>
      <w:tr w:rsidR="001E1334" w14:paraId="7066DFEF" w14:textId="77777777" w:rsidTr="001E1334">
        <w:tc>
          <w:tcPr>
            <w:tcW w:w="2972" w:type="dxa"/>
            <w:vAlign w:val="center"/>
          </w:tcPr>
          <w:p w14:paraId="6A6FCCCD" w14:textId="35A9CE42" w:rsidR="001E1334" w:rsidRPr="004A11CB" w:rsidRDefault="001E1334" w:rsidP="001E1334">
            <w:pPr>
              <w:spacing w:line="360" w:lineRule="auto"/>
              <w:rPr>
                <w:rFonts w:cs="Arial"/>
                <w:szCs w:val="24"/>
              </w:rPr>
            </w:pPr>
            <w:r w:rsidRPr="004A11CB">
              <w:rPr>
                <w:rFonts w:cs="Arial"/>
                <w:szCs w:val="24"/>
              </w:rPr>
              <w:t>[RF1</w:t>
            </w:r>
            <w:r>
              <w:rPr>
                <w:rFonts w:cs="Arial"/>
                <w:szCs w:val="24"/>
              </w:rPr>
              <w:t>49</w:t>
            </w:r>
            <w:r w:rsidRPr="004A11CB">
              <w:rPr>
                <w:rFonts w:cs="Arial"/>
                <w:szCs w:val="24"/>
              </w:rPr>
              <w:t>] - Prover funcionalidade “Favoritar” materiais</w:t>
            </w:r>
          </w:p>
        </w:tc>
        <w:tc>
          <w:tcPr>
            <w:tcW w:w="3218" w:type="dxa"/>
            <w:vAlign w:val="center"/>
          </w:tcPr>
          <w:p w14:paraId="41B11C96" w14:textId="64A97EBB" w:rsidR="001E1334" w:rsidRDefault="007A4788" w:rsidP="001E1334">
            <w:pPr>
              <w:spacing w:line="360" w:lineRule="auto"/>
              <w:rPr>
                <w:noProof/>
              </w:rPr>
            </w:pPr>
            <w:r>
              <w:rPr>
                <w:noProof/>
              </w:rPr>
              <w:t>Não há protótipo</w:t>
            </w:r>
          </w:p>
        </w:tc>
        <w:tc>
          <w:tcPr>
            <w:tcW w:w="2871" w:type="dxa"/>
          </w:tcPr>
          <w:p w14:paraId="42A288CC" w14:textId="1A3494AE" w:rsidR="001E1334" w:rsidRDefault="006702A0" w:rsidP="001E1334">
            <w:pPr>
              <w:keepNext/>
              <w:rPr>
                <w:noProof/>
              </w:rPr>
            </w:pPr>
            <w:r w:rsidRPr="006702A0">
              <w:rPr>
                <w:noProof/>
              </w:rPr>
              <w:drawing>
                <wp:inline distT="0" distB="0" distL="0" distR="0" wp14:anchorId="6E389B51" wp14:editId="0CAB76E7">
                  <wp:extent cx="1685925" cy="615950"/>
                  <wp:effectExtent l="0" t="0" r="9525" b="0"/>
                  <wp:docPr id="1125155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55452" name=""/>
                          <pic:cNvPicPr/>
                        </pic:nvPicPr>
                        <pic:blipFill>
                          <a:blip r:embed="rId268"/>
                          <a:stretch>
                            <a:fillRect/>
                          </a:stretch>
                        </pic:blipFill>
                        <pic:spPr>
                          <a:xfrm>
                            <a:off x="0" y="0"/>
                            <a:ext cx="1685925" cy="615950"/>
                          </a:xfrm>
                          <a:prstGeom prst="rect">
                            <a:avLst/>
                          </a:prstGeom>
                        </pic:spPr>
                      </pic:pic>
                    </a:graphicData>
                  </a:graphic>
                </wp:inline>
              </w:drawing>
            </w:r>
          </w:p>
        </w:tc>
      </w:tr>
      <w:tr w:rsidR="001E1334" w14:paraId="65C9E6A9" w14:textId="77777777" w:rsidTr="001E1334">
        <w:tc>
          <w:tcPr>
            <w:tcW w:w="2972" w:type="dxa"/>
            <w:vAlign w:val="center"/>
          </w:tcPr>
          <w:p w14:paraId="6D8C096B" w14:textId="0DA2DC48" w:rsidR="001E1334" w:rsidRPr="004A11CB" w:rsidRDefault="001E1334" w:rsidP="001E1334">
            <w:pPr>
              <w:spacing w:line="360" w:lineRule="auto"/>
              <w:rPr>
                <w:rFonts w:cs="Arial"/>
                <w:szCs w:val="24"/>
              </w:rPr>
            </w:pPr>
            <w:r w:rsidRPr="004A11CB">
              <w:rPr>
                <w:rFonts w:cs="Arial"/>
                <w:szCs w:val="24"/>
              </w:rPr>
              <w:t>[RF15</w:t>
            </w:r>
            <w:r>
              <w:rPr>
                <w:rFonts w:cs="Arial"/>
                <w:szCs w:val="24"/>
              </w:rPr>
              <w:t>0</w:t>
            </w:r>
            <w:r w:rsidRPr="004A11CB">
              <w:rPr>
                <w:rFonts w:cs="Arial"/>
                <w:szCs w:val="24"/>
              </w:rPr>
              <w:t>] - Prover botão “Favoritar” no menu de materiais</w:t>
            </w:r>
          </w:p>
        </w:tc>
        <w:tc>
          <w:tcPr>
            <w:tcW w:w="3218" w:type="dxa"/>
            <w:vAlign w:val="center"/>
          </w:tcPr>
          <w:p w14:paraId="5EEC1345" w14:textId="77D34114" w:rsidR="001E1334" w:rsidRDefault="007A4788" w:rsidP="001E1334">
            <w:pPr>
              <w:spacing w:line="360" w:lineRule="auto"/>
              <w:rPr>
                <w:noProof/>
              </w:rPr>
            </w:pPr>
            <w:r w:rsidRPr="007A4788">
              <w:rPr>
                <w:noProof/>
              </w:rPr>
              <w:drawing>
                <wp:inline distT="0" distB="0" distL="0" distR="0" wp14:anchorId="7E74A1A2" wp14:editId="5B69D057">
                  <wp:extent cx="952633" cy="362001"/>
                  <wp:effectExtent l="0" t="0" r="0" b="0"/>
                  <wp:docPr id="47580236" name="Imagem 4758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52633" cy="362001"/>
                          </a:xfrm>
                          <a:prstGeom prst="rect">
                            <a:avLst/>
                          </a:prstGeom>
                        </pic:spPr>
                      </pic:pic>
                    </a:graphicData>
                  </a:graphic>
                </wp:inline>
              </w:drawing>
            </w:r>
          </w:p>
        </w:tc>
        <w:tc>
          <w:tcPr>
            <w:tcW w:w="2871" w:type="dxa"/>
          </w:tcPr>
          <w:p w14:paraId="21AC3069" w14:textId="64834C42" w:rsidR="001E1334" w:rsidRDefault="006702A0" w:rsidP="001E1334">
            <w:pPr>
              <w:keepNext/>
              <w:rPr>
                <w:noProof/>
              </w:rPr>
            </w:pPr>
            <w:r w:rsidRPr="006702A0">
              <w:rPr>
                <w:noProof/>
              </w:rPr>
              <w:drawing>
                <wp:inline distT="0" distB="0" distL="0" distR="0" wp14:anchorId="1C115D1D" wp14:editId="612DF2E8">
                  <wp:extent cx="1685925" cy="652780"/>
                  <wp:effectExtent l="0" t="0" r="9525" b="0"/>
                  <wp:docPr id="2097772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7255" name=""/>
                          <pic:cNvPicPr/>
                        </pic:nvPicPr>
                        <pic:blipFill>
                          <a:blip r:embed="rId270"/>
                          <a:stretch>
                            <a:fillRect/>
                          </a:stretch>
                        </pic:blipFill>
                        <pic:spPr>
                          <a:xfrm>
                            <a:off x="0" y="0"/>
                            <a:ext cx="1685925" cy="652780"/>
                          </a:xfrm>
                          <a:prstGeom prst="rect">
                            <a:avLst/>
                          </a:prstGeom>
                        </pic:spPr>
                      </pic:pic>
                    </a:graphicData>
                  </a:graphic>
                </wp:inline>
              </w:drawing>
            </w:r>
          </w:p>
        </w:tc>
      </w:tr>
      <w:tr w:rsidR="001E1334" w14:paraId="0FF69EA2" w14:textId="77777777" w:rsidTr="001E1334">
        <w:tc>
          <w:tcPr>
            <w:tcW w:w="2972" w:type="dxa"/>
            <w:vAlign w:val="center"/>
          </w:tcPr>
          <w:p w14:paraId="35749D4B" w14:textId="03305E29" w:rsidR="001E1334" w:rsidRPr="004A11CB" w:rsidRDefault="001E1334" w:rsidP="001E1334">
            <w:pPr>
              <w:spacing w:line="360" w:lineRule="auto"/>
              <w:rPr>
                <w:rFonts w:cs="Arial"/>
                <w:szCs w:val="24"/>
              </w:rPr>
            </w:pPr>
            <w:r w:rsidRPr="004A11CB">
              <w:rPr>
                <w:rFonts w:cs="Arial"/>
                <w:szCs w:val="24"/>
              </w:rPr>
              <w:lastRenderedPageBreak/>
              <w:t>[RF15</w:t>
            </w:r>
            <w:r>
              <w:rPr>
                <w:rFonts w:cs="Arial"/>
                <w:szCs w:val="24"/>
              </w:rPr>
              <w:t>1</w:t>
            </w:r>
            <w:r w:rsidRPr="004A11CB">
              <w:rPr>
                <w:rFonts w:cs="Arial"/>
                <w:szCs w:val="24"/>
              </w:rPr>
              <w:t>] - Prover funcionalidade “Renomear” material</w:t>
            </w:r>
          </w:p>
        </w:tc>
        <w:tc>
          <w:tcPr>
            <w:tcW w:w="3218" w:type="dxa"/>
            <w:vAlign w:val="center"/>
          </w:tcPr>
          <w:p w14:paraId="3811F06B" w14:textId="74DD9F10" w:rsidR="001E1334" w:rsidRDefault="007A4788" w:rsidP="001E1334">
            <w:pPr>
              <w:spacing w:line="360" w:lineRule="auto"/>
              <w:rPr>
                <w:noProof/>
              </w:rPr>
            </w:pPr>
            <w:r>
              <w:rPr>
                <w:noProof/>
              </w:rPr>
              <w:t>Não há protótipo</w:t>
            </w:r>
          </w:p>
        </w:tc>
        <w:tc>
          <w:tcPr>
            <w:tcW w:w="2871" w:type="dxa"/>
          </w:tcPr>
          <w:p w14:paraId="23410201" w14:textId="4FEDD0FB" w:rsidR="001E1334" w:rsidRDefault="006702A0" w:rsidP="001E1334">
            <w:pPr>
              <w:keepNext/>
              <w:rPr>
                <w:noProof/>
              </w:rPr>
            </w:pPr>
            <w:r w:rsidRPr="006702A0">
              <w:rPr>
                <w:noProof/>
              </w:rPr>
              <w:drawing>
                <wp:inline distT="0" distB="0" distL="0" distR="0" wp14:anchorId="7176FB42" wp14:editId="7C91F727">
                  <wp:extent cx="1685925" cy="661670"/>
                  <wp:effectExtent l="0" t="0" r="9525" b="5080"/>
                  <wp:docPr id="7231262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26215" name=""/>
                          <pic:cNvPicPr/>
                        </pic:nvPicPr>
                        <pic:blipFill>
                          <a:blip r:embed="rId271"/>
                          <a:stretch>
                            <a:fillRect/>
                          </a:stretch>
                        </pic:blipFill>
                        <pic:spPr>
                          <a:xfrm>
                            <a:off x="0" y="0"/>
                            <a:ext cx="1685925" cy="661670"/>
                          </a:xfrm>
                          <a:prstGeom prst="rect">
                            <a:avLst/>
                          </a:prstGeom>
                        </pic:spPr>
                      </pic:pic>
                    </a:graphicData>
                  </a:graphic>
                </wp:inline>
              </w:drawing>
            </w:r>
          </w:p>
        </w:tc>
      </w:tr>
      <w:tr w:rsidR="001E1334" w14:paraId="119C437B" w14:textId="77777777" w:rsidTr="001E1334">
        <w:tc>
          <w:tcPr>
            <w:tcW w:w="2972" w:type="dxa"/>
            <w:vAlign w:val="center"/>
          </w:tcPr>
          <w:p w14:paraId="1E1CA4CF" w14:textId="32D5806E" w:rsidR="001E1334" w:rsidRPr="004A11CB" w:rsidRDefault="001E1334" w:rsidP="001E1334">
            <w:pPr>
              <w:spacing w:line="360" w:lineRule="auto"/>
              <w:rPr>
                <w:rFonts w:cs="Arial"/>
                <w:szCs w:val="24"/>
              </w:rPr>
            </w:pPr>
            <w:r w:rsidRPr="004A11CB">
              <w:rPr>
                <w:rFonts w:cs="Arial"/>
                <w:szCs w:val="24"/>
              </w:rPr>
              <w:t>[RF15</w:t>
            </w:r>
            <w:r>
              <w:rPr>
                <w:rFonts w:cs="Arial"/>
                <w:szCs w:val="24"/>
              </w:rPr>
              <w:t>2</w:t>
            </w:r>
            <w:r w:rsidRPr="004A11CB">
              <w:rPr>
                <w:rFonts w:cs="Arial"/>
                <w:szCs w:val="24"/>
              </w:rPr>
              <w:t>] - Prover botão “Renomear” no menu de materiais</w:t>
            </w:r>
          </w:p>
        </w:tc>
        <w:tc>
          <w:tcPr>
            <w:tcW w:w="3218" w:type="dxa"/>
            <w:vAlign w:val="center"/>
          </w:tcPr>
          <w:p w14:paraId="215E872E" w14:textId="6A6BC4FE" w:rsidR="001E1334" w:rsidRDefault="007A4788" w:rsidP="001E1334">
            <w:pPr>
              <w:spacing w:line="360" w:lineRule="auto"/>
              <w:rPr>
                <w:noProof/>
              </w:rPr>
            </w:pPr>
            <w:r w:rsidRPr="007A4788">
              <w:rPr>
                <w:noProof/>
              </w:rPr>
              <w:drawing>
                <wp:inline distT="0" distB="0" distL="0" distR="0" wp14:anchorId="43714347" wp14:editId="6B2ED00F">
                  <wp:extent cx="905001" cy="238158"/>
                  <wp:effectExtent l="0" t="0" r="9525" b="9525"/>
                  <wp:docPr id="47580237" name="Imagem 4758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05001" cy="238158"/>
                          </a:xfrm>
                          <a:prstGeom prst="rect">
                            <a:avLst/>
                          </a:prstGeom>
                        </pic:spPr>
                      </pic:pic>
                    </a:graphicData>
                  </a:graphic>
                </wp:inline>
              </w:drawing>
            </w:r>
          </w:p>
        </w:tc>
        <w:tc>
          <w:tcPr>
            <w:tcW w:w="2871" w:type="dxa"/>
          </w:tcPr>
          <w:p w14:paraId="4274B04D" w14:textId="13CC8635" w:rsidR="001E1334" w:rsidRDefault="006702A0" w:rsidP="001E1334">
            <w:pPr>
              <w:keepNext/>
              <w:rPr>
                <w:noProof/>
              </w:rPr>
            </w:pPr>
            <w:r w:rsidRPr="006702A0">
              <w:rPr>
                <w:noProof/>
              </w:rPr>
              <w:drawing>
                <wp:inline distT="0" distB="0" distL="0" distR="0" wp14:anchorId="28456012" wp14:editId="08834A97">
                  <wp:extent cx="1685925" cy="640080"/>
                  <wp:effectExtent l="0" t="0" r="9525" b="7620"/>
                  <wp:docPr id="9725734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73462" name=""/>
                          <pic:cNvPicPr/>
                        </pic:nvPicPr>
                        <pic:blipFill>
                          <a:blip r:embed="rId273"/>
                          <a:stretch>
                            <a:fillRect/>
                          </a:stretch>
                        </pic:blipFill>
                        <pic:spPr>
                          <a:xfrm>
                            <a:off x="0" y="0"/>
                            <a:ext cx="1685925" cy="640080"/>
                          </a:xfrm>
                          <a:prstGeom prst="rect">
                            <a:avLst/>
                          </a:prstGeom>
                        </pic:spPr>
                      </pic:pic>
                    </a:graphicData>
                  </a:graphic>
                </wp:inline>
              </w:drawing>
            </w:r>
          </w:p>
        </w:tc>
      </w:tr>
      <w:tr w:rsidR="001E1334" w14:paraId="0B164FD0" w14:textId="77777777" w:rsidTr="001E1334">
        <w:tc>
          <w:tcPr>
            <w:tcW w:w="2972" w:type="dxa"/>
            <w:vAlign w:val="center"/>
          </w:tcPr>
          <w:p w14:paraId="639495E2" w14:textId="7200A13F" w:rsidR="001E1334" w:rsidRPr="004A11CB" w:rsidRDefault="001E1334" w:rsidP="001E1334">
            <w:pPr>
              <w:spacing w:line="360" w:lineRule="auto"/>
              <w:rPr>
                <w:rFonts w:cs="Arial"/>
                <w:szCs w:val="24"/>
              </w:rPr>
            </w:pPr>
            <w:r w:rsidRPr="004A11CB">
              <w:rPr>
                <w:rFonts w:cs="Arial"/>
                <w:szCs w:val="24"/>
              </w:rPr>
              <w:t>[RF15</w:t>
            </w:r>
            <w:r>
              <w:rPr>
                <w:rFonts w:cs="Arial"/>
                <w:szCs w:val="24"/>
              </w:rPr>
              <w:t>3</w:t>
            </w:r>
            <w:r w:rsidRPr="004A11CB">
              <w:rPr>
                <w:rFonts w:cs="Arial"/>
                <w:szCs w:val="24"/>
              </w:rPr>
              <w:t xml:space="preserve">] Prover formulário para </w:t>
            </w:r>
            <w:r>
              <w:rPr>
                <w:rFonts w:cs="Arial"/>
                <w:szCs w:val="24"/>
              </w:rPr>
              <w:t>alteração de nome</w:t>
            </w:r>
            <w:r w:rsidRPr="004A11CB">
              <w:rPr>
                <w:rFonts w:cs="Arial"/>
                <w:szCs w:val="24"/>
              </w:rPr>
              <w:t xml:space="preserve"> d</w:t>
            </w:r>
            <w:r>
              <w:rPr>
                <w:rFonts w:cs="Arial"/>
                <w:szCs w:val="24"/>
              </w:rPr>
              <w:t>o</w:t>
            </w:r>
            <w:r w:rsidRPr="004A11CB">
              <w:rPr>
                <w:rFonts w:cs="Arial"/>
                <w:szCs w:val="24"/>
              </w:rPr>
              <w:t xml:space="preserve"> material</w:t>
            </w:r>
          </w:p>
        </w:tc>
        <w:tc>
          <w:tcPr>
            <w:tcW w:w="3218" w:type="dxa"/>
            <w:vAlign w:val="center"/>
          </w:tcPr>
          <w:p w14:paraId="7C474A4F" w14:textId="76053DBE" w:rsidR="001E1334" w:rsidRDefault="007A4788" w:rsidP="001E1334">
            <w:pPr>
              <w:spacing w:line="360" w:lineRule="auto"/>
              <w:rPr>
                <w:noProof/>
              </w:rPr>
            </w:pPr>
            <w:r>
              <w:rPr>
                <w:noProof/>
              </w:rPr>
              <w:t>Não há protótipo</w:t>
            </w:r>
          </w:p>
        </w:tc>
        <w:tc>
          <w:tcPr>
            <w:tcW w:w="2871" w:type="dxa"/>
          </w:tcPr>
          <w:p w14:paraId="55FAA199" w14:textId="00675276" w:rsidR="001E1334" w:rsidRDefault="006702A0" w:rsidP="001E1334">
            <w:pPr>
              <w:keepNext/>
              <w:rPr>
                <w:noProof/>
              </w:rPr>
            </w:pPr>
            <w:r w:rsidRPr="006702A0">
              <w:rPr>
                <w:noProof/>
              </w:rPr>
              <w:drawing>
                <wp:inline distT="0" distB="0" distL="0" distR="0" wp14:anchorId="16D33AA8" wp14:editId="407E04F1">
                  <wp:extent cx="1685925" cy="646430"/>
                  <wp:effectExtent l="0" t="0" r="9525" b="1270"/>
                  <wp:docPr id="13589663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66396" name=""/>
                          <pic:cNvPicPr/>
                        </pic:nvPicPr>
                        <pic:blipFill>
                          <a:blip r:embed="rId274"/>
                          <a:stretch>
                            <a:fillRect/>
                          </a:stretch>
                        </pic:blipFill>
                        <pic:spPr>
                          <a:xfrm>
                            <a:off x="0" y="0"/>
                            <a:ext cx="1685925" cy="646430"/>
                          </a:xfrm>
                          <a:prstGeom prst="rect">
                            <a:avLst/>
                          </a:prstGeom>
                        </pic:spPr>
                      </pic:pic>
                    </a:graphicData>
                  </a:graphic>
                </wp:inline>
              </w:drawing>
            </w:r>
          </w:p>
        </w:tc>
      </w:tr>
      <w:tr w:rsidR="001E1334" w14:paraId="78053C5B" w14:textId="77777777" w:rsidTr="001E1334">
        <w:tc>
          <w:tcPr>
            <w:tcW w:w="2972" w:type="dxa"/>
            <w:vAlign w:val="center"/>
          </w:tcPr>
          <w:p w14:paraId="0C51DE8D" w14:textId="7BE96BE3" w:rsidR="001E1334" w:rsidRPr="004A11CB" w:rsidRDefault="001E1334" w:rsidP="001E1334">
            <w:pPr>
              <w:spacing w:line="360" w:lineRule="auto"/>
              <w:rPr>
                <w:rFonts w:cs="Arial"/>
                <w:szCs w:val="24"/>
              </w:rPr>
            </w:pPr>
            <w:r w:rsidRPr="004A11CB">
              <w:rPr>
                <w:rFonts w:cs="Arial"/>
                <w:szCs w:val="24"/>
              </w:rPr>
              <w:t>[RF15</w:t>
            </w:r>
            <w:r>
              <w:rPr>
                <w:rFonts w:cs="Arial"/>
                <w:szCs w:val="24"/>
              </w:rPr>
              <w:t>4</w:t>
            </w:r>
            <w:r w:rsidRPr="004A11CB">
              <w:rPr>
                <w:rFonts w:cs="Arial"/>
                <w:szCs w:val="24"/>
              </w:rPr>
              <w:t>] Prover funcionalidade “Excluir” materiais</w:t>
            </w:r>
          </w:p>
        </w:tc>
        <w:tc>
          <w:tcPr>
            <w:tcW w:w="3218" w:type="dxa"/>
            <w:vAlign w:val="center"/>
          </w:tcPr>
          <w:p w14:paraId="3C280A6A" w14:textId="654D8325" w:rsidR="001E1334" w:rsidRDefault="007A4788" w:rsidP="001E1334">
            <w:pPr>
              <w:spacing w:line="360" w:lineRule="auto"/>
              <w:rPr>
                <w:noProof/>
              </w:rPr>
            </w:pPr>
            <w:r>
              <w:rPr>
                <w:noProof/>
              </w:rPr>
              <w:t>Não há protótipo</w:t>
            </w:r>
          </w:p>
        </w:tc>
        <w:tc>
          <w:tcPr>
            <w:tcW w:w="2871" w:type="dxa"/>
          </w:tcPr>
          <w:p w14:paraId="67245607" w14:textId="1A407612" w:rsidR="001E1334" w:rsidRDefault="006702A0" w:rsidP="001E1334">
            <w:pPr>
              <w:keepNext/>
              <w:rPr>
                <w:noProof/>
              </w:rPr>
            </w:pPr>
            <w:r w:rsidRPr="006702A0">
              <w:rPr>
                <w:noProof/>
              </w:rPr>
              <w:drawing>
                <wp:inline distT="0" distB="0" distL="0" distR="0" wp14:anchorId="35FE5147" wp14:editId="7880E83B">
                  <wp:extent cx="1685925" cy="640715"/>
                  <wp:effectExtent l="0" t="0" r="9525" b="6985"/>
                  <wp:docPr id="12845995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99552" name=""/>
                          <pic:cNvPicPr/>
                        </pic:nvPicPr>
                        <pic:blipFill>
                          <a:blip r:embed="rId275"/>
                          <a:stretch>
                            <a:fillRect/>
                          </a:stretch>
                        </pic:blipFill>
                        <pic:spPr>
                          <a:xfrm>
                            <a:off x="0" y="0"/>
                            <a:ext cx="1685925" cy="640715"/>
                          </a:xfrm>
                          <a:prstGeom prst="rect">
                            <a:avLst/>
                          </a:prstGeom>
                        </pic:spPr>
                      </pic:pic>
                    </a:graphicData>
                  </a:graphic>
                </wp:inline>
              </w:drawing>
            </w:r>
          </w:p>
        </w:tc>
      </w:tr>
      <w:tr w:rsidR="001E1334" w14:paraId="0AB7618F" w14:textId="77777777" w:rsidTr="001E1334">
        <w:tc>
          <w:tcPr>
            <w:tcW w:w="2972" w:type="dxa"/>
            <w:vAlign w:val="center"/>
          </w:tcPr>
          <w:p w14:paraId="7B4B662E" w14:textId="38266FBC" w:rsidR="001E1334" w:rsidRPr="004A11CB" w:rsidRDefault="001E1334" w:rsidP="001E1334">
            <w:pPr>
              <w:spacing w:line="360" w:lineRule="auto"/>
              <w:rPr>
                <w:rFonts w:cs="Arial"/>
                <w:szCs w:val="24"/>
              </w:rPr>
            </w:pPr>
            <w:r w:rsidRPr="004A11CB">
              <w:rPr>
                <w:rFonts w:cs="Arial"/>
                <w:szCs w:val="24"/>
              </w:rPr>
              <w:t>[RF15</w:t>
            </w:r>
            <w:r>
              <w:rPr>
                <w:rFonts w:cs="Arial"/>
                <w:szCs w:val="24"/>
              </w:rPr>
              <w:t>5</w:t>
            </w:r>
            <w:r w:rsidRPr="004A11CB">
              <w:rPr>
                <w:rFonts w:cs="Arial"/>
                <w:szCs w:val="24"/>
              </w:rPr>
              <w:t>] Prover botão “Excluir” no menu de materiais</w:t>
            </w:r>
          </w:p>
        </w:tc>
        <w:tc>
          <w:tcPr>
            <w:tcW w:w="3218" w:type="dxa"/>
            <w:vAlign w:val="center"/>
          </w:tcPr>
          <w:p w14:paraId="76BA58A6" w14:textId="47B082A9" w:rsidR="001E1334" w:rsidRDefault="007A4788" w:rsidP="001E1334">
            <w:pPr>
              <w:spacing w:line="360" w:lineRule="auto"/>
              <w:rPr>
                <w:noProof/>
              </w:rPr>
            </w:pPr>
            <w:r w:rsidRPr="007A4788">
              <w:rPr>
                <w:noProof/>
              </w:rPr>
              <w:drawing>
                <wp:inline distT="0" distB="0" distL="0" distR="0" wp14:anchorId="59916FC6" wp14:editId="3B79EBBA">
                  <wp:extent cx="838317" cy="342948"/>
                  <wp:effectExtent l="0" t="0" r="0" b="0"/>
                  <wp:docPr id="47580238" name="Imagem 4758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38317" cy="342948"/>
                          </a:xfrm>
                          <a:prstGeom prst="rect">
                            <a:avLst/>
                          </a:prstGeom>
                        </pic:spPr>
                      </pic:pic>
                    </a:graphicData>
                  </a:graphic>
                </wp:inline>
              </w:drawing>
            </w:r>
          </w:p>
        </w:tc>
        <w:tc>
          <w:tcPr>
            <w:tcW w:w="2871" w:type="dxa"/>
          </w:tcPr>
          <w:p w14:paraId="65E7DA87" w14:textId="521DB7C7" w:rsidR="001E1334" w:rsidRDefault="006702A0" w:rsidP="001E1334">
            <w:pPr>
              <w:keepNext/>
              <w:rPr>
                <w:noProof/>
              </w:rPr>
            </w:pPr>
            <w:r w:rsidRPr="006702A0">
              <w:rPr>
                <w:noProof/>
              </w:rPr>
              <w:drawing>
                <wp:inline distT="0" distB="0" distL="0" distR="0" wp14:anchorId="59203B96" wp14:editId="449AD1B8">
                  <wp:extent cx="1685925" cy="659130"/>
                  <wp:effectExtent l="0" t="0" r="9525" b="7620"/>
                  <wp:docPr id="44862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2471" name=""/>
                          <pic:cNvPicPr/>
                        </pic:nvPicPr>
                        <pic:blipFill>
                          <a:blip r:embed="rId277"/>
                          <a:stretch>
                            <a:fillRect/>
                          </a:stretch>
                        </pic:blipFill>
                        <pic:spPr>
                          <a:xfrm>
                            <a:off x="0" y="0"/>
                            <a:ext cx="1685925" cy="659130"/>
                          </a:xfrm>
                          <a:prstGeom prst="rect">
                            <a:avLst/>
                          </a:prstGeom>
                        </pic:spPr>
                      </pic:pic>
                    </a:graphicData>
                  </a:graphic>
                </wp:inline>
              </w:drawing>
            </w:r>
          </w:p>
        </w:tc>
      </w:tr>
      <w:tr w:rsidR="001E1334" w14:paraId="61AFA9B7" w14:textId="77777777" w:rsidTr="001E1334">
        <w:tc>
          <w:tcPr>
            <w:tcW w:w="2972" w:type="dxa"/>
            <w:vAlign w:val="center"/>
          </w:tcPr>
          <w:p w14:paraId="3595CB4E" w14:textId="59B2A2BF" w:rsidR="001E1334" w:rsidRPr="004A11CB" w:rsidRDefault="001E1334" w:rsidP="001E1334">
            <w:pPr>
              <w:spacing w:line="360" w:lineRule="auto"/>
              <w:rPr>
                <w:rFonts w:cs="Arial"/>
                <w:szCs w:val="24"/>
              </w:rPr>
            </w:pPr>
            <w:r w:rsidRPr="004A11CB">
              <w:rPr>
                <w:rFonts w:cs="Arial"/>
                <w:szCs w:val="24"/>
              </w:rPr>
              <w:t>[RF15</w:t>
            </w:r>
            <w:r>
              <w:rPr>
                <w:rFonts w:cs="Arial"/>
                <w:szCs w:val="24"/>
              </w:rPr>
              <w:t>6</w:t>
            </w:r>
            <w:r w:rsidRPr="004A11CB">
              <w:rPr>
                <w:rFonts w:cs="Arial"/>
                <w:szCs w:val="24"/>
              </w:rPr>
              <w:t>] Prover botão “arquivo</w:t>
            </w:r>
            <w:r w:rsidR="007A4788">
              <w:rPr>
                <w:rFonts w:cs="Arial"/>
                <w:szCs w:val="24"/>
              </w:rPr>
              <w:t>”</w:t>
            </w:r>
          </w:p>
        </w:tc>
        <w:tc>
          <w:tcPr>
            <w:tcW w:w="3218" w:type="dxa"/>
            <w:vAlign w:val="center"/>
          </w:tcPr>
          <w:p w14:paraId="32DE9896" w14:textId="0396F3F8" w:rsidR="001E1334" w:rsidRDefault="007A4788" w:rsidP="001E1334">
            <w:pPr>
              <w:spacing w:line="360" w:lineRule="auto"/>
              <w:rPr>
                <w:noProof/>
              </w:rPr>
            </w:pPr>
            <w:r w:rsidRPr="007A4788">
              <w:rPr>
                <w:noProof/>
              </w:rPr>
              <w:drawing>
                <wp:inline distT="0" distB="0" distL="0" distR="0" wp14:anchorId="511A1189" wp14:editId="701FA78F">
                  <wp:extent cx="1906270" cy="385445"/>
                  <wp:effectExtent l="0" t="0" r="0" b="0"/>
                  <wp:docPr id="47580239" name="Imagem 4758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906270" cy="385445"/>
                          </a:xfrm>
                          <a:prstGeom prst="rect">
                            <a:avLst/>
                          </a:prstGeom>
                        </pic:spPr>
                      </pic:pic>
                    </a:graphicData>
                  </a:graphic>
                </wp:inline>
              </w:drawing>
            </w:r>
          </w:p>
        </w:tc>
        <w:tc>
          <w:tcPr>
            <w:tcW w:w="2871" w:type="dxa"/>
          </w:tcPr>
          <w:p w14:paraId="20907A47" w14:textId="39602B88" w:rsidR="001E1334" w:rsidRDefault="00662F3C" w:rsidP="001E1334">
            <w:pPr>
              <w:keepNext/>
              <w:rPr>
                <w:noProof/>
              </w:rPr>
            </w:pPr>
            <w:r w:rsidRPr="00662F3C">
              <w:rPr>
                <w:noProof/>
              </w:rPr>
              <w:drawing>
                <wp:inline distT="0" distB="0" distL="0" distR="0" wp14:anchorId="3972D2E7" wp14:editId="0511C13D">
                  <wp:extent cx="1685925" cy="666115"/>
                  <wp:effectExtent l="0" t="0" r="9525" b="635"/>
                  <wp:docPr id="864877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77308" name=""/>
                          <pic:cNvPicPr/>
                        </pic:nvPicPr>
                        <pic:blipFill>
                          <a:blip r:embed="rId279"/>
                          <a:stretch>
                            <a:fillRect/>
                          </a:stretch>
                        </pic:blipFill>
                        <pic:spPr>
                          <a:xfrm>
                            <a:off x="0" y="0"/>
                            <a:ext cx="1685925" cy="666115"/>
                          </a:xfrm>
                          <a:prstGeom prst="rect">
                            <a:avLst/>
                          </a:prstGeom>
                        </pic:spPr>
                      </pic:pic>
                    </a:graphicData>
                  </a:graphic>
                </wp:inline>
              </w:drawing>
            </w:r>
          </w:p>
        </w:tc>
      </w:tr>
      <w:tr w:rsidR="001E1334" w14:paraId="6DF37C38" w14:textId="77777777" w:rsidTr="001E1334">
        <w:tc>
          <w:tcPr>
            <w:tcW w:w="2972" w:type="dxa"/>
            <w:vAlign w:val="center"/>
          </w:tcPr>
          <w:p w14:paraId="1B64F4D8" w14:textId="30F160E3" w:rsidR="001E1334" w:rsidRPr="004A11CB" w:rsidRDefault="001E1334" w:rsidP="001E1334">
            <w:pPr>
              <w:spacing w:line="360" w:lineRule="auto"/>
              <w:rPr>
                <w:rFonts w:cs="Arial"/>
                <w:szCs w:val="24"/>
              </w:rPr>
            </w:pPr>
            <w:r w:rsidRPr="004A11CB">
              <w:rPr>
                <w:rFonts w:cs="Arial"/>
                <w:szCs w:val="24"/>
              </w:rPr>
              <w:t>[RF15</w:t>
            </w:r>
            <w:r>
              <w:rPr>
                <w:rFonts w:cs="Arial"/>
                <w:szCs w:val="24"/>
              </w:rPr>
              <w:t>7</w:t>
            </w:r>
            <w:r w:rsidRPr="004A11CB">
              <w:rPr>
                <w:rFonts w:cs="Arial"/>
                <w:szCs w:val="24"/>
              </w:rPr>
              <w:t>] Prover formulário de criação de pasta da página materiais</w:t>
            </w:r>
          </w:p>
        </w:tc>
        <w:tc>
          <w:tcPr>
            <w:tcW w:w="3218" w:type="dxa"/>
            <w:vAlign w:val="center"/>
          </w:tcPr>
          <w:p w14:paraId="444F5620" w14:textId="07520F38" w:rsidR="001E1334" w:rsidRDefault="007A4788" w:rsidP="001E1334">
            <w:pPr>
              <w:spacing w:line="360" w:lineRule="auto"/>
              <w:rPr>
                <w:noProof/>
              </w:rPr>
            </w:pPr>
            <w:r>
              <w:rPr>
                <w:noProof/>
              </w:rPr>
              <w:t>Não há protótipo</w:t>
            </w:r>
          </w:p>
        </w:tc>
        <w:tc>
          <w:tcPr>
            <w:tcW w:w="2871" w:type="dxa"/>
          </w:tcPr>
          <w:p w14:paraId="32A7E470" w14:textId="40904A57" w:rsidR="001E1334" w:rsidRDefault="00662F3C" w:rsidP="001E1334">
            <w:pPr>
              <w:keepNext/>
              <w:rPr>
                <w:noProof/>
              </w:rPr>
            </w:pPr>
            <w:r w:rsidRPr="00662F3C">
              <w:rPr>
                <w:noProof/>
              </w:rPr>
              <w:drawing>
                <wp:inline distT="0" distB="0" distL="0" distR="0" wp14:anchorId="7A80CEBB" wp14:editId="3A87E80D">
                  <wp:extent cx="1685925" cy="640080"/>
                  <wp:effectExtent l="0" t="0" r="9525" b="7620"/>
                  <wp:docPr id="15011936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93649" name=""/>
                          <pic:cNvPicPr/>
                        </pic:nvPicPr>
                        <pic:blipFill>
                          <a:blip r:embed="rId280"/>
                          <a:stretch>
                            <a:fillRect/>
                          </a:stretch>
                        </pic:blipFill>
                        <pic:spPr>
                          <a:xfrm>
                            <a:off x="0" y="0"/>
                            <a:ext cx="1685925" cy="640080"/>
                          </a:xfrm>
                          <a:prstGeom prst="rect">
                            <a:avLst/>
                          </a:prstGeom>
                        </pic:spPr>
                      </pic:pic>
                    </a:graphicData>
                  </a:graphic>
                </wp:inline>
              </w:drawing>
            </w:r>
          </w:p>
        </w:tc>
      </w:tr>
      <w:tr w:rsidR="001E1334" w14:paraId="20AE190E" w14:textId="77777777" w:rsidTr="001E1334">
        <w:tc>
          <w:tcPr>
            <w:tcW w:w="2972" w:type="dxa"/>
            <w:vAlign w:val="center"/>
          </w:tcPr>
          <w:p w14:paraId="787505E7" w14:textId="5203E755" w:rsidR="001E1334" w:rsidRPr="004A11CB" w:rsidRDefault="001E1334" w:rsidP="001E1334">
            <w:pPr>
              <w:spacing w:line="360" w:lineRule="auto"/>
              <w:rPr>
                <w:rFonts w:cs="Arial"/>
                <w:szCs w:val="24"/>
              </w:rPr>
            </w:pPr>
            <w:r w:rsidRPr="004A11CB">
              <w:rPr>
                <w:rFonts w:cs="Arial"/>
                <w:szCs w:val="24"/>
              </w:rPr>
              <w:t>[RF1</w:t>
            </w:r>
            <w:r>
              <w:rPr>
                <w:rFonts w:cs="Arial"/>
                <w:szCs w:val="24"/>
              </w:rPr>
              <w:t>58</w:t>
            </w:r>
            <w:r w:rsidRPr="004A11CB">
              <w:rPr>
                <w:rFonts w:cs="Arial"/>
                <w:szCs w:val="24"/>
              </w:rPr>
              <w:t>] Pegar dados fornecidos no formulário de criação de pasta na tela de favoritos</w:t>
            </w:r>
          </w:p>
        </w:tc>
        <w:tc>
          <w:tcPr>
            <w:tcW w:w="3218" w:type="dxa"/>
            <w:vAlign w:val="center"/>
          </w:tcPr>
          <w:p w14:paraId="3FD6F06C" w14:textId="79C25021" w:rsidR="001E1334" w:rsidRDefault="007A4788" w:rsidP="001E1334">
            <w:pPr>
              <w:spacing w:line="360" w:lineRule="auto"/>
              <w:rPr>
                <w:noProof/>
              </w:rPr>
            </w:pPr>
            <w:r>
              <w:rPr>
                <w:noProof/>
              </w:rPr>
              <w:t>Não há protótipo</w:t>
            </w:r>
          </w:p>
        </w:tc>
        <w:tc>
          <w:tcPr>
            <w:tcW w:w="2871" w:type="dxa"/>
          </w:tcPr>
          <w:p w14:paraId="302156B6" w14:textId="77777777" w:rsidR="00662F3C" w:rsidRDefault="00662F3C" w:rsidP="00662F3C">
            <w:pPr>
              <w:keepNext/>
              <w:spacing w:line="480" w:lineRule="auto"/>
              <w:rPr>
                <w:noProof/>
              </w:rPr>
            </w:pPr>
          </w:p>
          <w:p w14:paraId="33D22A50" w14:textId="6AF0BA20" w:rsidR="001E1334" w:rsidRDefault="00662F3C" w:rsidP="00662F3C">
            <w:pPr>
              <w:keepNext/>
              <w:spacing w:line="480" w:lineRule="auto"/>
              <w:rPr>
                <w:noProof/>
              </w:rPr>
            </w:pPr>
            <w:r>
              <w:rPr>
                <w:noProof/>
              </w:rPr>
              <w:t>Não há casos de uso</w:t>
            </w:r>
          </w:p>
        </w:tc>
      </w:tr>
      <w:tr w:rsidR="001E1334" w14:paraId="3466F8E8" w14:textId="77777777" w:rsidTr="001E1334">
        <w:tc>
          <w:tcPr>
            <w:tcW w:w="2972" w:type="dxa"/>
            <w:vAlign w:val="center"/>
          </w:tcPr>
          <w:p w14:paraId="27C87AE5" w14:textId="6D679E37" w:rsidR="001E1334" w:rsidRPr="004A11CB" w:rsidRDefault="001E1334" w:rsidP="001E1334">
            <w:pPr>
              <w:spacing w:line="360" w:lineRule="auto"/>
              <w:rPr>
                <w:rFonts w:cs="Arial"/>
                <w:szCs w:val="24"/>
              </w:rPr>
            </w:pPr>
            <w:r w:rsidRPr="004A11CB">
              <w:rPr>
                <w:rFonts w:cs="Arial"/>
                <w:szCs w:val="24"/>
              </w:rPr>
              <w:t>[RF1</w:t>
            </w:r>
            <w:r>
              <w:rPr>
                <w:rFonts w:cs="Arial"/>
                <w:szCs w:val="24"/>
              </w:rPr>
              <w:t>59</w:t>
            </w:r>
            <w:r w:rsidRPr="004A11CB">
              <w:rPr>
                <w:rFonts w:cs="Arial"/>
                <w:szCs w:val="24"/>
              </w:rPr>
              <w:t>] Prover botão de Criar pasta no formulário de “Criar pasta” na página de materiais</w:t>
            </w:r>
          </w:p>
        </w:tc>
        <w:tc>
          <w:tcPr>
            <w:tcW w:w="3218" w:type="dxa"/>
            <w:vAlign w:val="center"/>
          </w:tcPr>
          <w:p w14:paraId="3FD5D009" w14:textId="7618CE7E" w:rsidR="001E1334" w:rsidRDefault="00E2277B" w:rsidP="001E1334">
            <w:pPr>
              <w:spacing w:line="360" w:lineRule="auto"/>
              <w:rPr>
                <w:noProof/>
              </w:rPr>
            </w:pPr>
            <w:r w:rsidRPr="00E2277B">
              <w:rPr>
                <w:noProof/>
              </w:rPr>
              <w:drawing>
                <wp:inline distT="0" distB="0" distL="0" distR="0" wp14:anchorId="30B69D9A" wp14:editId="68C8F116">
                  <wp:extent cx="1906270" cy="330200"/>
                  <wp:effectExtent l="0" t="0" r="0" b="0"/>
                  <wp:docPr id="47580241" name="Imagem 4758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06270" cy="330200"/>
                          </a:xfrm>
                          <a:prstGeom prst="rect">
                            <a:avLst/>
                          </a:prstGeom>
                        </pic:spPr>
                      </pic:pic>
                    </a:graphicData>
                  </a:graphic>
                </wp:inline>
              </w:drawing>
            </w:r>
          </w:p>
        </w:tc>
        <w:tc>
          <w:tcPr>
            <w:tcW w:w="2871" w:type="dxa"/>
          </w:tcPr>
          <w:p w14:paraId="2FE8EAA6" w14:textId="77777777" w:rsidR="00662F3C" w:rsidRDefault="00662F3C" w:rsidP="001E1334">
            <w:pPr>
              <w:keepNext/>
              <w:rPr>
                <w:noProof/>
              </w:rPr>
            </w:pPr>
          </w:p>
          <w:p w14:paraId="089AC43C" w14:textId="11D17902" w:rsidR="001E1334" w:rsidRDefault="00662F3C" w:rsidP="001E1334">
            <w:pPr>
              <w:keepNext/>
              <w:rPr>
                <w:noProof/>
              </w:rPr>
            </w:pPr>
            <w:r w:rsidRPr="00662F3C">
              <w:rPr>
                <w:noProof/>
              </w:rPr>
              <w:drawing>
                <wp:inline distT="0" distB="0" distL="0" distR="0" wp14:anchorId="2C1BF50E" wp14:editId="4794DDD2">
                  <wp:extent cx="1685925" cy="666750"/>
                  <wp:effectExtent l="0" t="0" r="9525" b="0"/>
                  <wp:docPr id="461693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93947" name=""/>
                          <pic:cNvPicPr/>
                        </pic:nvPicPr>
                        <pic:blipFill>
                          <a:blip r:embed="rId282"/>
                          <a:stretch>
                            <a:fillRect/>
                          </a:stretch>
                        </pic:blipFill>
                        <pic:spPr>
                          <a:xfrm>
                            <a:off x="0" y="0"/>
                            <a:ext cx="1685925" cy="666750"/>
                          </a:xfrm>
                          <a:prstGeom prst="rect">
                            <a:avLst/>
                          </a:prstGeom>
                        </pic:spPr>
                      </pic:pic>
                    </a:graphicData>
                  </a:graphic>
                </wp:inline>
              </w:drawing>
            </w:r>
          </w:p>
        </w:tc>
      </w:tr>
      <w:tr w:rsidR="001E1334" w14:paraId="22466273" w14:textId="77777777" w:rsidTr="001E1334">
        <w:tc>
          <w:tcPr>
            <w:tcW w:w="2972" w:type="dxa"/>
            <w:vAlign w:val="center"/>
          </w:tcPr>
          <w:p w14:paraId="440F44D4" w14:textId="013BAA60" w:rsidR="001E1334" w:rsidRPr="004A11CB" w:rsidRDefault="001E1334" w:rsidP="001E1334">
            <w:pPr>
              <w:spacing w:line="360" w:lineRule="auto"/>
              <w:rPr>
                <w:rFonts w:cs="Arial"/>
                <w:szCs w:val="24"/>
              </w:rPr>
            </w:pPr>
            <w:r w:rsidRPr="004A11CB">
              <w:rPr>
                <w:rFonts w:cs="Arial"/>
                <w:szCs w:val="24"/>
              </w:rPr>
              <w:t>[RF16</w:t>
            </w:r>
            <w:r>
              <w:rPr>
                <w:rFonts w:cs="Arial"/>
                <w:szCs w:val="24"/>
              </w:rPr>
              <w:t>0</w:t>
            </w:r>
            <w:r w:rsidRPr="004A11CB">
              <w:rPr>
                <w:rFonts w:cs="Arial"/>
                <w:szCs w:val="24"/>
              </w:rPr>
              <w:t>] Prover botão de filtragem dos materiais;</w:t>
            </w:r>
          </w:p>
        </w:tc>
        <w:tc>
          <w:tcPr>
            <w:tcW w:w="3218" w:type="dxa"/>
            <w:vAlign w:val="center"/>
          </w:tcPr>
          <w:p w14:paraId="0949E148" w14:textId="145A9B1C" w:rsidR="001E1334" w:rsidRDefault="00E2277B" w:rsidP="001E1334">
            <w:pPr>
              <w:spacing w:line="360" w:lineRule="auto"/>
              <w:rPr>
                <w:noProof/>
              </w:rPr>
            </w:pPr>
            <w:r w:rsidRPr="00E2277B">
              <w:rPr>
                <w:noProof/>
              </w:rPr>
              <w:drawing>
                <wp:inline distT="0" distB="0" distL="0" distR="0" wp14:anchorId="72FD38D7" wp14:editId="777A8EBB">
                  <wp:extent cx="657317" cy="571580"/>
                  <wp:effectExtent l="0" t="0" r="9525" b="0"/>
                  <wp:docPr id="47580242" name="Imagem 4758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57317" cy="571580"/>
                          </a:xfrm>
                          <a:prstGeom prst="rect">
                            <a:avLst/>
                          </a:prstGeom>
                        </pic:spPr>
                      </pic:pic>
                    </a:graphicData>
                  </a:graphic>
                </wp:inline>
              </w:drawing>
            </w:r>
          </w:p>
        </w:tc>
        <w:tc>
          <w:tcPr>
            <w:tcW w:w="2871" w:type="dxa"/>
          </w:tcPr>
          <w:p w14:paraId="72542CC4" w14:textId="0DF3BBC4" w:rsidR="001E1334" w:rsidRDefault="00662F3C" w:rsidP="001E1334">
            <w:pPr>
              <w:keepNext/>
              <w:rPr>
                <w:noProof/>
              </w:rPr>
            </w:pPr>
            <w:r w:rsidRPr="00662F3C">
              <w:rPr>
                <w:noProof/>
              </w:rPr>
              <w:drawing>
                <wp:inline distT="0" distB="0" distL="0" distR="0" wp14:anchorId="5A76F4CA" wp14:editId="2099D821">
                  <wp:extent cx="1685925" cy="793115"/>
                  <wp:effectExtent l="0" t="0" r="9525" b="6985"/>
                  <wp:docPr id="4943120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12072" name=""/>
                          <pic:cNvPicPr/>
                        </pic:nvPicPr>
                        <pic:blipFill>
                          <a:blip r:embed="rId284"/>
                          <a:stretch>
                            <a:fillRect/>
                          </a:stretch>
                        </pic:blipFill>
                        <pic:spPr>
                          <a:xfrm>
                            <a:off x="0" y="0"/>
                            <a:ext cx="1685925" cy="793115"/>
                          </a:xfrm>
                          <a:prstGeom prst="rect">
                            <a:avLst/>
                          </a:prstGeom>
                        </pic:spPr>
                      </pic:pic>
                    </a:graphicData>
                  </a:graphic>
                </wp:inline>
              </w:drawing>
            </w:r>
          </w:p>
        </w:tc>
      </w:tr>
      <w:tr w:rsidR="001E1334" w14:paraId="6A1FD353" w14:textId="77777777" w:rsidTr="001E1334">
        <w:tc>
          <w:tcPr>
            <w:tcW w:w="2972" w:type="dxa"/>
            <w:vAlign w:val="center"/>
          </w:tcPr>
          <w:p w14:paraId="6E189019" w14:textId="61FB0F30" w:rsidR="001E1334" w:rsidRPr="004A11CB" w:rsidRDefault="001E1334" w:rsidP="001E1334">
            <w:pPr>
              <w:spacing w:line="360" w:lineRule="auto"/>
              <w:rPr>
                <w:rFonts w:cs="Arial"/>
                <w:szCs w:val="24"/>
              </w:rPr>
            </w:pPr>
            <w:r w:rsidRPr="004A11CB">
              <w:rPr>
                <w:rFonts w:cs="Arial"/>
                <w:szCs w:val="24"/>
              </w:rPr>
              <w:lastRenderedPageBreak/>
              <w:t>[RF16</w:t>
            </w:r>
            <w:r>
              <w:rPr>
                <w:rFonts w:cs="Arial"/>
                <w:szCs w:val="24"/>
              </w:rPr>
              <w:t>1</w:t>
            </w:r>
            <w:r w:rsidRPr="004A11CB">
              <w:rPr>
                <w:rFonts w:cs="Arial"/>
                <w:szCs w:val="24"/>
              </w:rPr>
              <w:t>] Prover funcionalidade de filtração pela mais Antigas nos Materiais</w:t>
            </w:r>
          </w:p>
        </w:tc>
        <w:tc>
          <w:tcPr>
            <w:tcW w:w="3218" w:type="dxa"/>
            <w:vAlign w:val="center"/>
          </w:tcPr>
          <w:p w14:paraId="6BDEC634" w14:textId="7838BE0D" w:rsidR="001E1334" w:rsidRDefault="007A4788" w:rsidP="001E1334">
            <w:pPr>
              <w:spacing w:line="360" w:lineRule="auto"/>
              <w:rPr>
                <w:noProof/>
              </w:rPr>
            </w:pPr>
            <w:r w:rsidRPr="007A4788">
              <w:rPr>
                <w:noProof/>
              </w:rPr>
              <w:drawing>
                <wp:inline distT="0" distB="0" distL="0" distR="0" wp14:anchorId="33DFF1F5" wp14:editId="315219F3">
                  <wp:extent cx="1143160" cy="285790"/>
                  <wp:effectExtent l="0" t="0" r="0" b="0"/>
                  <wp:docPr id="1573859901" name="Imagem 157385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143160" cy="285790"/>
                          </a:xfrm>
                          <a:prstGeom prst="rect">
                            <a:avLst/>
                          </a:prstGeom>
                        </pic:spPr>
                      </pic:pic>
                    </a:graphicData>
                  </a:graphic>
                </wp:inline>
              </w:drawing>
            </w:r>
          </w:p>
        </w:tc>
        <w:tc>
          <w:tcPr>
            <w:tcW w:w="2871" w:type="dxa"/>
          </w:tcPr>
          <w:p w14:paraId="20A4F4A5" w14:textId="77777777" w:rsidR="00662F3C" w:rsidRDefault="00662F3C" w:rsidP="001E1334">
            <w:pPr>
              <w:keepNext/>
              <w:rPr>
                <w:noProof/>
              </w:rPr>
            </w:pPr>
          </w:p>
          <w:p w14:paraId="5C66ADA1" w14:textId="1DB41561" w:rsidR="001E1334" w:rsidRDefault="00662F3C" w:rsidP="001E1334">
            <w:pPr>
              <w:keepNext/>
              <w:rPr>
                <w:noProof/>
              </w:rPr>
            </w:pPr>
            <w:r w:rsidRPr="00685DC1">
              <w:rPr>
                <w:noProof/>
              </w:rPr>
              <w:drawing>
                <wp:inline distT="0" distB="0" distL="0" distR="0" wp14:anchorId="359DE13C" wp14:editId="04D68F2C">
                  <wp:extent cx="1685925" cy="631825"/>
                  <wp:effectExtent l="0" t="0" r="9525" b="0"/>
                  <wp:docPr id="2097907388" name="Imagem 209790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91642" name=""/>
                          <pic:cNvPicPr/>
                        </pic:nvPicPr>
                        <pic:blipFill>
                          <a:blip r:embed="rId241"/>
                          <a:stretch>
                            <a:fillRect/>
                          </a:stretch>
                        </pic:blipFill>
                        <pic:spPr>
                          <a:xfrm>
                            <a:off x="0" y="0"/>
                            <a:ext cx="1685925" cy="631825"/>
                          </a:xfrm>
                          <a:prstGeom prst="rect">
                            <a:avLst/>
                          </a:prstGeom>
                        </pic:spPr>
                      </pic:pic>
                    </a:graphicData>
                  </a:graphic>
                </wp:inline>
              </w:drawing>
            </w:r>
          </w:p>
        </w:tc>
      </w:tr>
      <w:tr w:rsidR="001E1334" w14:paraId="2276047F" w14:textId="77777777" w:rsidTr="001E1334">
        <w:tc>
          <w:tcPr>
            <w:tcW w:w="2972" w:type="dxa"/>
            <w:vAlign w:val="center"/>
          </w:tcPr>
          <w:p w14:paraId="1F46EB73" w14:textId="249731DD" w:rsidR="001E1334" w:rsidRPr="004A11CB" w:rsidRDefault="001E1334" w:rsidP="001E1334">
            <w:pPr>
              <w:spacing w:line="360" w:lineRule="auto"/>
              <w:rPr>
                <w:rFonts w:cs="Arial"/>
                <w:szCs w:val="24"/>
              </w:rPr>
            </w:pPr>
            <w:r w:rsidRPr="004A11CB">
              <w:rPr>
                <w:rFonts w:cs="Arial"/>
                <w:szCs w:val="24"/>
              </w:rPr>
              <w:t>[RF16</w:t>
            </w:r>
            <w:r>
              <w:rPr>
                <w:rFonts w:cs="Arial"/>
                <w:szCs w:val="24"/>
              </w:rPr>
              <w:t>2</w:t>
            </w:r>
            <w:r w:rsidRPr="004A11CB">
              <w:rPr>
                <w:rFonts w:cs="Arial"/>
                <w:szCs w:val="24"/>
              </w:rPr>
              <w:t>] Prover botão de Filtragem de A-Z nos materiais</w:t>
            </w:r>
          </w:p>
        </w:tc>
        <w:tc>
          <w:tcPr>
            <w:tcW w:w="3218" w:type="dxa"/>
            <w:vAlign w:val="center"/>
          </w:tcPr>
          <w:p w14:paraId="2A946C20" w14:textId="0AC62D71" w:rsidR="001E1334" w:rsidRDefault="007A4788" w:rsidP="001E1334">
            <w:pPr>
              <w:spacing w:line="360" w:lineRule="auto"/>
              <w:rPr>
                <w:noProof/>
              </w:rPr>
            </w:pPr>
            <w:r w:rsidRPr="007A4788">
              <w:rPr>
                <w:noProof/>
              </w:rPr>
              <w:drawing>
                <wp:inline distT="0" distB="0" distL="0" distR="0" wp14:anchorId="6FCA033E" wp14:editId="33EB4E65">
                  <wp:extent cx="1047896" cy="352474"/>
                  <wp:effectExtent l="0" t="0" r="0" b="9525"/>
                  <wp:docPr id="1573859887" name="Imagem 157385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047896" cy="352474"/>
                          </a:xfrm>
                          <a:prstGeom prst="rect">
                            <a:avLst/>
                          </a:prstGeom>
                        </pic:spPr>
                      </pic:pic>
                    </a:graphicData>
                  </a:graphic>
                </wp:inline>
              </w:drawing>
            </w:r>
          </w:p>
        </w:tc>
        <w:tc>
          <w:tcPr>
            <w:tcW w:w="2871" w:type="dxa"/>
          </w:tcPr>
          <w:p w14:paraId="1B04CE96" w14:textId="3457439B" w:rsidR="001E1334" w:rsidRDefault="00662F3C" w:rsidP="001E1334">
            <w:pPr>
              <w:keepNext/>
              <w:rPr>
                <w:noProof/>
              </w:rPr>
            </w:pPr>
            <w:r>
              <w:rPr>
                <w:noProof/>
              </w:rPr>
              <w:drawing>
                <wp:inline distT="0" distB="0" distL="0" distR="0" wp14:anchorId="12C961B6" wp14:editId="52B632C5">
                  <wp:extent cx="1685714" cy="657143"/>
                  <wp:effectExtent l="0" t="0" r="0" b="0"/>
                  <wp:docPr id="2025885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527" name=""/>
                          <pic:cNvPicPr/>
                        </pic:nvPicPr>
                        <pic:blipFill>
                          <a:blip r:embed="rId285"/>
                          <a:stretch>
                            <a:fillRect/>
                          </a:stretch>
                        </pic:blipFill>
                        <pic:spPr>
                          <a:xfrm>
                            <a:off x="0" y="0"/>
                            <a:ext cx="1685714" cy="657143"/>
                          </a:xfrm>
                          <a:prstGeom prst="rect">
                            <a:avLst/>
                          </a:prstGeom>
                        </pic:spPr>
                      </pic:pic>
                    </a:graphicData>
                  </a:graphic>
                </wp:inline>
              </w:drawing>
            </w:r>
          </w:p>
        </w:tc>
      </w:tr>
      <w:tr w:rsidR="001E1334" w14:paraId="28BD2C7E" w14:textId="77777777" w:rsidTr="001E1334">
        <w:tc>
          <w:tcPr>
            <w:tcW w:w="2972" w:type="dxa"/>
            <w:vAlign w:val="center"/>
          </w:tcPr>
          <w:p w14:paraId="79FC2C8B" w14:textId="7C6097B1" w:rsidR="001E1334" w:rsidRPr="004A11CB" w:rsidRDefault="001E1334" w:rsidP="001E1334">
            <w:pPr>
              <w:spacing w:line="360" w:lineRule="auto"/>
              <w:rPr>
                <w:rFonts w:cs="Arial"/>
                <w:szCs w:val="24"/>
              </w:rPr>
            </w:pPr>
            <w:r w:rsidRPr="004A11CB">
              <w:rPr>
                <w:rFonts w:cs="Arial"/>
                <w:szCs w:val="24"/>
              </w:rPr>
              <w:t>[RF16</w:t>
            </w:r>
            <w:r>
              <w:rPr>
                <w:rFonts w:cs="Arial"/>
                <w:szCs w:val="24"/>
              </w:rPr>
              <w:t>3</w:t>
            </w:r>
            <w:r w:rsidRPr="004A11CB">
              <w:rPr>
                <w:rFonts w:cs="Arial"/>
                <w:szCs w:val="24"/>
              </w:rPr>
              <w:t>] Prover botão de Filtragem de Z-A nos materiais</w:t>
            </w:r>
          </w:p>
        </w:tc>
        <w:tc>
          <w:tcPr>
            <w:tcW w:w="3218" w:type="dxa"/>
            <w:vAlign w:val="center"/>
          </w:tcPr>
          <w:p w14:paraId="415ECC0E" w14:textId="44FD9AFF" w:rsidR="001E1334" w:rsidRDefault="007A4788" w:rsidP="001E1334">
            <w:pPr>
              <w:spacing w:line="360" w:lineRule="auto"/>
              <w:rPr>
                <w:noProof/>
              </w:rPr>
            </w:pPr>
            <w:r w:rsidRPr="007A4788">
              <w:rPr>
                <w:noProof/>
              </w:rPr>
              <w:drawing>
                <wp:inline distT="0" distB="0" distL="0" distR="0" wp14:anchorId="50300C37" wp14:editId="5E51832E">
                  <wp:extent cx="1238423" cy="419158"/>
                  <wp:effectExtent l="0" t="0" r="0" b="0"/>
                  <wp:docPr id="1573859893" name="Imagem 157385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238423" cy="419158"/>
                          </a:xfrm>
                          <a:prstGeom prst="rect">
                            <a:avLst/>
                          </a:prstGeom>
                        </pic:spPr>
                      </pic:pic>
                    </a:graphicData>
                  </a:graphic>
                </wp:inline>
              </w:drawing>
            </w:r>
          </w:p>
        </w:tc>
        <w:tc>
          <w:tcPr>
            <w:tcW w:w="2871" w:type="dxa"/>
          </w:tcPr>
          <w:p w14:paraId="6CC6FBF7" w14:textId="69BF87BF" w:rsidR="001E1334" w:rsidRDefault="00662F3C" w:rsidP="001E1334">
            <w:pPr>
              <w:keepNext/>
              <w:rPr>
                <w:noProof/>
              </w:rPr>
            </w:pPr>
            <w:r>
              <w:rPr>
                <w:noProof/>
              </w:rPr>
              <w:drawing>
                <wp:inline distT="0" distB="0" distL="0" distR="0" wp14:anchorId="73C7A8F0" wp14:editId="4DA8F75F">
                  <wp:extent cx="1685714" cy="657143"/>
                  <wp:effectExtent l="0" t="0" r="0" b="0"/>
                  <wp:docPr id="1440264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64099" name=""/>
                          <pic:cNvPicPr/>
                        </pic:nvPicPr>
                        <pic:blipFill>
                          <a:blip r:embed="rId286"/>
                          <a:stretch>
                            <a:fillRect/>
                          </a:stretch>
                        </pic:blipFill>
                        <pic:spPr>
                          <a:xfrm>
                            <a:off x="0" y="0"/>
                            <a:ext cx="1685714" cy="657143"/>
                          </a:xfrm>
                          <a:prstGeom prst="rect">
                            <a:avLst/>
                          </a:prstGeom>
                        </pic:spPr>
                      </pic:pic>
                    </a:graphicData>
                  </a:graphic>
                </wp:inline>
              </w:drawing>
            </w:r>
          </w:p>
        </w:tc>
      </w:tr>
      <w:tr w:rsidR="001E1334" w14:paraId="49E677B3" w14:textId="77777777" w:rsidTr="001E1334">
        <w:tc>
          <w:tcPr>
            <w:tcW w:w="2972" w:type="dxa"/>
            <w:vAlign w:val="center"/>
          </w:tcPr>
          <w:p w14:paraId="394DA6F3" w14:textId="298AE4CC" w:rsidR="001E1334" w:rsidRPr="004A11CB" w:rsidRDefault="001E1334" w:rsidP="001E1334">
            <w:pPr>
              <w:spacing w:line="360" w:lineRule="auto"/>
              <w:rPr>
                <w:rFonts w:cs="Arial"/>
                <w:szCs w:val="24"/>
              </w:rPr>
            </w:pPr>
            <w:r w:rsidRPr="004A11CB">
              <w:rPr>
                <w:rFonts w:cs="Arial"/>
                <w:szCs w:val="24"/>
              </w:rPr>
              <w:t>[RF16</w:t>
            </w:r>
            <w:r>
              <w:rPr>
                <w:rFonts w:cs="Arial"/>
                <w:szCs w:val="24"/>
              </w:rPr>
              <w:t>4</w:t>
            </w:r>
            <w:r w:rsidRPr="004A11CB">
              <w:rPr>
                <w:rFonts w:cs="Arial"/>
                <w:szCs w:val="24"/>
              </w:rPr>
              <w:t>] Prover botão de Filtragem de recentes para antigas nos materiais</w:t>
            </w:r>
          </w:p>
        </w:tc>
        <w:tc>
          <w:tcPr>
            <w:tcW w:w="3218" w:type="dxa"/>
            <w:vAlign w:val="center"/>
          </w:tcPr>
          <w:p w14:paraId="788B8F72" w14:textId="2C13E41F" w:rsidR="001E1334" w:rsidRDefault="007A4788" w:rsidP="001E1334">
            <w:pPr>
              <w:spacing w:line="360" w:lineRule="auto"/>
              <w:rPr>
                <w:noProof/>
              </w:rPr>
            </w:pPr>
            <w:r w:rsidRPr="007A4788">
              <w:rPr>
                <w:noProof/>
              </w:rPr>
              <w:t xml:space="preserve"> </w:t>
            </w:r>
            <w:r w:rsidRPr="007A4788">
              <w:rPr>
                <w:noProof/>
              </w:rPr>
              <w:drawing>
                <wp:inline distT="0" distB="0" distL="0" distR="0" wp14:anchorId="122351C1" wp14:editId="70042071">
                  <wp:extent cx="1352739" cy="247685"/>
                  <wp:effectExtent l="0" t="0" r="0" b="0"/>
                  <wp:docPr id="1573859898" name="Imagem 157385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352739" cy="247685"/>
                          </a:xfrm>
                          <a:prstGeom prst="rect">
                            <a:avLst/>
                          </a:prstGeom>
                        </pic:spPr>
                      </pic:pic>
                    </a:graphicData>
                  </a:graphic>
                </wp:inline>
              </w:drawing>
            </w:r>
          </w:p>
        </w:tc>
        <w:tc>
          <w:tcPr>
            <w:tcW w:w="2871" w:type="dxa"/>
          </w:tcPr>
          <w:p w14:paraId="1D0AFF07" w14:textId="6496719E" w:rsidR="001E1334" w:rsidRDefault="00662F3C" w:rsidP="001E1334">
            <w:pPr>
              <w:keepNext/>
              <w:rPr>
                <w:noProof/>
              </w:rPr>
            </w:pPr>
            <w:r>
              <w:rPr>
                <w:noProof/>
              </w:rPr>
              <w:drawing>
                <wp:inline distT="0" distB="0" distL="0" distR="0" wp14:anchorId="7A91B9EC" wp14:editId="439698C8">
                  <wp:extent cx="1685714" cy="800000"/>
                  <wp:effectExtent l="0" t="0" r="0" b="635"/>
                  <wp:docPr id="7377005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00522" name=""/>
                          <pic:cNvPicPr/>
                        </pic:nvPicPr>
                        <pic:blipFill>
                          <a:blip r:embed="rId287"/>
                          <a:stretch>
                            <a:fillRect/>
                          </a:stretch>
                        </pic:blipFill>
                        <pic:spPr>
                          <a:xfrm>
                            <a:off x="0" y="0"/>
                            <a:ext cx="1685714" cy="800000"/>
                          </a:xfrm>
                          <a:prstGeom prst="rect">
                            <a:avLst/>
                          </a:prstGeom>
                        </pic:spPr>
                      </pic:pic>
                    </a:graphicData>
                  </a:graphic>
                </wp:inline>
              </w:drawing>
            </w:r>
          </w:p>
        </w:tc>
      </w:tr>
      <w:tr w:rsidR="001E1334" w14:paraId="7D739C94" w14:textId="77777777" w:rsidTr="001E1334">
        <w:tc>
          <w:tcPr>
            <w:tcW w:w="2972" w:type="dxa"/>
            <w:vAlign w:val="center"/>
          </w:tcPr>
          <w:p w14:paraId="33BEEE5D" w14:textId="574ADDA3" w:rsidR="001E1334" w:rsidRPr="004A11CB" w:rsidRDefault="001E1334" w:rsidP="001E1334">
            <w:pPr>
              <w:spacing w:line="360" w:lineRule="auto"/>
              <w:rPr>
                <w:rFonts w:cs="Arial"/>
                <w:szCs w:val="24"/>
              </w:rPr>
            </w:pPr>
            <w:r w:rsidRPr="004A11CB">
              <w:rPr>
                <w:rFonts w:cs="Arial"/>
                <w:szCs w:val="24"/>
              </w:rPr>
              <w:t>[RF16</w:t>
            </w:r>
            <w:r>
              <w:rPr>
                <w:rFonts w:cs="Arial"/>
                <w:szCs w:val="24"/>
              </w:rPr>
              <w:t>5</w:t>
            </w:r>
            <w:r w:rsidRPr="004A11CB">
              <w:rPr>
                <w:rFonts w:cs="Arial"/>
                <w:szCs w:val="24"/>
              </w:rPr>
              <w:t>] - Prover botão de Filtragem de antigas para as recentes nos materiais</w:t>
            </w:r>
          </w:p>
        </w:tc>
        <w:tc>
          <w:tcPr>
            <w:tcW w:w="3218" w:type="dxa"/>
            <w:vAlign w:val="center"/>
          </w:tcPr>
          <w:p w14:paraId="25DFF9DC" w14:textId="0B0B050E" w:rsidR="001E1334" w:rsidRDefault="001E1334" w:rsidP="001E1334">
            <w:pPr>
              <w:spacing w:line="360" w:lineRule="auto"/>
              <w:rPr>
                <w:noProof/>
              </w:rPr>
            </w:pPr>
          </w:p>
          <w:p w14:paraId="176002C6" w14:textId="35FE10BF" w:rsidR="007A4788" w:rsidRDefault="007A4788" w:rsidP="001E1334">
            <w:pPr>
              <w:spacing w:line="360" w:lineRule="auto"/>
              <w:rPr>
                <w:noProof/>
              </w:rPr>
            </w:pPr>
            <w:r w:rsidRPr="007A4788">
              <w:rPr>
                <w:noProof/>
              </w:rPr>
              <w:drawing>
                <wp:inline distT="0" distB="0" distL="0" distR="0" wp14:anchorId="6ED547F3" wp14:editId="073629F2">
                  <wp:extent cx="1143160" cy="285790"/>
                  <wp:effectExtent l="0" t="0" r="0" b="0"/>
                  <wp:docPr id="47580226" name="Imagem 4758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143160" cy="285790"/>
                          </a:xfrm>
                          <a:prstGeom prst="rect">
                            <a:avLst/>
                          </a:prstGeom>
                        </pic:spPr>
                      </pic:pic>
                    </a:graphicData>
                  </a:graphic>
                </wp:inline>
              </w:drawing>
            </w:r>
          </w:p>
        </w:tc>
        <w:tc>
          <w:tcPr>
            <w:tcW w:w="2871" w:type="dxa"/>
          </w:tcPr>
          <w:p w14:paraId="5A4F5FBD" w14:textId="77777777" w:rsidR="00662F3C" w:rsidRDefault="00662F3C" w:rsidP="001E1334">
            <w:pPr>
              <w:keepNext/>
              <w:rPr>
                <w:noProof/>
              </w:rPr>
            </w:pPr>
          </w:p>
          <w:p w14:paraId="59571954" w14:textId="0BEE9178" w:rsidR="001E1334" w:rsidRDefault="00662F3C" w:rsidP="001E1334">
            <w:pPr>
              <w:keepNext/>
              <w:rPr>
                <w:noProof/>
              </w:rPr>
            </w:pPr>
            <w:r>
              <w:rPr>
                <w:noProof/>
              </w:rPr>
              <w:drawing>
                <wp:inline distT="0" distB="0" distL="0" distR="0" wp14:anchorId="3195AB92" wp14:editId="55E3C0DA">
                  <wp:extent cx="1685714" cy="628571"/>
                  <wp:effectExtent l="0" t="0" r="0" b="635"/>
                  <wp:docPr id="11493379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37937" name=""/>
                          <pic:cNvPicPr/>
                        </pic:nvPicPr>
                        <pic:blipFill>
                          <a:blip r:embed="rId288"/>
                          <a:stretch>
                            <a:fillRect/>
                          </a:stretch>
                        </pic:blipFill>
                        <pic:spPr>
                          <a:xfrm>
                            <a:off x="0" y="0"/>
                            <a:ext cx="1685714" cy="628571"/>
                          </a:xfrm>
                          <a:prstGeom prst="rect">
                            <a:avLst/>
                          </a:prstGeom>
                        </pic:spPr>
                      </pic:pic>
                    </a:graphicData>
                  </a:graphic>
                </wp:inline>
              </w:drawing>
            </w:r>
          </w:p>
        </w:tc>
      </w:tr>
      <w:tr w:rsidR="001E1334" w14:paraId="0BCB08C4" w14:textId="77777777" w:rsidTr="001E1334">
        <w:tc>
          <w:tcPr>
            <w:tcW w:w="2972" w:type="dxa"/>
            <w:vAlign w:val="center"/>
          </w:tcPr>
          <w:p w14:paraId="7C6981F1" w14:textId="071C0CD1" w:rsidR="001E1334" w:rsidRPr="004A11CB" w:rsidRDefault="001E1334" w:rsidP="001E1334">
            <w:pPr>
              <w:spacing w:line="360" w:lineRule="auto"/>
              <w:rPr>
                <w:rFonts w:cs="Arial"/>
                <w:szCs w:val="24"/>
              </w:rPr>
            </w:pPr>
            <w:r w:rsidRPr="004A11CB">
              <w:rPr>
                <w:rFonts w:cs="Arial"/>
                <w:szCs w:val="24"/>
              </w:rPr>
              <w:t>[RF16</w:t>
            </w:r>
            <w:r>
              <w:rPr>
                <w:rFonts w:cs="Arial"/>
                <w:szCs w:val="24"/>
              </w:rPr>
              <w:t>6</w:t>
            </w:r>
            <w:r w:rsidRPr="004A11CB">
              <w:rPr>
                <w:rFonts w:cs="Arial"/>
                <w:szCs w:val="24"/>
              </w:rPr>
              <w:t>] Prover funcionalidade de filtração de A-Z nos materiais</w:t>
            </w:r>
          </w:p>
        </w:tc>
        <w:tc>
          <w:tcPr>
            <w:tcW w:w="3218" w:type="dxa"/>
            <w:vAlign w:val="center"/>
          </w:tcPr>
          <w:p w14:paraId="182632A7" w14:textId="6CA24D1E" w:rsidR="001E1334" w:rsidRDefault="007A4788" w:rsidP="001E1334">
            <w:pPr>
              <w:spacing w:line="360" w:lineRule="auto"/>
              <w:rPr>
                <w:noProof/>
              </w:rPr>
            </w:pPr>
            <w:r w:rsidRPr="007A4788">
              <w:rPr>
                <w:noProof/>
              </w:rPr>
              <w:drawing>
                <wp:inline distT="0" distB="0" distL="0" distR="0" wp14:anchorId="2975781A" wp14:editId="1A8D4F32">
                  <wp:extent cx="1047896" cy="352474"/>
                  <wp:effectExtent l="0" t="0" r="0" b="9525"/>
                  <wp:docPr id="1573859888" name="Imagem 157385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047896" cy="352474"/>
                          </a:xfrm>
                          <a:prstGeom prst="rect">
                            <a:avLst/>
                          </a:prstGeom>
                        </pic:spPr>
                      </pic:pic>
                    </a:graphicData>
                  </a:graphic>
                </wp:inline>
              </w:drawing>
            </w:r>
          </w:p>
        </w:tc>
        <w:tc>
          <w:tcPr>
            <w:tcW w:w="2871" w:type="dxa"/>
          </w:tcPr>
          <w:p w14:paraId="58369124" w14:textId="77777777" w:rsidR="00662F3C" w:rsidRDefault="00662F3C" w:rsidP="001E1334">
            <w:pPr>
              <w:keepNext/>
              <w:rPr>
                <w:noProof/>
              </w:rPr>
            </w:pPr>
          </w:p>
          <w:p w14:paraId="0C71FB86" w14:textId="01E8BA0F" w:rsidR="001E1334" w:rsidRDefault="00662F3C" w:rsidP="001E1334">
            <w:pPr>
              <w:keepNext/>
              <w:rPr>
                <w:noProof/>
              </w:rPr>
            </w:pPr>
            <w:r>
              <w:rPr>
                <w:noProof/>
              </w:rPr>
              <w:drawing>
                <wp:inline distT="0" distB="0" distL="0" distR="0" wp14:anchorId="1399FF6A" wp14:editId="15E83730">
                  <wp:extent cx="1685714" cy="657143"/>
                  <wp:effectExtent l="0" t="0" r="0" b="0"/>
                  <wp:docPr id="1459809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0977" name=""/>
                          <pic:cNvPicPr/>
                        </pic:nvPicPr>
                        <pic:blipFill>
                          <a:blip r:embed="rId285"/>
                          <a:stretch>
                            <a:fillRect/>
                          </a:stretch>
                        </pic:blipFill>
                        <pic:spPr>
                          <a:xfrm>
                            <a:off x="0" y="0"/>
                            <a:ext cx="1685714" cy="657143"/>
                          </a:xfrm>
                          <a:prstGeom prst="rect">
                            <a:avLst/>
                          </a:prstGeom>
                        </pic:spPr>
                      </pic:pic>
                    </a:graphicData>
                  </a:graphic>
                </wp:inline>
              </w:drawing>
            </w:r>
          </w:p>
        </w:tc>
      </w:tr>
      <w:tr w:rsidR="001E1334" w14:paraId="1DA6C094" w14:textId="77777777" w:rsidTr="001E1334">
        <w:tc>
          <w:tcPr>
            <w:tcW w:w="2972" w:type="dxa"/>
            <w:vAlign w:val="center"/>
          </w:tcPr>
          <w:p w14:paraId="7F4A0F72" w14:textId="2136B9E5" w:rsidR="001E1334" w:rsidRPr="004A11CB" w:rsidRDefault="001E1334" w:rsidP="001E1334">
            <w:pPr>
              <w:spacing w:line="360" w:lineRule="auto"/>
              <w:rPr>
                <w:rFonts w:cs="Arial"/>
                <w:szCs w:val="24"/>
              </w:rPr>
            </w:pPr>
            <w:r w:rsidRPr="004A11CB">
              <w:rPr>
                <w:rFonts w:cs="Arial"/>
                <w:szCs w:val="24"/>
              </w:rPr>
              <w:t>[RF16</w:t>
            </w:r>
            <w:r>
              <w:rPr>
                <w:rFonts w:cs="Arial"/>
                <w:szCs w:val="24"/>
              </w:rPr>
              <w:t>7</w:t>
            </w:r>
            <w:r w:rsidRPr="004A11CB">
              <w:rPr>
                <w:rFonts w:cs="Arial"/>
                <w:szCs w:val="24"/>
              </w:rPr>
              <w:t>] Prover funcionalidade de filtração de Z-A nos materiais</w:t>
            </w:r>
          </w:p>
        </w:tc>
        <w:tc>
          <w:tcPr>
            <w:tcW w:w="3218" w:type="dxa"/>
            <w:vAlign w:val="center"/>
          </w:tcPr>
          <w:p w14:paraId="3B68E725" w14:textId="6D2BA39B" w:rsidR="001E1334" w:rsidRDefault="007A4788" w:rsidP="001E1334">
            <w:pPr>
              <w:spacing w:line="360" w:lineRule="auto"/>
              <w:rPr>
                <w:noProof/>
              </w:rPr>
            </w:pPr>
            <w:r w:rsidRPr="007A4788">
              <w:rPr>
                <w:noProof/>
              </w:rPr>
              <w:drawing>
                <wp:inline distT="0" distB="0" distL="0" distR="0" wp14:anchorId="3E3055DD" wp14:editId="5F5AD022">
                  <wp:extent cx="1238423" cy="419158"/>
                  <wp:effectExtent l="0" t="0" r="0" b="0"/>
                  <wp:docPr id="1573859894" name="Imagem 157385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238423" cy="419158"/>
                          </a:xfrm>
                          <a:prstGeom prst="rect">
                            <a:avLst/>
                          </a:prstGeom>
                        </pic:spPr>
                      </pic:pic>
                    </a:graphicData>
                  </a:graphic>
                </wp:inline>
              </w:drawing>
            </w:r>
          </w:p>
        </w:tc>
        <w:tc>
          <w:tcPr>
            <w:tcW w:w="2871" w:type="dxa"/>
          </w:tcPr>
          <w:p w14:paraId="5B8C7C70" w14:textId="77777777" w:rsidR="00662F3C" w:rsidRDefault="00662F3C" w:rsidP="001E1334">
            <w:pPr>
              <w:keepNext/>
              <w:rPr>
                <w:noProof/>
              </w:rPr>
            </w:pPr>
          </w:p>
          <w:p w14:paraId="427856CD" w14:textId="4DB60938" w:rsidR="001E1334" w:rsidRDefault="00662F3C" w:rsidP="001E1334">
            <w:pPr>
              <w:keepNext/>
              <w:rPr>
                <w:noProof/>
              </w:rPr>
            </w:pPr>
            <w:r>
              <w:rPr>
                <w:noProof/>
              </w:rPr>
              <w:drawing>
                <wp:inline distT="0" distB="0" distL="0" distR="0" wp14:anchorId="250F2714" wp14:editId="515AFB0A">
                  <wp:extent cx="1685714" cy="657143"/>
                  <wp:effectExtent l="0" t="0" r="0" b="0"/>
                  <wp:docPr id="1137292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92966" name=""/>
                          <pic:cNvPicPr/>
                        </pic:nvPicPr>
                        <pic:blipFill>
                          <a:blip r:embed="rId286"/>
                          <a:stretch>
                            <a:fillRect/>
                          </a:stretch>
                        </pic:blipFill>
                        <pic:spPr>
                          <a:xfrm>
                            <a:off x="0" y="0"/>
                            <a:ext cx="1685714" cy="657143"/>
                          </a:xfrm>
                          <a:prstGeom prst="rect">
                            <a:avLst/>
                          </a:prstGeom>
                        </pic:spPr>
                      </pic:pic>
                    </a:graphicData>
                  </a:graphic>
                </wp:inline>
              </w:drawing>
            </w:r>
          </w:p>
        </w:tc>
      </w:tr>
      <w:tr w:rsidR="001E1334" w14:paraId="5D91EB57" w14:textId="77777777" w:rsidTr="001E1334">
        <w:tc>
          <w:tcPr>
            <w:tcW w:w="2972" w:type="dxa"/>
            <w:vAlign w:val="center"/>
          </w:tcPr>
          <w:p w14:paraId="1CEB9F7F" w14:textId="41FE4A50" w:rsidR="001E1334" w:rsidRPr="004A11CB" w:rsidRDefault="001E1334" w:rsidP="001E1334">
            <w:pPr>
              <w:spacing w:line="360" w:lineRule="auto"/>
              <w:rPr>
                <w:rFonts w:cs="Arial"/>
                <w:szCs w:val="24"/>
              </w:rPr>
            </w:pPr>
            <w:r w:rsidRPr="004A11CB">
              <w:rPr>
                <w:rFonts w:cs="Arial"/>
                <w:szCs w:val="24"/>
              </w:rPr>
              <w:t>[RF1</w:t>
            </w:r>
            <w:r>
              <w:rPr>
                <w:rFonts w:cs="Arial"/>
                <w:szCs w:val="24"/>
              </w:rPr>
              <w:t>68</w:t>
            </w:r>
            <w:r w:rsidRPr="004A11CB">
              <w:rPr>
                <w:rFonts w:cs="Arial"/>
                <w:szCs w:val="24"/>
              </w:rPr>
              <w:t>] Prover funcionalidade de filtração pela mais recentes nos materiais</w:t>
            </w:r>
          </w:p>
        </w:tc>
        <w:tc>
          <w:tcPr>
            <w:tcW w:w="3218" w:type="dxa"/>
            <w:vAlign w:val="center"/>
          </w:tcPr>
          <w:p w14:paraId="769F1564" w14:textId="28AF484A" w:rsidR="001E1334" w:rsidRDefault="007A4788" w:rsidP="001E1334">
            <w:pPr>
              <w:spacing w:line="360" w:lineRule="auto"/>
              <w:rPr>
                <w:noProof/>
              </w:rPr>
            </w:pPr>
            <w:r w:rsidRPr="007A4788">
              <w:rPr>
                <w:noProof/>
              </w:rPr>
              <w:drawing>
                <wp:inline distT="0" distB="0" distL="0" distR="0" wp14:anchorId="67750217" wp14:editId="0EDE29F0">
                  <wp:extent cx="1352739" cy="247685"/>
                  <wp:effectExtent l="0" t="0" r="0" b="0"/>
                  <wp:docPr id="47580225" name="Imagem 4758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352739" cy="247685"/>
                          </a:xfrm>
                          <a:prstGeom prst="rect">
                            <a:avLst/>
                          </a:prstGeom>
                        </pic:spPr>
                      </pic:pic>
                    </a:graphicData>
                  </a:graphic>
                </wp:inline>
              </w:drawing>
            </w:r>
          </w:p>
        </w:tc>
        <w:tc>
          <w:tcPr>
            <w:tcW w:w="2871" w:type="dxa"/>
          </w:tcPr>
          <w:p w14:paraId="6E11F5E9" w14:textId="77777777" w:rsidR="00662F3C" w:rsidRDefault="00662F3C" w:rsidP="001E1334">
            <w:pPr>
              <w:keepNext/>
              <w:rPr>
                <w:noProof/>
              </w:rPr>
            </w:pPr>
          </w:p>
          <w:p w14:paraId="5004A745" w14:textId="61900B64" w:rsidR="001E1334" w:rsidRDefault="00662F3C" w:rsidP="001E1334">
            <w:pPr>
              <w:keepNext/>
              <w:rPr>
                <w:noProof/>
              </w:rPr>
            </w:pPr>
            <w:r>
              <w:rPr>
                <w:noProof/>
              </w:rPr>
              <w:drawing>
                <wp:inline distT="0" distB="0" distL="0" distR="0" wp14:anchorId="374BD7E5" wp14:editId="73A63492">
                  <wp:extent cx="1685714" cy="800000"/>
                  <wp:effectExtent l="0" t="0" r="0" b="635"/>
                  <wp:docPr id="6336739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73977" name=""/>
                          <pic:cNvPicPr/>
                        </pic:nvPicPr>
                        <pic:blipFill>
                          <a:blip r:embed="rId287"/>
                          <a:stretch>
                            <a:fillRect/>
                          </a:stretch>
                        </pic:blipFill>
                        <pic:spPr>
                          <a:xfrm>
                            <a:off x="0" y="0"/>
                            <a:ext cx="1685714" cy="800000"/>
                          </a:xfrm>
                          <a:prstGeom prst="rect">
                            <a:avLst/>
                          </a:prstGeom>
                        </pic:spPr>
                      </pic:pic>
                    </a:graphicData>
                  </a:graphic>
                </wp:inline>
              </w:drawing>
            </w:r>
          </w:p>
        </w:tc>
      </w:tr>
      <w:tr w:rsidR="001E1334" w14:paraId="02D22831" w14:textId="77777777" w:rsidTr="001E1334">
        <w:tc>
          <w:tcPr>
            <w:tcW w:w="2972" w:type="dxa"/>
            <w:vAlign w:val="center"/>
          </w:tcPr>
          <w:p w14:paraId="7BF8A1B7" w14:textId="535CA363" w:rsidR="001E1334" w:rsidRPr="004A11CB" w:rsidRDefault="001E1334" w:rsidP="001E1334">
            <w:pPr>
              <w:spacing w:line="360" w:lineRule="auto"/>
              <w:rPr>
                <w:rFonts w:cs="Arial"/>
                <w:szCs w:val="24"/>
              </w:rPr>
            </w:pPr>
            <w:r w:rsidRPr="004A11CB">
              <w:rPr>
                <w:rFonts w:cs="Arial"/>
                <w:szCs w:val="24"/>
              </w:rPr>
              <w:t>[RF1</w:t>
            </w:r>
            <w:r>
              <w:rPr>
                <w:rFonts w:cs="Arial"/>
                <w:szCs w:val="24"/>
              </w:rPr>
              <w:t>69</w:t>
            </w:r>
            <w:r w:rsidRPr="004A11CB">
              <w:rPr>
                <w:rFonts w:cs="Arial"/>
                <w:szCs w:val="24"/>
              </w:rPr>
              <w:t>] Prover botão de “criar notícia” na página de notícia</w:t>
            </w:r>
          </w:p>
        </w:tc>
        <w:tc>
          <w:tcPr>
            <w:tcW w:w="3218" w:type="dxa"/>
            <w:vAlign w:val="center"/>
          </w:tcPr>
          <w:p w14:paraId="7EBABBD4" w14:textId="49EE6E5B" w:rsidR="001E1334" w:rsidRDefault="00E2277B" w:rsidP="001E1334">
            <w:pPr>
              <w:spacing w:line="360" w:lineRule="auto"/>
              <w:rPr>
                <w:noProof/>
              </w:rPr>
            </w:pPr>
            <w:r w:rsidRPr="00E2277B">
              <w:rPr>
                <w:noProof/>
              </w:rPr>
              <w:drawing>
                <wp:inline distT="0" distB="0" distL="0" distR="0" wp14:anchorId="5B0C65C9" wp14:editId="05A9A9DD">
                  <wp:extent cx="1705213" cy="657317"/>
                  <wp:effectExtent l="0" t="0" r="0" b="9525"/>
                  <wp:docPr id="47580243" name="Imagem 4758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705213" cy="657317"/>
                          </a:xfrm>
                          <a:prstGeom prst="rect">
                            <a:avLst/>
                          </a:prstGeom>
                        </pic:spPr>
                      </pic:pic>
                    </a:graphicData>
                  </a:graphic>
                </wp:inline>
              </w:drawing>
            </w:r>
          </w:p>
        </w:tc>
        <w:tc>
          <w:tcPr>
            <w:tcW w:w="2871" w:type="dxa"/>
          </w:tcPr>
          <w:p w14:paraId="5CC4BEA2" w14:textId="6537557E" w:rsidR="001E1334" w:rsidRDefault="00662F3C" w:rsidP="001E1334">
            <w:pPr>
              <w:keepNext/>
              <w:rPr>
                <w:noProof/>
              </w:rPr>
            </w:pPr>
            <w:r w:rsidRPr="00662F3C">
              <w:rPr>
                <w:noProof/>
              </w:rPr>
              <w:drawing>
                <wp:inline distT="0" distB="0" distL="0" distR="0" wp14:anchorId="16D7AEE6" wp14:editId="6B5D6526">
                  <wp:extent cx="1685925" cy="679450"/>
                  <wp:effectExtent l="0" t="0" r="9525" b="6350"/>
                  <wp:docPr id="274180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80043" name=""/>
                          <pic:cNvPicPr/>
                        </pic:nvPicPr>
                        <pic:blipFill>
                          <a:blip r:embed="rId290"/>
                          <a:stretch>
                            <a:fillRect/>
                          </a:stretch>
                        </pic:blipFill>
                        <pic:spPr>
                          <a:xfrm>
                            <a:off x="0" y="0"/>
                            <a:ext cx="1685925" cy="679450"/>
                          </a:xfrm>
                          <a:prstGeom prst="rect">
                            <a:avLst/>
                          </a:prstGeom>
                        </pic:spPr>
                      </pic:pic>
                    </a:graphicData>
                  </a:graphic>
                </wp:inline>
              </w:drawing>
            </w:r>
          </w:p>
        </w:tc>
      </w:tr>
      <w:tr w:rsidR="001E1334" w14:paraId="137C3FB2" w14:textId="77777777" w:rsidTr="001E1334">
        <w:tc>
          <w:tcPr>
            <w:tcW w:w="2972" w:type="dxa"/>
            <w:vAlign w:val="center"/>
          </w:tcPr>
          <w:p w14:paraId="69E0D0DE" w14:textId="20A43FFF" w:rsidR="001E1334" w:rsidRPr="004A11CB" w:rsidRDefault="001E1334" w:rsidP="001E1334">
            <w:pPr>
              <w:spacing w:line="360" w:lineRule="auto"/>
              <w:rPr>
                <w:rFonts w:cs="Arial"/>
                <w:szCs w:val="24"/>
              </w:rPr>
            </w:pPr>
            <w:r w:rsidRPr="004A11CB">
              <w:rPr>
                <w:rFonts w:cs="Arial"/>
                <w:szCs w:val="24"/>
              </w:rPr>
              <w:lastRenderedPageBreak/>
              <w:t>[RF17</w:t>
            </w:r>
            <w:r>
              <w:rPr>
                <w:rFonts w:cs="Arial"/>
                <w:szCs w:val="24"/>
              </w:rPr>
              <w:t>0</w:t>
            </w:r>
            <w:r w:rsidRPr="004A11CB">
              <w:rPr>
                <w:rFonts w:cs="Arial"/>
                <w:szCs w:val="24"/>
              </w:rPr>
              <w:t>] Prover formulário para a criação de uma notícia</w:t>
            </w:r>
          </w:p>
        </w:tc>
        <w:tc>
          <w:tcPr>
            <w:tcW w:w="3218" w:type="dxa"/>
            <w:vAlign w:val="center"/>
          </w:tcPr>
          <w:p w14:paraId="2147A1FA" w14:textId="5C44E519" w:rsidR="001E1334" w:rsidRDefault="00E2277B" w:rsidP="001E1334">
            <w:pPr>
              <w:spacing w:line="360" w:lineRule="auto"/>
              <w:rPr>
                <w:noProof/>
              </w:rPr>
            </w:pPr>
            <w:r w:rsidRPr="00E2277B">
              <w:rPr>
                <w:noProof/>
              </w:rPr>
              <w:drawing>
                <wp:inline distT="0" distB="0" distL="0" distR="0" wp14:anchorId="5A15CA12" wp14:editId="10F5F427">
                  <wp:extent cx="1906270" cy="1076960"/>
                  <wp:effectExtent l="0" t="0" r="0" b="8890"/>
                  <wp:docPr id="47580244" name="Imagem 4758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906270" cy="1076960"/>
                          </a:xfrm>
                          <a:prstGeom prst="rect">
                            <a:avLst/>
                          </a:prstGeom>
                        </pic:spPr>
                      </pic:pic>
                    </a:graphicData>
                  </a:graphic>
                </wp:inline>
              </w:drawing>
            </w:r>
          </w:p>
        </w:tc>
        <w:tc>
          <w:tcPr>
            <w:tcW w:w="2871" w:type="dxa"/>
          </w:tcPr>
          <w:p w14:paraId="658E918F" w14:textId="77777777" w:rsidR="00662F3C" w:rsidRDefault="00662F3C" w:rsidP="001E1334">
            <w:pPr>
              <w:keepNext/>
              <w:rPr>
                <w:noProof/>
              </w:rPr>
            </w:pPr>
          </w:p>
          <w:p w14:paraId="541DBA2D" w14:textId="797701D7" w:rsidR="001E1334" w:rsidRDefault="00662F3C" w:rsidP="001E1334">
            <w:pPr>
              <w:keepNext/>
              <w:rPr>
                <w:noProof/>
              </w:rPr>
            </w:pPr>
            <w:r w:rsidRPr="00662F3C">
              <w:rPr>
                <w:noProof/>
              </w:rPr>
              <w:drawing>
                <wp:inline distT="0" distB="0" distL="0" distR="0" wp14:anchorId="2D3F6141" wp14:editId="7382BC19">
                  <wp:extent cx="1685925" cy="661670"/>
                  <wp:effectExtent l="0" t="0" r="9525" b="5080"/>
                  <wp:docPr id="7381808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80859" name=""/>
                          <pic:cNvPicPr/>
                        </pic:nvPicPr>
                        <pic:blipFill>
                          <a:blip r:embed="rId292"/>
                          <a:stretch>
                            <a:fillRect/>
                          </a:stretch>
                        </pic:blipFill>
                        <pic:spPr>
                          <a:xfrm>
                            <a:off x="0" y="0"/>
                            <a:ext cx="1685925" cy="661670"/>
                          </a:xfrm>
                          <a:prstGeom prst="rect">
                            <a:avLst/>
                          </a:prstGeom>
                        </pic:spPr>
                      </pic:pic>
                    </a:graphicData>
                  </a:graphic>
                </wp:inline>
              </w:drawing>
            </w:r>
          </w:p>
        </w:tc>
      </w:tr>
      <w:tr w:rsidR="001E1334" w14:paraId="1679771A" w14:textId="77777777" w:rsidTr="001E1334">
        <w:tc>
          <w:tcPr>
            <w:tcW w:w="2972" w:type="dxa"/>
            <w:vAlign w:val="center"/>
          </w:tcPr>
          <w:p w14:paraId="1C735302" w14:textId="4CDAE6A7" w:rsidR="001E1334" w:rsidRPr="004A11CB" w:rsidRDefault="001E1334" w:rsidP="001E1334">
            <w:pPr>
              <w:spacing w:line="360" w:lineRule="auto"/>
              <w:rPr>
                <w:rFonts w:cs="Arial"/>
                <w:szCs w:val="24"/>
              </w:rPr>
            </w:pPr>
            <w:r w:rsidRPr="004A11CB">
              <w:rPr>
                <w:rFonts w:cs="Arial"/>
                <w:szCs w:val="24"/>
              </w:rPr>
              <w:t>[RF17</w:t>
            </w:r>
            <w:r>
              <w:rPr>
                <w:rFonts w:cs="Arial"/>
                <w:szCs w:val="24"/>
              </w:rPr>
              <w:t>1</w:t>
            </w:r>
            <w:r w:rsidRPr="004A11CB">
              <w:rPr>
                <w:rFonts w:cs="Arial"/>
                <w:szCs w:val="24"/>
              </w:rPr>
              <w:t>] Pegar dados fornecidos pelo usuário para a criação da notícia</w:t>
            </w:r>
          </w:p>
        </w:tc>
        <w:tc>
          <w:tcPr>
            <w:tcW w:w="3218" w:type="dxa"/>
            <w:vAlign w:val="center"/>
          </w:tcPr>
          <w:p w14:paraId="44280CFF" w14:textId="6FE68D4F" w:rsidR="001E1334" w:rsidRDefault="00E2277B" w:rsidP="001E1334">
            <w:pPr>
              <w:spacing w:line="360" w:lineRule="auto"/>
              <w:rPr>
                <w:noProof/>
              </w:rPr>
            </w:pPr>
            <w:r>
              <w:rPr>
                <w:noProof/>
              </w:rPr>
              <w:t>Não há protótipo</w:t>
            </w:r>
          </w:p>
        </w:tc>
        <w:tc>
          <w:tcPr>
            <w:tcW w:w="2871" w:type="dxa"/>
          </w:tcPr>
          <w:p w14:paraId="28387443" w14:textId="77777777" w:rsidR="00662F3C" w:rsidRDefault="00662F3C" w:rsidP="00662F3C">
            <w:pPr>
              <w:spacing w:line="360" w:lineRule="auto"/>
              <w:rPr>
                <w:noProof/>
              </w:rPr>
            </w:pPr>
          </w:p>
          <w:p w14:paraId="4F87594B" w14:textId="158B9DFB" w:rsidR="001E1334" w:rsidRDefault="00662F3C" w:rsidP="00662F3C">
            <w:pPr>
              <w:spacing w:line="360" w:lineRule="auto"/>
              <w:rPr>
                <w:noProof/>
              </w:rPr>
            </w:pPr>
            <w:r>
              <w:rPr>
                <w:noProof/>
              </w:rPr>
              <w:t>Não há casos de uso</w:t>
            </w:r>
          </w:p>
        </w:tc>
      </w:tr>
      <w:tr w:rsidR="001E1334" w14:paraId="3F959DC3" w14:textId="77777777" w:rsidTr="001E1334">
        <w:tc>
          <w:tcPr>
            <w:tcW w:w="2972" w:type="dxa"/>
            <w:vAlign w:val="center"/>
          </w:tcPr>
          <w:p w14:paraId="61D8CD19" w14:textId="247A8422" w:rsidR="001E1334" w:rsidRPr="004A11CB" w:rsidRDefault="001E1334" w:rsidP="001E1334">
            <w:pPr>
              <w:spacing w:line="360" w:lineRule="auto"/>
              <w:rPr>
                <w:rFonts w:cs="Arial"/>
                <w:szCs w:val="24"/>
              </w:rPr>
            </w:pPr>
            <w:r w:rsidRPr="004A11CB">
              <w:rPr>
                <w:rFonts w:cs="Arial"/>
                <w:szCs w:val="24"/>
              </w:rPr>
              <w:t>[RF17</w:t>
            </w:r>
            <w:r>
              <w:rPr>
                <w:rFonts w:cs="Arial"/>
                <w:szCs w:val="24"/>
              </w:rPr>
              <w:t>2</w:t>
            </w:r>
            <w:r w:rsidRPr="004A11CB">
              <w:rPr>
                <w:rFonts w:cs="Arial"/>
                <w:szCs w:val="24"/>
              </w:rPr>
              <w:t xml:space="preserve">] </w:t>
            </w:r>
            <w:r w:rsidR="00E2277B">
              <w:rPr>
                <w:rFonts w:cs="Arial"/>
                <w:szCs w:val="24"/>
              </w:rPr>
              <w:t xml:space="preserve">Prover </w:t>
            </w:r>
            <w:r w:rsidRPr="004A11CB">
              <w:rPr>
                <w:rFonts w:cs="Arial"/>
                <w:szCs w:val="24"/>
              </w:rPr>
              <w:t>botão para “Criar” no formulário de criar notícia</w:t>
            </w:r>
          </w:p>
        </w:tc>
        <w:tc>
          <w:tcPr>
            <w:tcW w:w="3218" w:type="dxa"/>
            <w:vAlign w:val="center"/>
          </w:tcPr>
          <w:p w14:paraId="3E98428B" w14:textId="46CA1985" w:rsidR="001E1334" w:rsidRDefault="00E2277B" w:rsidP="001E1334">
            <w:pPr>
              <w:spacing w:line="360" w:lineRule="auto"/>
              <w:rPr>
                <w:noProof/>
              </w:rPr>
            </w:pPr>
            <w:r w:rsidRPr="00E2277B">
              <w:rPr>
                <w:noProof/>
              </w:rPr>
              <w:drawing>
                <wp:inline distT="0" distB="0" distL="0" distR="0" wp14:anchorId="5241D3DD" wp14:editId="4269A93D">
                  <wp:extent cx="1906270" cy="337185"/>
                  <wp:effectExtent l="0" t="0" r="0" b="5715"/>
                  <wp:docPr id="47580245" name="Imagem 4758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906270" cy="337185"/>
                          </a:xfrm>
                          <a:prstGeom prst="rect">
                            <a:avLst/>
                          </a:prstGeom>
                        </pic:spPr>
                      </pic:pic>
                    </a:graphicData>
                  </a:graphic>
                </wp:inline>
              </w:drawing>
            </w:r>
          </w:p>
        </w:tc>
        <w:tc>
          <w:tcPr>
            <w:tcW w:w="2871" w:type="dxa"/>
          </w:tcPr>
          <w:p w14:paraId="723D954D" w14:textId="3AAE00F7" w:rsidR="001E1334" w:rsidRDefault="00662F3C" w:rsidP="001E1334">
            <w:pPr>
              <w:keepNext/>
              <w:rPr>
                <w:noProof/>
              </w:rPr>
            </w:pPr>
            <w:r w:rsidRPr="00662F3C">
              <w:rPr>
                <w:noProof/>
              </w:rPr>
              <w:drawing>
                <wp:inline distT="0" distB="0" distL="0" distR="0" wp14:anchorId="4067E955" wp14:editId="6D6F4767">
                  <wp:extent cx="1685925" cy="640715"/>
                  <wp:effectExtent l="0" t="0" r="9525" b="6985"/>
                  <wp:docPr id="531521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21567" name=""/>
                          <pic:cNvPicPr/>
                        </pic:nvPicPr>
                        <pic:blipFill>
                          <a:blip r:embed="rId294"/>
                          <a:stretch>
                            <a:fillRect/>
                          </a:stretch>
                        </pic:blipFill>
                        <pic:spPr>
                          <a:xfrm>
                            <a:off x="0" y="0"/>
                            <a:ext cx="1685925" cy="640715"/>
                          </a:xfrm>
                          <a:prstGeom prst="rect">
                            <a:avLst/>
                          </a:prstGeom>
                        </pic:spPr>
                      </pic:pic>
                    </a:graphicData>
                  </a:graphic>
                </wp:inline>
              </w:drawing>
            </w:r>
          </w:p>
        </w:tc>
      </w:tr>
      <w:tr w:rsidR="001E1334" w14:paraId="6752FB31" w14:textId="77777777" w:rsidTr="001E1334">
        <w:tc>
          <w:tcPr>
            <w:tcW w:w="2972" w:type="dxa"/>
            <w:vAlign w:val="center"/>
          </w:tcPr>
          <w:p w14:paraId="3763F3FE" w14:textId="757B7C10" w:rsidR="001E1334" w:rsidRPr="004A11CB" w:rsidRDefault="001E1334" w:rsidP="001E1334">
            <w:pPr>
              <w:spacing w:line="360" w:lineRule="auto"/>
              <w:rPr>
                <w:rFonts w:cs="Arial"/>
                <w:szCs w:val="24"/>
              </w:rPr>
            </w:pPr>
            <w:r w:rsidRPr="004A11CB">
              <w:rPr>
                <w:rFonts w:cs="Arial"/>
                <w:szCs w:val="24"/>
              </w:rPr>
              <w:t>[RF17</w:t>
            </w:r>
            <w:r>
              <w:rPr>
                <w:rFonts w:cs="Arial"/>
                <w:szCs w:val="24"/>
              </w:rPr>
              <w:t>3</w:t>
            </w:r>
            <w:r w:rsidRPr="004A11CB">
              <w:rPr>
                <w:rFonts w:cs="Arial"/>
                <w:szCs w:val="24"/>
              </w:rPr>
              <w:t>] Prover botão de filtragem das Notícias</w:t>
            </w:r>
          </w:p>
        </w:tc>
        <w:tc>
          <w:tcPr>
            <w:tcW w:w="3218" w:type="dxa"/>
            <w:vAlign w:val="center"/>
          </w:tcPr>
          <w:p w14:paraId="2049B5EA" w14:textId="6278DDA0" w:rsidR="001E1334" w:rsidRDefault="00E2277B" w:rsidP="001E1334">
            <w:pPr>
              <w:spacing w:line="360" w:lineRule="auto"/>
              <w:rPr>
                <w:noProof/>
              </w:rPr>
            </w:pPr>
            <w:r w:rsidRPr="00E2277B">
              <w:rPr>
                <w:noProof/>
              </w:rPr>
              <w:drawing>
                <wp:inline distT="0" distB="0" distL="0" distR="0" wp14:anchorId="51DB1E63" wp14:editId="5E299EF2">
                  <wp:extent cx="657317" cy="562053"/>
                  <wp:effectExtent l="0" t="0" r="9525" b="0"/>
                  <wp:docPr id="47580246" name="Imagem 4758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57317" cy="562053"/>
                          </a:xfrm>
                          <a:prstGeom prst="rect">
                            <a:avLst/>
                          </a:prstGeom>
                        </pic:spPr>
                      </pic:pic>
                    </a:graphicData>
                  </a:graphic>
                </wp:inline>
              </w:drawing>
            </w:r>
          </w:p>
        </w:tc>
        <w:tc>
          <w:tcPr>
            <w:tcW w:w="2871" w:type="dxa"/>
          </w:tcPr>
          <w:p w14:paraId="46D4A88D" w14:textId="6BE17145" w:rsidR="001E1334" w:rsidRDefault="00662F3C" w:rsidP="001E1334">
            <w:pPr>
              <w:keepNext/>
              <w:rPr>
                <w:noProof/>
              </w:rPr>
            </w:pPr>
            <w:r w:rsidRPr="00662F3C">
              <w:rPr>
                <w:noProof/>
              </w:rPr>
              <w:drawing>
                <wp:inline distT="0" distB="0" distL="0" distR="0" wp14:anchorId="42C34DCA" wp14:editId="598C239C">
                  <wp:extent cx="1685925" cy="629285"/>
                  <wp:effectExtent l="0" t="0" r="9525" b="0"/>
                  <wp:docPr id="3626957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95766" name=""/>
                          <pic:cNvPicPr/>
                        </pic:nvPicPr>
                        <pic:blipFill>
                          <a:blip r:embed="rId296"/>
                          <a:stretch>
                            <a:fillRect/>
                          </a:stretch>
                        </pic:blipFill>
                        <pic:spPr>
                          <a:xfrm>
                            <a:off x="0" y="0"/>
                            <a:ext cx="1685925" cy="629285"/>
                          </a:xfrm>
                          <a:prstGeom prst="rect">
                            <a:avLst/>
                          </a:prstGeom>
                        </pic:spPr>
                      </pic:pic>
                    </a:graphicData>
                  </a:graphic>
                </wp:inline>
              </w:drawing>
            </w:r>
          </w:p>
        </w:tc>
      </w:tr>
      <w:tr w:rsidR="001E1334" w14:paraId="37083AD4" w14:textId="77777777" w:rsidTr="001E1334">
        <w:tc>
          <w:tcPr>
            <w:tcW w:w="2972" w:type="dxa"/>
            <w:vAlign w:val="center"/>
          </w:tcPr>
          <w:p w14:paraId="11388498" w14:textId="51C5BA38" w:rsidR="001E1334" w:rsidRPr="004A11CB" w:rsidRDefault="001E1334" w:rsidP="001E1334">
            <w:pPr>
              <w:spacing w:line="360" w:lineRule="auto"/>
              <w:rPr>
                <w:rFonts w:cs="Arial"/>
                <w:szCs w:val="24"/>
              </w:rPr>
            </w:pPr>
            <w:r w:rsidRPr="004A11CB">
              <w:rPr>
                <w:rFonts w:cs="Arial"/>
                <w:szCs w:val="24"/>
              </w:rPr>
              <w:t>[RF17</w:t>
            </w:r>
            <w:r>
              <w:rPr>
                <w:rFonts w:cs="Arial"/>
                <w:szCs w:val="24"/>
              </w:rPr>
              <w:t>4</w:t>
            </w:r>
            <w:r w:rsidRPr="004A11CB">
              <w:rPr>
                <w:rFonts w:cs="Arial"/>
                <w:szCs w:val="24"/>
              </w:rPr>
              <w:t>] Prover funcionalidade de filtração pela mais Antigas nas Notícias</w:t>
            </w:r>
          </w:p>
        </w:tc>
        <w:tc>
          <w:tcPr>
            <w:tcW w:w="3218" w:type="dxa"/>
            <w:vAlign w:val="center"/>
          </w:tcPr>
          <w:p w14:paraId="764AF0B6" w14:textId="138CFC6B" w:rsidR="001E1334" w:rsidRDefault="00E2277B" w:rsidP="001E1334">
            <w:pPr>
              <w:spacing w:line="360" w:lineRule="auto"/>
              <w:rPr>
                <w:noProof/>
              </w:rPr>
            </w:pPr>
            <w:r>
              <w:rPr>
                <w:noProof/>
              </w:rPr>
              <w:t>Não há protótipo</w:t>
            </w:r>
          </w:p>
        </w:tc>
        <w:tc>
          <w:tcPr>
            <w:tcW w:w="2871" w:type="dxa"/>
          </w:tcPr>
          <w:p w14:paraId="7128632F" w14:textId="77777777" w:rsidR="00662F3C" w:rsidRDefault="00662F3C" w:rsidP="001E1334">
            <w:pPr>
              <w:keepNext/>
              <w:rPr>
                <w:noProof/>
              </w:rPr>
            </w:pPr>
          </w:p>
          <w:p w14:paraId="34017592" w14:textId="67065AAF" w:rsidR="001E1334" w:rsidRDefault="00662F3C" w:rsidP="001E1334">
            <w:pPr>
              <w:keepNext/>
              <w:rPr>
                <w:noProof/>
              </w:rPr>
            </w:pPr>
            <w:r w:rsidRPr="00662F3C">
              <w:rPr>
                <w:noProof/>
              </w:rPr>
              <w:drawing>
                <wp:inline distT="0" distB="0" distL="0" distR="0" wp14:anchorId="79D1C902" wp14:editId="00193EFA">
                  <wp:extent cx="1685925" cy="667385"/>
                  <wp:effectExtent l="0" t="0" r="9525" b="0"/>
                  <wp:docPr id="16743855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85577" name=""/>
                          <pic:cNvPicPr/>
                        </pic:nvPicPr>
                        <pic:blipFill>
                          <a:blip r:embed="rId297"/>
                          <a:stretch>
                            <a:fillRect/>
                          </a:stretch>
                        </pic:blipFill>
                        <pic:spPr>
                          <a:xfrm>
                            <a:off x="0" y="0"/>
                            <a:ext cx="1685925" cy="667385"/>
                          </a:xfrm>
                          <a:prstGeom prst="rect">
                            <a:avLst/>
                          </a:prstGeom>
                        </pic:spPr>
                      </pic:pic>
                    </a:graphicData>
                  </a:graphic>
                </wp:inline>
              </w:drawing>
            </w:r>
          </w:p>
        </w:tc>
      </w:tr>
      <w:tr w:rsidR="001E1334" w14:paraId="7FA38F08" w14:textId="77777777" w:rsidTr="001E1334">
        <w:tc>
          <w:tcPr>
            <w:tcW w:w="2972" w:type="dxa"/>
            <w:vAlign w:val="center"/>
          </w:tcPr>
          <w:p w14:paraId="690A2F0E" w14:textId="40B32B6E" w:rsidR="001E1334" w:rsidRPr="004A11CB" w:rsidRDefault="001E1334" w:rsidP="001E1334">
            <w:pPr>
              <w:spacing w:line="360" w:lineRule="auto"/>
              <w:rPr>
                <w:rFonts w:cs="Arial"/>
                <w:szCs w:val="24"/>
              </w:rPr>
            </w:pPr>
            <w:r w:rsidRPr="004A11CB">
              <w:rPr>
                <w:rFonts w:cs="Arial"/>
                <w:szCs w:val="24"/>
              </w:rPr>
              <w:t>[RF17</w:t>
            </w:r>
            <w:r>
              <w:rPr>
                <w:rFonts w:cs="Arial"/>
                <w:szCs w:val="24"/>
              </w:rPr>
              <w:t>5</w:t>
            </w:r>
            <w:r w:rsidRPr="004A11CB">
              <w:rPr>
                <w:rFonts w:cs="Arial"/>
                <w:szCs w:val="24"/>
              </w:rPr>
              <w:t>] Prover botão de Filtragem de A-Z nas Notícias</w:t>
            </w:r>
          </w:p>
        </w:tc>
        <w:tc>
          <w:tcPr>
            <w:tcW w:w="3218" w:type="dxa"/>
            <w:vAlign w:val="center"/>
          </w:tcPr>
          <w:p w14:paraId="37E2B3C2" w14:textId="4AC44F2B" w:rsidR="001E1334" w:rsidRDefault="007A4788" w:rsidP="001E1334">
            <w:pPr>
              <w:spacing w:line="360" w:lineRule="auto"/>
              <w:rPr>
                <w:noProof/>
              </w:rPr>
            </w:pPr>
            <w:r w:rsidRPr="007A4788">
              <w:rPr>
                <w:noProof/>
              </w:rPr>
              <w:drawing>
                <wp:inline distT="0" distB="0" distL="0" distR="0" wp14:anchorId="681E07F9" wp14:editId="6324D61D">
                  <wp:extent cx="1047896" cy="352474"/>
                  <wp:effectExtent l="0" t="0" r="0" b="9525"/>
                  <wp:docPr id="1573859889" name="Imagem 157385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047896" cy="352474"/>
                          </a:xfrm>
                          <a:prstGeom prst="rect">
                            <a:avLst/>
                          </a:prstGeom>
                        </pic:spPr>
                      </pic:pic>
                    </a:graphicData>
                  </a:graphic>
                </wp:inline>
              </w:drawing>
            </w:r>
          </w:p>
        </w:tc>
        <w:tc>
          <w:tcPr>
            <w:tcW w:w="2871" w:type="dxa"/>
          </w:tcPr>
          <w:p w14:paraId="0F16FAE3" w14:textId="60264DF4" w:rsidR="001E1334" w:rsidRDefault="00662F3C" w:rsidP="001E1334">
            <w:pPr>
              <w:keepNext/>
              <w:rPr>
                <w:noProof/>
              </w:rPr>
            </w:pPr>
            <w:r>
              <w:rPr>
                <w:noProof/>
              </w:rPr>
              <w:drawing>
                <wp:inline distT="0" distB="0" distL="0" distR="0" wp14:anchorId="3889759D" wp14:editId="0C71D810">
                  <wp:extent cx="1685714" cy="657143"/>
                  <wp:effectExtent l="0" t="0" r="0" b="0"/>
                  <wp:docPr id="4606257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25755" name=""/>
                          <pic:cNvPicPr/>
                        </pic:nvPicPr>
                        <pic:blipFill>
                          <a:blip r:embed="rId285"/>
                          <a:stretch>
                            <a:fillRect/>
                          </a:stretch>
                        </pic:blipFill>
                        <pic:spPr>
                          <a:xfrm>
                            <a:off x="0" y="0"/>
                            <a:ext cx="1685714" cy="657143"/>
                          </a:xfrm>
                          <a:prstGeom prst="rect">
                            <a:avLst/>
                          </a:prstGeom>
                        </pic:spPr>
                      </pic:pic>
                    </a:graphicData>
                  </a:graphic>
                </wp:inline>
              </w:drawing>
            </w:r>
          </w:p>
        </w:tc>
      </w:tr>
      <w:tr w:rsidR="001E1334" w14:paraId="71C8BE7E" w14:textId="77777777" w:rsidTr="001E1334">
        <w:tc>
          <w:tcPr>
            <w:tcW w:w="2972" w:type="dxa"/>
            <w:vAlign w:val="center"/>
          </w:tcPr>
          <w:p w14:paraId="77DBE9E4" w14:textId="3D40D911" w:rsidR="001E1334" w:rsidRPr="004A11CB" w:rsidRDefault="001E1334" w:rsidP="001E1334">
            <w:pPr>
              <w:spacing w:line="360" w:lineRule="auto"/>
              <w:rPr>
                <w:rFonts w:cs="Arial"/>
                <w:szCs w:val="24"/>
              </w:rPr>
            </w:pPr>
            <w:r w:rsidRPr="004A11CB">
              <w:rPr>
                <w:rFonts w:cs="Arial"/>
                <w:szCs w:val="24"/>
              </w:rPr>
              <w:t>[RF17</w:t>
            </w:r>
            <w:r>
              <w:rPr>
                <w:rFonts w:cs="Arial"/>
                <w:szCs w:val="24"/>
              </w:rPr>
              <w:t>6</w:t>
            </w:r>
            <w:r w:rsidRPr="004A11CB">
              <w:rPr>
                <w:rFonts w:cs="Arial"/>
                <w:szCs w:val="24"/>
              </w:rPr>
              <w:t>] Prover botão de Filtragem de Z-A nas Notícias</w:t>
            </w:r>
          </w:p>
        </w:tc>
        <w:tc>
          <w:tcPr>
            <w:tcW w:w="3218" w:type="dxa"/>
            <w:vAlign w:val="center"/>
          </w:tcPr>
          <w:p w14:paraId="4633B7D4" w14:textId="360BCE42" w:rsidR="001E1334" w:rsidRDefault="007A4788" w:rsidP="001E1334">
            <w:pPr>
              <w:spacing w:line="360" w:lineRule="auto"/>
              <w:rPr>
                <w:noProof/>
              </w:rPr>
            </w:pPr>
            <w:r w:rsidRPr="007A4788">
              <w:rPr>
                <w:noProof/>
              </w:rPr>
              <w:drawing>
                <wp:inline distT="0" distB="0" distL="0" distR="0" wp14:anchorId="7DF499CE" wp14:editId="2BBD8041">
                  <wp:extent cx="1238423" cy="419158"/>
                  <wp:effectExtent l="0" t="0" r="0" b="0"/>
                  <wp:docPr id="1573859895" name="Imagem 157385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238423" cy="419158"/>
                          </a:xfrm>
                          <a:prstGeom prst="rect">
                            <a:avLst/>
                          </a:prstGeom>
                        </pic:spPr>
                      </pic:pic>
                    </a:graphicData>
                  </a:graphic>
                </wp:inline>
              </w:drawing>
            </w:r>
          </w:p>
        </w:tc>
        <w:tc>
          <w:tcPr>
            <w:tcW w:w="2871" w:type="dxa"/>
          </w:tcPr>
          <w:p w14:paraId="492028C4" w14:textId="7D3A0B50" w:rsidR="001E1334" w:rsidRDefault="00662F3C" w:rsidP="001E1334">
            <w:pPr>
              <w:keepNext/>
              <w:rPr>
                <w:noProof/>
              </w:rPr>
            </w:pPr>
            <w:r>
              <w:rPr>
                <w:noProof/>
              </w:rPr>
              <w:drawing>
                <wp:inline distT="0" distB="0" distL="0" distR="0" wp14:anchorId="36D0F42C" wp14:editId="09341C6C">
                  <wp:extent cx="1685714" cy="657143"/>
                  <wp:effectExtent l="0" t="0" r="0" b="0"/>
                  <wp:docPr id="1619251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51280" name=""/>
                          <pic:cNvPicPr/>
                        </pic:nvPicPr>
                        <pic:blipFill>
                          <a:blip r:embed="rId286"/>
                          <a:stretch>
                            <a:fillRect/>
                          </a:stretch>
                        </pic:blipFill>
                        <pic:spPr>
                          <a:xfrm>
                            <a:off x="0" y="0"/>
                            <a:ext cx="1685714" cy="657143"/>
                          </a:xfrm>
                          <a:prstGeom prst="rect">
                            <a:avLst/>
                          </a:prstGeom>
                        </pic:spPr>
                      </pic:pic>
                    </a:graphicData>
                  </a:graphic>
                </wp:inline>
              </w:drawing>
            </w:r>
          </w:p>
        </w:tc>
      </w:tr>
      <w:tr w:rsidR="001E1334" w14:paraId="541A7751" w14:textId="77777777" w:rsidTr="001E1334">
        <w:tc>
          <w:tcPr>
            <w:tcW w:w="2972" w:type="dxa"/>
            <w:vAlign w:val="center"/>
          </w:tcPr>
          <w:p w14:paraId="77C920D9" w14:textId="166051E5" w:rsidR="001E1334" w:rsidRPr="004A11CB" w:rsidRDefault="001E1334" w:rsidP="001E1334">
            <w:pPr>
              <w:spacing w:line="360" w:lineRule="auto"/>
              <w:rPr>
                <w:rFonts w:cs="Arial"/>
                <w:szCs w:val="24"/>
              </w:rPr>
            </w:pPr>
            <w:r w:rsidRPr="004A11CB">
              <w:rPr>
                <w:rFonts w:cs="Arial"/>
                <w:szCs w:val="24"/>
              </w:rPr>
              <w:t>[RF17</w:t>
            </w:r>
            <w:r>
              <w:rPr>
                <w:rFonts w:cs="Arial"/>
                <w:szCs w:val="24"/>
              </w:rPr>
              <w:t>7</w:t>
            </w:r>
            <w:r w:rsidRPr="004A11CB">
              <w:rPr>
                <w:rFonts w:cs="Arial"/>
                <w:szCs w:val="24"/>
              </w:rPr>
              <w:t>] Prover botão de Filtragem de recentes para antigas nas Notícias</w:t>
            </w:r>
          </w:p>
        </w:tc>
        <w:tc>
          <w:tcPr>
            <w:tcW w:w="3218" w:type="dxa"/>
            <w:vAlign w:val="center"/>
          </w:tcPr>
          <w:p w14:paraId="22EB9DF5" w14:textId="15A8DED3" w:rsidR="001E1334" w:rsidRDefault="00E2277B" w:rsidP="001E1334">
            <w:pPr>
              <w:spacing w:line="360" w:lineRule="auto"/>
              <w:rPr>
                <w:noProof/>
              </w:rPr>
            </w:pPr>
            <w:r w:rsidRPr="00E2277B">
              <w:rPr>
                <w:noProof/>
              </w:rPr>
              <w:drawing>
                <wp:inline distT="0" distB="0" distL="0" distR="0" wp14:anchorId="0A790638" wp14:editId="5FF04358">
                  <wp:extent cx="952633" cy="323895"/>
                  <wp:effectExtent l="0" t="0" r="0" b="0"/>
                  <wp:docPr id="47580247" name="Imagem 4758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52633" cy="323895"/>
                          </a:xfrm>
                          <a:prstGeom prst="rect">
                            <a:avLst/>
                          </a:prstGeom>
                        </pic:spPr>
                      </pic:pic>
                    </a:graphicData>
                  </a:graphic>
                </wp:inline>
              </w:drawing>
            </w:r>
          </w:p>
        </w:tc>
        <w:tc>
          <w:tcPr>
            <w:tcW w:w="2871" w:type="dxa"/>
          </w:tcPr>
          <w:p w14:paraId="44177CC5" w14:textId="47621571" w:rsidR="001E1334" w:rsidRDefault="00662F3C" w:rsidP="001E1334">
            <w:pPr>
              <w:keepNext/>
              <w:rPr>
                <w:noProof/>
              </w:rPr>
            </w:pPr>
            <w:r>
              <w:rPr>
                <w:noProof/>
              </w:rPr>
              <w:drawing>
                <wp:inline distT="0" distB="0" distL="0" distR="0" wp14:anchorId="18DD6E63" wp14:editId="01E099BF">
                  <wp:extent cx="1685714" cy="800000"/>
                  <wp:effectExtent l="0" t="0" r="0" b="635"/>
                  <wp:docPr id="100889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9718" name=""/>
                          <pic:cNvPicPr/>
                        </pic:nvPicPr>
                        <pic:blipFill>
                          <a:blip r:embed="rId287"/>
                          <a:stretch>
                            <a:fillRect/>
                          </a:stretch>
                        </pic:blipFill>
                        <pic:spPr>
                          <a:xfrm>
                            <a:off x="0" y="0"/>
                            <a:ext cx="1685714" cy="800000"/>
                          </a:xfrm>
                          <a:prstGeom prst="rect">
                            <a:avLst/>
                          </a:prstGeom>
                        </pic:spPr>
                      </pic:pic>
                    </a:graphicData>
                  </a:graphic>
                </wp:inline>
              </w:drawing>
            </w:r>
          </w:p>
        </w:tc>
      </w:tr>
      <w:tr w:rsidR="001E1334" w14:paraId="2AB37586" w14:textId="77777777" w:rsidTr="001E1334">
        <w:tc>
          <w:tcPr>
            <w:tcW w:w="2972" w:type="dxa"/>
            <w:vAlign w:val="center"/>
          </w:tcPr>
          <w:p w14:paraId="78975DF5" w14:textId="41B06242" w:rsidR="001E1334" w:rsidRPr="004A11CB" w:rsidRDefault="001E1334" w:rsidP="001E1334">
            <w:pPr>
              <w:spacing w:line="360" w:lineRule="auto"/>
              <w:rPr>
                <w:rFonts w:cs="Arial"/>
                <w:szCs w:val="24"/>
              </w:rPr>
            </w:pPr>
            <w:r w:rsidRPr="004A11CB">
              <w:rPr>
                <w:rFonts w:cs="Arial"/>
                <w:szCs w:val="24"/>
              </w:rPr>
              <w:t>[RF1</w:t>
            </w:r>
            <w:r>
              <w:rPr>
                <w:rFonts w:cs="Arial"/>
                <w:szCs w:val="24"/>
              </w:rPr>
              <w:t>78</w:t>
            </w:r>
            <w:r w:rsidRPr="004A11CB">
              <w:rPr>
                <w:rFonts w:cs="Arial"/>
                <w:szCs w:val="24"/>
              </w:rPr>
              <w:t>] Prover botão de Filtragem de antigas para as recentes nas Notícias</w:t>
            </w:r>
          </w:p>
        </w:tc>
        <w:tc>
          <w:tcPr>
            <w:tcW w:w="3218" w:type="dxa"/>
            <w:vAlign w:val="center"/>
          </w:tcPr>
          <w:p w14:paraId="2E22D64D" w14:textId="0F183E2B" w:rsidR="001E1334" w:rsidRDefault="00E2277B" w:rsidP="001E1334">
            <w:pPr>
              <w:spacing w:line="360" w:lineRule="auto"/>
              <w:rPr>
                <w:noProof/>
              </w:rPr>
            </w:pPr>
            <w:r w:rsidRPr="00E2277B">
              <w:rPr>
                <w:noProof/>
              </w:rPr>
              <w:drawing>
                <wp:inline distT="0" distB="0" distL="0" distR="0" wp14:anchorId="3015C087" wp14:editId="4D87CAC4">
                  <wp:extent cx="819264" cy="295316"/>
                  <wp:effectExtent l="0" t="0" r="0" b="9525"/>
                  <wp:docPr id="47580248" name="Imagem 4758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819264" cy="295316"/>
                          </a:xfrm>
                          <a:prstGeom prst="rect">
                            <a:avLst/>
                          </a:prstGeom>
                        </pic:spPr>
                      </pic:pic>
                    </a:graphicData>
                  </a:graphic>
                </wp:inline>
              </w:drawing>
            </w:r>
          </w:p>
        </w:tc>
        <w:tc>
          <w:tcPr>
            <w:tcW w:w="2871" w:type="dxa"/>
          </w:tcPr>
          <w:p w14:paraId="09841201" w14:textId="58613C6F" w:rsidR="001E1334" w:rsidRDefault="00662F3C" w:rsidP="001E1334">
            <w:pPr>
              <w:keepNext/>
              <w:rPr>
                <w:noProof/>
              </w:rPr>
            </w:pPr>
            <w:r>
              <w:rPr>
                <w:noProof/>
              </w:rPr>
              <w:drawing>
                <wp:inline distT="0" distB="0" distL="0" distR="0" wp14:anchorId="25585667" wp14:editId="48F76C5C">
                  <wp:extent cx="1685714" cy="628571"/>
                  <wp:effectExtent l="0" t="0" r="0" b="635"/>
                  <wp:docPr id="1614720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20099" name=""/>
                          <pic:cNvPicPr/>
                        </pic:nvPicPr>
                        <pic:blipFill>
                          <a:blip r:embed="rId288"/>
                          <a:stretch>
                            <a:fillRect/>
                          </a:stretch>
                        </pic:blipFill>
                        <pic:spPr>
                          <a:xfrm>
                            <a:off x="0" y="0"/>
                            <a:ext cx="1685714" cy="628571"/>
                          </a:xfrm>
                          <a:prstGeom prst="rect">
                            <a:avLst/>
                          </a:prstGeom>
                        </pic:spPr>
                      </pic:pic>
                    </a:graphicData>
                  </a:graphic>
                </wp:inline>
              </w:drawing>
            </w:r>
          </w:p>
        </w:tc>
      </w:tr>
      <w:tr w:rsidR="001E1334" w14:paraId="43FA6078" w14:textId="77777777" w:rsidTr="001E1334">
        <w:tc>
          <w:tcPr>
            <w:tcW w:w="2972" w:type="dxa"/>
            <w:vAlign w:val="center"/>
          </w:tcPr>
          <w:p w14:paraId="424A9CB2" w14:textId="7753BD4C" w:rsidR="001E1334" w:rsidRPr="004A11CB" w:rsidRDefault="001E1334" w:rsidP="001E1334">
            <w:pPr>
              <w:spacing w:line="360" w:lineRule="auto"/>
              <w:rPr>
                <w:rFonts w:cs="Arial"/>
                <w:szCs w:val="24"/>
              </w:rPr>
            </w:pPr>
            <w:r w:rsidRPr="004A11CB">
              <w:rPr>
                <w:rFonts w:cs="Arial"/>
                <w:szCs w:val="24"/>
              </w:rPr>
              <w:t>[RF1</w:t>
            </w:r>
            <w:r>
              <w:rPr>
                <w:rFonts w:cs="Arial"/>
                <w:szCs w:val="24"/>
              </w:rPr>
              <w:t>79</w:t>
            </w:r>
            <w:r w:rsidRPr="004A11CB">
              <w:rPr>
                <w:rFonts w:cs="Arial"/>
                <w:szCs w:val="24"/>
              </w:rPr>
              <w:t>] Prover funcionalidade de filtração de A-Z nas Notícias</w:t>
            </w:r>
          </w:p>
        </w:tc>
        <w:tc>
          <w:tcPr>
            <w:tcW w:w="3218" w:type="dxa"/>
            <w:vAlign w:val="center"/>
          </w:tcPr>
          <w:p w14:paraId="597CCEED" w14:textId="3C231369" w:rsidR="001E1334" w:rsidRDefault="00E2277B" w:rsidP="001E1334">
            <w:pPr>
              <w:spacing w:line="360" w:lineRule="auto"/>
              <w:rPr>
                <w:noProof/>
              </w:rPr>
            </w:pPr>
            <w:r>
              <w:rPr>
                <w:noProof/>
              </w:rPr>
              <w:t>Não há protótipo</w:t>
            </w:r>
          </w:p>
        </w:tc>
        <w:tc>
          <w:tcPr>
            <w:tcW w:w="2871" w:type="dxa"/>
          </w:tcPr>
          <w:p w14:paraId="124FFAAD" w14:textId="77777777" w:rsidR="00662F3C" w:rsidRDefault="00662F3C" w:rsidP="001E1334">
            <w:pPr>
              <w:keepNext/>
              <w:rPr>
                <w:noProof/>
              </w:rPr>
            </w:pPr>
          </w:p>
          <w:p w14:paraId="241B3CDB" w14:textId="7B01E235" w:rsidR="001E1334" w:rsidRDefault="00662F3C" w:rsidP="001E1334">
            <w:pPr>
              <w:keepNext/>
              <w:rPr>
                <w:noProof/>
              </w:rPr>
            </w:pPr>
            <w:r w:rsidRPr="00662F3C">
              <w:rPr>
                <w:noProof/>
              </w:rPr>
              <w:drawing>
                <wp:inline distT="0" distB="0" distL="0" distR="0" wp14:anchorId="1E3861DC" wp14:editId="740EE8B2">
                  <wp:extent cx="1685925" cy="641350"/>
                  <wp:effectExtent l="0" t="0" r="9525" b="6350"/>
                  <wp:docPr id="1333245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45976" name=""/>
                          <pic:cNvPicPr/>
                        </pic:nvPicPr>
                        <pic:blipFill>
                          <a:blip r:embed="rId300"/>
                          <a:stretch>
                            <a:fillRect/>
                          </a:stretch>
                        </pic:blipFill>
                        <pic:spPr>
                          <a:xfrm>
                            <a:off x="0" y="0"/>
                            <a:ext cx="1685925" cy="641350"/>
                          </a:xfrm>
                          <a:prstGeom prst="rect">
                            <a:avLst/>
                          </a:prstGeom>
                        </pic:spPr>
                      </pic:pic>
                    </a:graphicData>
                  </a:graphic>
                </wp:inline>
              </w:drawing>
            </w:r>
          </w:p>
        </w:tc>
      </w:tr>
      <w:tr w:rsidR="001E1334" w14:paraId="3BF35EB8" w14:textId="77777777" w:rsidTr="001E1334">
        <w:tc>
          <w:tcPr>
            <w:tcW w:w="2972" w:type="dxa"/>
            <w:vAlign w:val="center"/>
          </w:tcPr>
          <w:p w14:paraId="04C83226" w14:textId="028579D0" w:rsidR="001E1334" w:rsidRPr="004A11CB" w:rsidRDefault="001E1334" w:rsidP="001E1334">
            <w:pPr>
              <w:spacing w:line="360" w:lineRule="auto"/>
              <w:rPr>
                <w:rFonts w:cs="Arial"/>
                <w:szCs w:val="24"/>
              </w:rPr>
            </w:pPr>
            <w:r w:rsidRPr="004A11CB">
              <w:rPr>
                <w:rFonts w:cs="Arial"/>
                <w:szCs w:val="24"/>
              </w:rPr>
              <w:lastRenderedPageBreak/>
              <w:t>[RF1</w:t>
            </w:r>
            <w:r>
              <w:rPr>
                <w:rFonts w:cs="Arial"/>
                <w:szCs w:val="24"/>
              </w:rPr>
              <w:t>80</w:t>
            </w:r>
            <w:r w:rsidRPr="004A11CB">
              <w:rPr>
                <w:rFonts w:cs="Arial"/>
                <w:szCs w:val="24"/>
              </w:rPr>
              <w:t>] Prover funcionalidade de filtração de Z-A nas Notícias</w:t>
            </w:r>
          </w:p>
        </w:tc>
        <w:tc>
          <w:tcPr>
            <w:tcW w:w="3218" w:type="dxa"/>
            <w:vAlign w:val="center"/>
          </w:tcPr>
          <w:p w14:paraId="091F8059" w14:textId="497BB0C4" w:rsidR="001E1334" w:rsidRDefault="00E2277B" w:rsidP="001E1334">
            <w:pPr>
              <w:spacing w:line="360" w:lineRule="auto"/>
              <w:rPr>
                <w:noProof/>
              </w:rPr>
            </w:pPr>
            <w:r>
              <w:rPr>
                <w:noProof/>
              </w:rPr>
              <w:t>Não há protótipo</w:t>
            </w:r>
          </w:p>
        </w:tc>
        <w:tc>
          <w:tcPr>
            <w:tcW w:w="2871" w:type="dxa"/>
          </w:tcPr>
          <w:p w14:paraId="17DD3C0D" w14:textId="77777777" w:rsidR="00662F3C" w:rsidRDefault="00662F3C" w:rsidP="001E1334">
            <w:pPr>
              <w:keepNext/>
              <w:rPr>
                <w:noProof/>
              </w:rPr>
            </w:pPr>
          </w:p>
          <w:p w14:paraId="188B8829" w14:textId="2E29E259" w:rsidR="001E1334" w:rsidRDefault="00662F3C" w:rsidP="001E1334">
            <w:pPr>
              <w:keepNext/>
              <w:rPr>
                <w:noProof/>
              </w:rPr>
            </w:pPr>
            <w:r w:rsidRPr="00662F3C">
              <w:rPr>
                <w:noProof/>
              </w:rPr>
              <w:drawing>
                <wp:inline distT="0" distB="0" distL="0" distR="0" wp14:anchorId="21BDF7ED" wp14:editId="0FDD0C34">
                  <wp:extent cx="1685925" cy="673735"/>
                  <wp:effectExtent l="0" t="0" r="9525" b="0"/>
                  <wp:docPr id="7920979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97989" name=""/>
                          <pic:cNvPicPr/>
                        </pic:nvPicPr>
                        <pic:blipFill>
                          <a:blip r:embed="rId301"/>
                          <a:stretch>
                            <a:fillRect/>
                          </a:stretch>
                        </pic:blipFill>
                        <pic:spPr>
                          <a:xfrm>
                            <a:off x="0" y="0"/>
                            <a:ext cx="1685925" cy="673735"/>
                          </a:xfrm>
                          <a:prstGeom prst="rect">
                            <a:avLst/>
                          </a:prstGeom>
                        </pic:spPr>
                      </pic:pic>
                    </a:graphicData>
                  </a:graphic>
                </wp:inline>
              </w:drawing>
            </w:r>
          </w:p>
        </w:tc>
      </w:tr>
      <w:tr w:rsidR="001E1334" w14:paraId="1C556DEA" w14:textId="77777777" w:rsidTr="001E1334">
        <w:tc>
          <w:tcPr>
            <w:tcW w:w="2972" w:type="dxa"/>
            <w:vAlign w:val="center"/>
          </w:tcPr>
          <w:p w14:paraId="46817C83" w14:textId="14665A57" w:rsidR="001E1334" w:rsidRPr="004A11CB" w:rsidRDefault="001E1334" w:rsidP="001E1334">
            <w:pPr>
              <w:spacing w:line="360" w:lineRule="auto"/>
              <w:rPr>
                <w:rFonts w:cs="Arial"/>
                <w:szCs w:val="24"/>
              </w:rPr>
            </w:pPr>
            <w:r w:rsidRPr="004A11CB">
              <w:rPr>
                <w:rFonts w:cs="Arial"/>
                <w:szCs w:val="24"/>
              </w:rPr>
              <w:t>[RF18</w:t>
            </w:r>
            <w:r>
              <w:rPr>
                <w:rFonts w:cs="Arial"/>
                <w:szCs w:val="24"/>
              </w:rPr>
              <w:t>1</w:t>
            </w:r>
            <w:r w:rsidRPr="004A11CB">
              <w:rPr>
                <w:rFonts w:cs="Arial"/>
                <w:szCs w:val="24"/>
              </w:rPr>
              <w:t>] Prover funcionalidade de filtração pela mais recentes nas Notícias</w:t>
            </w:r>
          </w:p>
        </w:tc>
        <w:tc>
          <w:tcPr>
            <w:tcW w:w="3218" w:type="dxa"/>
            <w:vAlign w:val="center"/>
          </w:tcPr>
          <w:p w14:paraId="403A1A72" w14:textId="5640ECCD" w:rsidR="001E1334" w:rsidRDefault="00E2277B" w:rsidP="001E1334">
            <w:pPr>
              <w:spacing w:line="360" w:lineRule="auto"/>
              <w:rPr>
                <w:noProof/>
              </w:rPr>
            </w:pPr>
            <w:r>
              <w:rPr>
                <w:noProof/>
              </w:rPr>
              <w:t>Não há protótipo</w:t>
            </w:r>
          </w:p>
        </w:tc>
        <w:tc>
          <w:tcPr>
            <w:tcW w:w="2871" w:type="dxa"/>
          </w:tcPr>
          <w:p w14:paraId="00DFA2D6" w14:textId="77777777" w:rsidR="00662F3C" w:rsidRDefault="00662F3C" w:rsidP="001E1334">
            <w:pPr>
              <w:keepNext/>
              <w:rPr>
                <w:noProof/>
              </w:rPr>
            </w:pPr>
          </w:p>
          <w:p w14:paraId="10154DC6" w14:textId="29501919" w:rsidR="001E1334" w:rsidRDefault="00662F3C" w:rsidP="001E1334">
            <w:pPr>
              <w:keepNext/>
              <w:rPr>
                <w:noProof/>
              </w:rPr>
            </w:pPr>
            <w:r w:rsidRPr="00662F3C">
              <w:rPr>
                <w:noProof/>
              </w:rPr>
              <w:drawing>
                <wp:inline distT="0" distB="0" distL="0" distR="0" wp14:anchorId="122CB12D" wp14:editId="5795CFC2">
                  <wp:extent cx="1685925" cy="723900"/>
                  <wp:effectExtent l="0" t="0" r="9525" b="0"/>
                  <wp:docPr id="18881717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71792" name=""/>
                          <pic:cNvPicPr/>
                        </pic:nvPicPr>
                        <pic:blipFill>
                          <a:blip r:embed="rId302"/>
                          <a:stretch>
                            <a:fillRect/>
                          </a:stretch>
                        </pic:blipFill>
                        <pic:spPr>
                          <a:xfrm>
                            <a:off x="0" y="0"/>
                            <a:ext cx="1685925" cy="723900"/>
                          </a:xfrm>
                          <a:prstGeom prst="rect">
                            <a:avLst/>
                          </a:prstGeom>
                        </pic:spPr>
                      </pic:pic>
                    </a:graphicData>
                  </a:graphic>
                </wp:inline>
              </w:drawing>
            </w:r>
          </w:p>
        </w:tc>
      </w:tr>
      <w:tr w:rsidR="001E1334" w14:paraId="01F75980" w14:textId="77777777" w:rsidTr="001E1334">
        <w:tc>
          <w:tcPr>
            <w:tcW w:w="2972" w:type="dxa"/>
            <w:vAlign w:val="center"/>
          </w:tcPr>
          <w:p w14:paraId="1248A23C" w14:textId="09314644" w:rsidR="001E1334" w:rsidRPr="004A11CB" w:rsidRDefault="001E1334" w:rsidP="001E1334">
            <w:pPr>
              <w:spacing w:line="360" w:lineRule="auto"/>
              <w:rPr>
                <w:rFonts w:cs="Arial"/>
                <w:szCs w:val="24"/>
              </w:rPr>
            </w:pPr>
            <w:r w:rsidRPr="004A11CB">
              <w:rPr>
                <w:rFonts w:cs="Arial"/>
                <w:szCs w:val="24"/>
              </w:rPr>
              <w:t>[RF18</w:t>
            </w:r>
            <w:r>
              <w:rPr>
                <w:rFonts w:cs="Arial"/>
                <w:szCs w:val="24"/>
              </w:rPr>
              <w:t>2</w:t>
            </w:r>
            <w:r w:rsidRPr="004A11CB">
              <w:rPr>
                <w:rFonts w:cs="Arial"/>
                <w:szCs w:val="24"/>
              </w:rPr>
              <w:t>] Prover botão notícia</w:t>
            </w:r>
          </w:p>
        </w:tc>
        <w:tc>
          <w:tcPr>
            <w:tcW w:w="3218" w:type="dxa"/>
            <w:vAlign w:val="center"/>
          </w:tcPr>
          <w:p w14:paraId="05D6ABF7" w14:textId="0DC9686D" w:rsidR="001E1334" w:rsidRDefault="007D373B" w:rsidP="001E1334">
            <w:pPr>
              <w:spacing w:line="360" w:lineRule="auto"/>
              <w:rPr>
                <w:noProof/>
              </w:rPr>
            </w:pPr>
            <w:r w:rsidRPr="007D373B">
              <w:rPr>
                <w:noProof/>
              </w:rPr>
              <w:drawing>
                <wp:inline distT="0" distB="0" distL="0" distR="0" wp14:anchorId="02B7D8B8" wp14:editId="6201CA62">
                  <wp:extent cx="1906270" cy="661670"/>
                  <wp:effectExtent l="0" t="0" r="0" b="5080"/>
                  <wp:docPr id="218693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93430" name=""/>
                          <pic:cNvPicPr/>
                        </pic:nvPicPr>
                        <pic:blipFill>
                          <a:blip r:embed="rId303"/>
                          <a:stretch>
                            <a:fillRect/>
                          </a:stretch>
                        </pic:blipFill>
                        <pic:spPr>
                          <a:xfrm>
                            <a:off x="0" y="0"/>
                            <a:ext cx="1906270" cy="661670"/>
                          </a:xfrm>
                          <a:prstGeom prst="rect">
                            <a:avLst/>
                          </a:prstGeom>
                        </pic:spPr>
                      </pic:pic>
                    </a:graphicData>
                  </a:graphic>
                </wp:inline>
              </w:drawing>
            </w:r>
          </w:p>
        </w:tc>
        <w:tc>
          <w:tcPr>
            <w:tcW w:w="2871" w:type="dxa"/>
          </w:tcPr>
          <w:p w14:paraId="178FC7F9" w14:textId="3E0B7E03" w:rsidR="001E1334" w:rsidRDefault="007D373B" w:rsidP="001E1334">
            <w:pPr>
              <w:keepNext/>
              <w:rPr>
                <w:noProof/>
              </w:rPr>
            </w:pPr>
            <w:r w:rsidRPr="007D373B">
              <w:rPr>
                <w:noProof/>
              </w:rPr>
              <w:drawing>
                <wp:inline distT="0" distB="0" distL="0" distR="0" wp14:anchorId="59EE1420" wp14:editId="1D870411">
                  <wp:extent cx="1685925" cy="658495"/>
                  <wp:effectExtent l="0" t="0" r="9525" b="8255"/>
                  <wp:docPr id="395234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449" name=""/>
                          <pic:cNvPicPr/>
                        </pic:nvPicPr>
                        <pic:blipFill>
                          <a:blip r:embed="rId304"/>
                          <a:stretch>
                            <a:fillRect/>
                          </a:stretch>
                        </pic:blipFill>
                        <pic:spPr>
                          <a:xfrm>
                            <a:off x="0" y="0"/>
                            <a:ext cx="1685925" cy="658495"/>
                          </a:xfrm>
                          <a:prstGeom prst="rect">
                            <a:avLst/>
                          </a:prstGeom>
                        </pic:spPr>
                      </pic:pic>
                    </a:graphicData>
                  </a:graphic>
                </wp:inline>
              </w:drawing>
            </w:r>
          </w:p>
        </w:tc>
      </w:tr>
      <w:tr w:rsidR="001E1334" w14:paraId="55722F73" w14:textId="77777777" w:rsidTr="001E1334">
        <w:tc>
          <w:tcPr>
            <w:tcW w:w="2972" w:type="dxa"/>
            <w:vAlign w:val="center"/>
          </w:tcPr>
          <w:p w14:paraId="0874FFE2" w14:textId="189328FE" w:rsidR="001E1334" w:rsidRPr="004A11CB" w:rsidRDefault="001E1334" w:rsidP="001E1334">
            <w:pPr>
              <w:spacing w:line="360" w:lineRule="auto"/>
              <w:rPr>
                <w:rFonts w:cs="Arial"/>
                <w:szCs w:val="24"/>
              </w:rPr>
            </w:pPr>
            <w:r w:rsidRPr="004A11CB">
              <w:rPr>
                <w:rFonts w:cs="Arial"/>
                <w:szCs w:val="24"/>
              </w:rPr>
              <w:t>[RF18</w:t>
            </w:r>
            <w:r>
              <w:rPr>
                <w:rFonts w:cs="Arial"/>
                <w:szCs w:val="24"/>
              </w:rPr>
              <w:t>3</w:t>
            </w:r>
            <w:r w:rsidRPr="004A11CB">
              <w:rPr>
                <w:rFonts w:cs="Arial"/>
                <w:szCs w:val="24"/>
              </w:rPr>
              <w:t>] Prover funcionalidade de carregar notícias</w:t>
            </w:r>
          </w:p>
        </w:tc>
        <w:tc>
          <w:tcPr>
            <w:tcW w:w="3218" w:type="dxa"/>
            <w:vAlign w:val="center"/>
          </w:tcPr>
          <w:p w14:paraId="2987C561" w14:textId="30C43BFC" w:rsidR="001E1334" w:rsidRDefault="00E2277B" w:rsidP="001E1334">
            <w:pPr>
              <w:spacing w:line="360" w:lineRule="auto"/>
              <w:rPr>
                <w:noProof/>
              </w:rPr>
            </w:pPr>
            <w:r>
              <w:rPr>
                <w:noProof/>
              </w:rPr>
              <w:t>Não há protótipo</w:t>
            </w:r>
          </w:p>
        </w:tc>
        <w:tc>
          <w:tcPr>
            <w:tcW w:w="2871" w:type="dxa"/>
          </w:tcPr>
          <w:p w14:paraId="58ABE4B7" w14:textId="6D81F523" w:rsidR="001E1334" w:rsidRDefault="007D373B" w:rsidP="001E1334">
            <w:pPr>
              <w:keepNext/>
              <w:rPr>
                <w:noProof/>
              </w:rPr>
            </w:pPr>
            <w:r w:rsidRPr="007D373B">
              <w:rPr>
                <w:noProof/>
              </w:rPr>
              <w:drawing>
                <wp:inline distT="0" distB="0" distL="0" distR="0" wp14:anchorId="2DA61F40" wp14:editId="5909A481">
                  <wp:extent cx="1685925" cy="833755"/>
                  <wp:effectExtent l="0" t="0" r="9525" b="4445"/>
                  <wp:docPr id="13655259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5928" name=""/>
                          <pic:cNvPicPr/>
                        </pic:nvPicPr>
                        <pic:blipFill>
                          <a:blip r:embed="rId305"/>
                          <a:stretch>
                            <a:fillRect/>
                          </a:stretch>
                        </pic:blipFill>
                        <pic:spPr>
                          <a:xfrm>
                            <a:off x="0" y="0"/>
                            <a:ext cx="1685925" cy="833755"/>
                          </a:xfrm>
                          <a:prstGeom prst="rect">
                            <a:avLst/>
                          </a:prstGeom>
                        </pic:spPr>
                      </pic:pic>
                    </a:graphicData>
                  </a:graphic>
                </wp:inline>
              </w:drawing>
            </w:r>
          </w:p>
        </w:tc>
      </w:tr>
      <w:tr w:rsidR="001E1334" w14:paraId="24ABF834" w14:textId="77777777" w:rsidTr="001E1334">
        <w:tc>
          <w:tcPr>
            <w:tcW w:w="2972" w:type="dxa"/>
            <w:vAlign w:val="center"/>
          </w:tcPr>
          <w:p w14:paraId="52CFE5CF" w14:textId="745DAAAB" w:rsidR="001E1334" w:rsidRPr="004A11CB" w:rsidRDefault="001E1334" w:rsidP="001E1334">
            <w:pPr>
              <w:spacing w:line="360" w:lineRule="auto"/>
              <w:rPr>
                <w:rFonts w:cs="Arial"/>
                <w:szCs w:val="24"/>
              </w:rPr>
            </w:pPr>
            <w:r w:rsidRPr="004A11CB">
              <w:rPr>
                <w:rFonts w:cs="Arial"/>
                <w:szCs w:val="24"/>
              </w:rPr>
              <w:t>[RF18</w:t>
            </w:r>
            <w:r>
              <w:rPr>
                <w:rFonts w:cs="Arial"/>
                <w:szCs w:val="24"/>
              </w:rPr>
              <w:t>4</w:t>
            </w:r>
            <w:r w:rsidRPr="004A11CB">
              <w:rPr>
                <w:rFonts w:cs="Arial"/>
                <w:szCs w:val="24"/>
              </w:rPr>
              <w:t>] - Prover funcionalidade de notícias mais vista</w:t>
            </w:r>
          </w:p>
        </w:tc>
        <w:tc>
          <w:tcPr>
            <w:tcW w:w="3218" w:type="dxa"/>
            <w:vAlign w:val="center"/>
          </w:tcPr>
          <w:p w14:paraId="5BD9A4FB" w14:textId="788E11B2" w:rsidR="001E1334" w:rsidRDefault="00E2277B" w:rsidP="001E1334">
            <w:pPr>
              <w:spacing w:line="360" w:lineRule="auto"/>
              <w:rPr>
                <w:noProof/>
              </w:rPr>
            </w:pPr>
            <w:r>
              <w:rPr>
                <w:noProof/>
              </w:rPr>
              <w:t>Não há protótipo</w:t>
            </w:r>
          </w:p>
        </w:tc>
        <w:tc>
          <w:tcPr>
            <w:tcW w:w="2871" w:type="dxa"/>
          </w:tcPr>
          <w:p w14:paraId="479B1CC8" w14:textId="628EB8A9" w:rsidR="001E1334" w:rsidRDefault="007D373B" w:rsidP="001E1334">
            <w:pPr>
              <w:keepNext/>
              <w:rPr>
                <w:noProof/>
              </w:rPr>
            </w:pPr>
            <w:r w:rsidRPr="007D373B">
              <w:rPr>
                <w:noProof/>
              </w:rPr>
              <w:drawing>
                <wp:inline distT="0" distB="0" distL="0" distR="0" wp14:anchorId="184F0F20" wp14:editId="2C040F66">
                  <wp:extent cx="1685925" cy="718820"/>
                  <wp:effectExtent l="0" t="0" r="9525" b="5080"/>
                  <wp:docPr id="1229169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69308" name=""/>
                          <pic:cNvPicPr/>
                        </pic:nvPicPr>
                        <pic:blipFill>
                          <a:blip r:embed="rId306"/>
                          <a:stretch>
                            <a:fillRect/>
                          </a:stretch>
                        </pic:blipFill>
                        <pic:spPr>
                          <a:xfrm>
                            <a:off x="0" y="0"/>
                            <a:ext cx="1685925" cy="718820"/>
                          </a:xfrm>
                          <a:prstGeom prst="rect">
                            <a:avLst/>
                          </a:prstGeom>
                        </pic:spPr>
                      </pic:pic>
                    </a:graphicData>
                  </a:graphic>
                </wp:inline>
              </w:drawing>
            </w:r>
          </w:p>
        </w:tc>
      </w:tr>
      <w:tr w:rsidR="001E1334" w14:paraId="7C5FB255" w14:textId="77777777" w:rsidTr="001E1334">
        <w:tc>
          <w:tcPr>
            <w:tcW w:w="2972" w:type="dxa"/>
            <w:vAlign w:val="center"/>
          </w:tcPr>
          <w:p w14:paraId="0BDE55E1" w14:textId="7E494FDA" w:rsidR="001E1334" w:rsidRPr="004A11CB" w:rsidRDefault="001E1334" w:rsidP="001E1334">
            <w:pPr>
              <w:spacing w:line="360" w:lineRule="auto"/>
              <w:rPr>
                <w:rFonts w:cs="Arial"/>
                <w:szCs w:val="24"/>
              </w:rPr>
            </w:pPr>
            <w:r w:rsidRPr="004A11CB">
              <w:rPr>
                <w:rFonts w:cs="Arial"/>
                <w:szCs w:val="24"/>
              </w:rPr>
              <w:t>[RF18</w:t>
            </w:r>
            <w:r>
              <w:rPr>
                <w:rFonts w:cs="Arial"/>
                <w:szCs w:val="24"/>
              </w:rPr>
              <w:t>5</w:t>
            </w:r>
            <w:r w:rsidRPr="004A11CB">
              <w:rPr>
                <w:rFonts w:cs="Arial"/>
                <w:szCs w:val="24"/>
              </w:rPr>
              <w:t>] Prover área de notícias mais vistas</w:t>
            </w:r>
          </w:p>
        </w:tc>
        <w:tc>
          <w:tcPr>
            <w:tcW w:w="3218" w:type="dxa"/>
            <w:vAlign w:val="center"/>
          </w:tcPr>
          <w:p w14:paraId="4202D62F" w14:textId="060D0BB9" w:rsidR="001E1334" w:rsidRDefault="007D373B" w:rsidP="001E1334">
            <w:pPr>
              <w:spacing w:line="360" w:lineRule="auto"/>
              <w:rPr>
                <w:noProof/>
              </w:rPr>
            </w:pPr>
            <w:r w:rsidRPr="007D373B">
              <w:rPr>
                <w:noProof/>
              </w:rPr>
              <w:drawing>
                <wp:inline distT="0" distB="0" distL="0" distR="0" wp14:anchorId="3D8779C5" wp14:editId="77F7998C">
                  <wp:extent cx="1041621" cy="1733144"/>
                  <wp:effectExtent l="0" t="0" r="6350" b="635"/>
                  <wp:docPr id="19979825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82507" name=""/>
                          <pic:cNvPicPr/>
                        </pic:nvPicPr>
                        <pic:blipFill>
                          <a:blip r:embed="rId307"/>
                          <a:stretch>
                            <a:fillRect/>
                          </a:stretch>
                        </pic:blipFill>
                        <pic:spPr>
                          <a:xfrm>
                            <a:off x="0" y="0"/>
                            <a:ext cx="1053081" cy="1752213"/>
                          </a:xfrm>
                          <a:prstGeom prst="rect">
                            <a:avLst/>
                          </a:prstGeom>
                        </pic:spPr>
                      </pic:pic>
                    </a:graphicData>
                  </a:graphic>
                </wp:inline>
              </w:drawing>
            </w:r>
          </w:p>
        </w:tc>
        <w:tc>
          <w:tcPr>
            <w:tcW w:w="2871" w:type="dxa"/>
          </w:tcPr>
          <w:p w14:paraId="5D2C51B8" w14:textId="77777777" w:rsidR="007D373B" w:rsidRDefault="007D373B" w:rsidP="001E1334">
            <w:pPr>
              <w:keepNext/>
              <w:rPr>
                <w:noProof/>
              </w:rPr>
            </w:pPr>
          </w:p>
          <w:p w14:paraId="494B6B2A" w14:textId="77777777" w:rsidR="007D373B" w:rsidRDefault="007D373B" w:rsidP="001E1334">
            <w:pPr>
              <w:keepNext/>
              <w:rPr>
                <w:noProof/>
              </w:rPr>
            </w:pPr>
          </w:p>
          <w:p w14:paraId="5A794511" w14:textId="77777777" w:rsidR="007D373B" w:rsidRDefault="007D373B" w:rsidP="001E1334">
            <w:pPr>
              <w:keepNext/>
              <w:rPr>
                <w:noProof/>
              </w:rPr>
            </w:pPr>
          </w:p>
          <w:p w14:paraId="01DFA8E9" w14:textId="6D5B1674" w:rsidR="001E1334" w:rsidRDefault="007D373B" w:rsidP="001E1334">
            <w:pPr>
              <w:keepNext/>
              <w:rPr>
                <w:noProof/>
              </w:rPr>
            </w:pPr>
            <w:r w:rsidRPr="007D373B">
              <w:rPr>
                <w:noProof/>
              </w:rPr>
              <w:drawing>
                <wp:inline distT="0" distB="0" distL="0" distR="0" wp14:anchorId="5DED36FA" wp14:editId="7062F207">
                  <wp:extent cx="1685925" cy="618490"/>
                  <wp:effectExtent l="0" t="0" r="9525" b="0"/>
                  <wp:docPr id="20737363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36373" name=""/>
                          <pic:cNvPicPr/>
                        </pic:nvPicPr>
                        <pic:blipFill>
                          <a:blip r:embed="rId308"/>
                          <a:stretch>
                            <a:fillRect/>
                          </a:stretch>
                        </pic:blipFill>
                        <pic:spPr>
                          <a:xfrm>
                            <a:off x="0" y="0"/>
                            <a:ext cx="1685925" cy="618490"/>
                          </a:xfrm>
                          <a:prstGeom prst="rect">
                            <a:avLst/>
                          </a:prstGeom>
                        </pic:spPr>
                      </pic:pic>
                    </a:graphicData>
                  </a:graphic>
                </wp:inline>
              </w:drawing>
            </w:r>
          </w:p>
        </w:tc>
      </w:tr>
      <w:tr w:rsidR="001E1334" w14:paraId="7EEB4D38" w14:textId="77777777" w:rsidTr="001E1334">
        <w:tc>
          <w:tcPr>
            <w:tcW w:w="2972" w:type="dxa"/>
            <w:vAlign w:val="center"/>
          </w:tcPr>
          <w:p w14:paraId="5EA920AC" w14:textId="23FE559B" w:rsidR="001E1334" w:rsidRPr="004A11CB" w:rsidRDefault="001E1334" w:rsidP="001E1334">
            <w:pPr>
              <w:spacing w:line="360" w:lineRule="auto"/>
              <w:rPr>
                <w:rFonts w:cs="Arial"/>
                <w:szCs w:val="24"/>
              </w:rPr>
            </w:pPr>
            <w:r w:rsidRPr="004A11CB">
              <w:rPr>
                <w:rFonts w:cs="Arial"/>
                <w:szCs w:val="24"/>
              </w:rPr>
              <w:t>[RF18</w:t>
            </w:r>
            <w:r>
              <w:rPr>
                <w:rFonts w:cs="Arial"/>
                <w:szCs w:val="24"/>
              </w:rPr>
              <w:t>6</w:t>
            </w:r>
            <w:r w:rsidRPr="004A11CB">
              <w:rPr>
                <w:rFonts w:cs="Arial"/>
                <w:szCs w:val="24"/>
              </w:rPr>
              <w:t>] Prover funcionalidade que carrega as notificações</w:t>
            </w:r>
          </w:p>
        </w:tc>
        <w:tc>
          <w:tcPr>
            <w:tcW w:w="3218" w:type="dxa"/>
            <w:vAlign w:val="center"/>
          </w:tcPr>
          <w:p w14:paraId="482B09B2" w14:textId="6941EA47" w:rsidR="001E1334" w:rsidRDefault="00E2277B" w:rsidP="001E1334">
            <w:pPr>
              <w:spacing w:line="360" w:lineRule="auto"/>
              <w:rPr>
                <w:noProof/>
              </w:rPr>
            </w:pPr>
            <w:r>
              <w:rPr>
                <w:noProof/>
              </w:rPr>
              <w:t>Não há protótipo</w:t>
            </w:r>
          </w:p>
        </w:tc>
        <w:tc>
          <w:tcPr>
            <w:tcW w:w="2871" w:type="dxa"/>
          </w:tcPr>
          <w:p w14:paraId="361FD997" w14:textId="7C5E48B3" w:rsidR="001E1334" w:rsidRDefault="007D373B" w:rsidP="001E1334">
            <w:pPr>
              <w:keepNext/>
              <w:rPr>
                <w:noProof/>
              </w:rPr>
            </w:pPr>
            <w:r w:rsidRPr="007D373B">
              <w:rPr>
                <w:noProof/>
              </w:rPr>
              <w:drawing>
                <wp:inline distT="0" distB="0" distL="0" distR="0" wp14:anchorId="4817EF04" wp14:editId="59394D2F">
                  <wp:extent cx="1685925" cy="736600"/>
                  <wp:effectExtent l="0" t="0" r="9525" b="6350"/>
                  <wp:docPr id="373821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21327" name=""/>
                          <pic:cNvPicPr/>
                        </pic:nvPicPr>
                        <pic:blipFill>
                          <a:blip r:embed="rId309"/>
                          <a:stretch>
                            <a:fillRect/>
                          </a:stretch>
                        </pic:blipFill>
                        <pic:spPr>
                          <a:xfrm>
                            <a:off x="0" y="0"/>
                            <a:ext cx="1685925" cy="736600"/>
                          </a:xfrm>
                          <a:prstGeom prst="rect">
                            <a:avLst/>
                          </a:prstGeom>
                        </pic:spPr>
                      </pic:pic>
                    </a:graphicData>
                  </a:graphic>
                </wp:inline>
              </w:drawing>
            </w:r>
          </w:p>
        </w:tc>
      </w:tr>
      <w:tr w:rsidR="001E1334" w14:paraId="6F7D0C2D" w14:textId="77777777" w:rsidTr="001E1334">
        <w:tc>
          <w:tcPr>
            <w:tcW w:w="2972" w:type="dxa"/>
            <w:vAlign w:val="center"/>
          </w:tcPr>
          <w:p w14:paraId="29FC830D" w14:textId="2B4904E6" w:rsidR="001E1334" w:rsidRPr="004A11CB" w:rsidRDefault="001E1334" w:rsidP="001E1334">
            <w:pPr>
              <w:spacing w:line="360" w:lineRule="auto"/>
              <w:rPr>
                <w:rFonts w:cs="Arial"/>
                <w:szCs w:val="24"/>
              </w:rPr>
            </w:pPr>
            <w:r w:rsidRPr="004A11CB">
              <w:rPr>
                <w:rFonts w:cs="Arial"/>
                <w:szCs w:val="24"/>
              </w:rPr>
              <w:t>[RF18</w:t>
            </w:r>
            <w:r>
              <w:rPr>
                <w:rFonts w:cs="Arial"/>
                <w:szCs w:val="24"/>
              </w:rPr>
              <w:t>7</w:t>
            </w:r>
            <w:r w:rsidRPr="004A11CB">
              <w:rPr>
                <w:rFonts w:cs="Arial"/>
                <w:szCs w:val="24"/>
              </w:rPr>
              <w:t>] Prover botão “Usuário”</w:t>
            </w:r>
          </w:p>
        </w:tc>
        <w:tc>
          <w:tcPr>
            <w:tcW w:w="3218" w:type="dxa"/>
            <w:vAlign w:val="center"/>
          </w:tcPr>
          <w:p w14:paraId="41D007FA" w14:textId="35315D4D" w:rsidR="001E1334" w:rsidRDefault="00E2277B" w:rsidP="001E1334">
            <w:pPr>
              <w:spacing w:line="360" w:lineRule="auto"/>
              <w:rPr>
                <w:noProof/>
              </w:rPr>
            </w:pPr>
            <w:r w:rsidRPr="00E2277B">
              <w:rPr>
                <w:noProof/>
              </w:rPr>
              <w:drawing>
                <wp:inline distT="0" distB="0" distL="0" distR="0" wp14:anchorId="41D51835" wp14:editId="270E7CCD">
                  <wp:extent cx="314369" cy="419158"/>
                  <wp:effectExtent l="0" t="0" r="9525" b="0"/>
                  <wp:docPr id="47580252" name="Imagem 4758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14369" cy="419158"/>
                          </a:xfrm>
                          <a:prstGeom prst="rect">
                            <a:avLst/>
                          </a:prstGeom>
                        </pic:spPr>
                      </pic:pic>
                    </a:graphicData>
                  </a:graphic>
                </wp:inline>
              </w:drawing>
            </w:r>
          </w:p>
        </w:tc>
        <w:tc>
          <w:tcPr>
            <w:tcW w:w="2871" w:type="dxa"/>
          </w:tcPr>
          <w:p w14:paraId="64CEE03A" w14:textId="1AEC6247" w:rsidR="001E1334" w:rsidRDefault="007D373B" w:rsidP="001E1334">
            <w:pPr>
              <w:keepNext/>
              <w:rPr>
                <w:noProof/>
              </w:rPr>
            </w:pPr>
            <w:r w:rsidRPr="007D373B">
              <w:rPr>
                <w:noProof/>
              </w:rPr>
              <w:drawing>
                <wp:inline distT="0" distB="0" distL="0" distR="0" wp14:anchorId="7982F9F5" wp14:editId="30BC26BD">
                  <wp:extent cx="1685925" cy="680720"/>
                  <wp:effectExtent l="0" t="0" r="9525" b="5080"/>
                  <wp:docPr id="18143763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76323" name=""/>
                          <pic:cNvPicPr/>
                        </pic:nvPicPr>
                        <pic:blipFill>
                          <a:blip r:embed="rId311"/>
                          <a:stretch>
                            <a:fillRect/>
                          </a:stretch>
                        </pic:blipFill>
                        <pic:spPr>
                          <a:xfrm>
                            <a:off x="0" y="0"/>
                            <a:ext cx="1685925" cy="680720"/>
                          </a:xfrm>
                          <a:prstGeom prst="rect">
                            <a:avLst/>
                          </a:prstGeom>
                        </pic:spPr>
                      </pic:pic>
                    </a:graphicData>
                  </a:graphic>
                </wp:inline>
              </w:drawing>
            </w:r>
          </w:p>
        </w:tc>
      </w:tr>
      <w:tr w:rsidR="001E1334" w14:paraId="60FAF9B9" w14:textId="77777777" w:rsidTr="001E1334">
        <w:tc>
          <w:tcPr>
            <w:tcW w:w="2972" w:type="dxa"/>
            <w:vAlign w:val="center"/>
          </w:tcPr>
          <w:p w14:paraId="4A2F3C51" w14:textId="174B23D9" w:rsidR="001E1334" w:rsidRPr="004A11CB" w:rsidRDefault="001E1334" w:rsidP="001E1334">
            <w:pPr>
              <w:spacing w:line="360" w:lineRule="auto"/>
              <w:rPr>
                <w:rFonts w:cs="Arial"/>
                <w:szCs w:val="24"/>
              </w:rPr>
            </w:pPr>
            <w:r w:rsidRPr="004A11CB">
              <w:rPr>
                <w:rFonts w:cs="Arial"/>
                <w:szCs w:val="24"/>
              </w:rPr>
              <w:t>[RF1</w:t>
            </w:r>
            <w:r>
              <w:rPr>
                <w:rFonts w:cs="Arial"/>
                <w:szCs w:val="24"/>
              </w:rPr>
              <w:t>88</w:t>
            </w:r>
            <w:r w:rsidRPr="004A11CB">
              <w:rPr>
                <w:rFonts w:cs="Arial"/>
                <w:szCs w:val="24"/>
              </w:rPr>
              <w:t>] Prover botão “Perfil” no menu do usuário</w:t>
            </w:r>
          </w:p>
        </w:tc>
        <w:tc>
          <w:tcPr>
            <w:tcW w:w="3218" w:type="dxa"/>
            <w:vAlign w:val="center"/>
          </w:tcPr>
          <w:p w14:paraId="0B182782" w14:textId="556E7FA6" w:rsidR="001E1334" w:rsidRDefault="00E2277B" w:rsidP="001E1334">
            <w:pPr>
              <w:spacing w:line="360" w:lineRule="auto"/>
              <w:rPr>
                <w:noProof/>
              </w:rPr>
            </w:pPr>
            <w:r w:rsidRPr="00E2277B">
              <w:rPr>
                <w:noProof/>
              </w:rPr>
              <w:drawing>
                <wp:inline distT="0" distB="0" distL="0" distR="0" wp14:anchorId="0B23DFB2" wp14:editId="7A4961B7">
                  <wp:extent cx="1200318" cy="381053"/>
                  <wp:effectExtent l="0" t="0" r="0" b="0"/>
                  <wp:docPr id="47580251" name="Imagem 4758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200318" cy="381053"/>
                          </a:xfrm>
                          <a:prstGeom prst="rect">
                            <a:avLst/>
                          </a:prstGeom>
                        </pic:spPr>
                      </pic:pic>
                    </a:graphicData>
                  </a:graphic>
                </wp:inline>
              </w:drawing>
            </w:r>
          </w:p>
        </w:tc>
        <w:tc>
          <w:tcPr>
            <w:tcW w:w="2871" w:type="dxa"/>
          </w:tcPr>
          <w:p w14:paraId="38B05D60" w14:textId="0655BF52" w:rsidR="001E1334" w:rsidRDefault="007D373B" w:rsidP="001E1334">
            <w:pPr>
              <w:keepNext/>
              <w:rPr>
                <w:noProof/>
              </w:rPr>
            </w:pPr>
            <w:r w:rsidRPr="007D373B">
              <w:rPr>
                <w:noProof/>
              </w:rPr>
              <w:drawing>
                <wp:inline distT="0" distB="0" distL="0" distR="0" wp14:anchorId="22995CF8" wp14:editId="70906810">
                  <wp:extent cx="1685925" cy="553085"/>
                  <wp:effectExtent l="0" t="0" r="9525" b="0"/>
                  <wp:docPr id="3962695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69518" name=""/>
                          <pic:cNvPicPr/>
                        </pic:nvPicPr>
                        <pic:blipFill>
                          <a:blip r:embed="rId313"/>
                          <a:stretch>
                            <a:fillRect/>
                          </a:stretch>
                        </pic:blipFill>
                        <pic:spPr>
                          <a:xfrm>
                            <a:off x="0" y="0"/>
                            <a:ext cx="1685925" cy="553085"/>
                          </a:xfrm>
                          <a:prstGeom prst="rect">
                            <a:avLst/>
                          </a:prstGeom>
                        </pic:spPr>
                      </pic:pic>
                    </a:graphicData>
                  </a:graphic>
                </wp:inline>
              </w:drawing>
            </w:r>
          </w:p>
        </w:tc>
      </w:tr>
      <w:tr w:rsidR="001E1334" w14:paraId="1F95B6EA" w14:textId="77777777" w:rsidTr="001E1334">
        <w:tc>
          <w:tcPr>
            <w:tcW w:w="2972" w:type="dxa"/>
            <w:vAlign w:val="center"/>
          </w:tcPr>
          <w:p w14:paraId="78162E67" w14:textId="4D96F91D" w:rsidR="001E1334" w:rsidRPr="004A11CB" w:rsidRDefault="001E1334" w:rsidP="001E1334">
            <w:pPr>
              <w:spacing w:line="360" w:lineRule="auto"/>
              <w:rPr>
                <w:rFonts w:cs="Arial"/>
                <w:szCs w:val="24"/>
              </w:rPr>
            </w:pPr>
            <w:r w:rsidRPr="004A11CB">
              <w:rPr>
                <w:rFonts w:cs="Arial"/>
                <w:szCs w:val="24"/>
              </w:rPr>
              <w:lastRenderedPageBreak/>
              <w:t>[RF1</w:t>
            </w:r>
            <w:r>
              <w:rPr>
                <w:rFonts w:cs="Arial"/>
                <w:szCs w:val="24"/>
              </w:rPr>
              <w:t>89</w:t>
            </w:r>
            <w:r w:rsidRPr="004A11CB">
              <w:rPr>
                <w:rFonts w:cs="Arial"/>
                <w:szCs w:val="24"/>
              </w:rPr>
              <w:t>] Prover botão “Configurações” no menu do usuário</w:t>
            </w:r>
          </w:p>
        </w:tc>
        <w:tc>
          <w:tcPr>
            <w:tcW w:w="3218" w:type="dxa"/>
            <w:vAlign w:val="center"/>
          </w:tcPr>
          <w:p w14:paraId="244B24DD" w14:textId="020A5269" w:rsidR="001E1334" w:rsidRDefault="00E2277B" w:rsidP="001E1334">
            <w:pPr>
              <w:spacing w:line="360" w:lineRule="auto"/>
              <w:rPr>
                <w:noProof/>
              </w:rPr>
            </w:pPr>
            <w:r w:rsidRPr="00E2277B">
              <w:rPr>
                <w:noProof/>
              </w:rPr>
              <w:drawing>
                <wp:inline distT="0" distB="0" distL="0" distR="0" wp14:anchorId="61083F9D" wp14:editId="147D5018">
                  <wp:extent cx="1495634" cy="352474"/>
                  <wp:effectExtent l="0" t="0" r="9525" b="9525"/>
                  <wp:docPr id="47580253" name="Imagem 4758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495634" cy="352474"/>
                          </a:xfrm>
                          <a:prstGeom prst="rect">
                            <a:avLst/>
                          </a:prstGeom>
                        </pic:spPr>
                      </pic:pic>
                    </a:graphicData>
                  </a:graphic>
                </wp:inline>
              </w:drawing>
            </w:r>
          </w:p>
        </w:tc>
        <w:tc>
          <w:tcPr>
            <w:tcW w:w="2871" w:type="dxa"/>
          </w:tcPr>
          <w:p w14:paraId="71D1FAF6" w14:textId="719D7388" w:rsidR="001E1334" w:rsidRDefault="007D373B" w:rsidP="001E1334">
            <w:pPr>
              <w:keepNext/>
              <w:rPr>
                <w:noProof/>
              </w:rPr>
            </w:pPr>
            <w:r w:rsidRPr="007D373B">
              <w:rPr>
                <w:noProof/>
              </w:rPr>
              <w:drawing>
                <wp:inline distT="0" distB="0" distL="0" distR="0" wp14:anchorId="406621F1" wp14:editId="2930E601">
                  <wp:extent cx="1685925" cy="643255"/>
                  <wp:effectExtent l="0" t="0" r="9525" b="4445"/>
                  <wp:docPr id="2939563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56361" name=""/>
                          <pic:cNvPicPr/>
                        </pic:nvPicPr>
                        <pic:blipFill>
                          <a:blip r:embed="rId315"/>
                          <a:stretch>
                            <a:fillRect/>
                          </a:stretch>
                        </pic:blipFill>
                        <pic:spPr>
                          <a:xfrm>
                            <a:off x="0" y="0"/>
                            <a:ext cx="1685925" cy="643255"/>
                          </a:xfrm>
                          <a:prstGeom prst="rect">
                            <a:avLst/>
                          </a:prstGeom>
                        </pic:spPr>
                      </pic:pic>
                    </a:graphicData>
                  </a:graphic>
                </wp:inline>
              </w:drawing>
            </w:r>
          </w:p>
        </w:tc>
      </w:tr>
      <w:tr w:rsidR="001E1334" w14:paraId="28E3C2E0" w14:textId="77777777" w:rsidTr="001E1334">
        <w:tc>
          <w:tcPr>
            <w:tcW w:w="2972" w:type="dxa"/>
            <w:vAlign w:val="center"/>
          </w:tcPr>
          <w:p w14:paraId="55499F8C" w14:textId="44B7C36C" w:rsidR="001E1334" w:rsidRPr="004A11CB" w:rsidRDefault="001E1334" w:rsidP="001E1334">
            <w:pPr>
              <w:spacing w:line="360" w:lineRule="auto"/>
              <w:rPr>
                <w:rFonts w:cs="Arial"/>
                <w:szCs w:val="24"/>
              </w:rPr>
            </w:pPr>
            <w:r w:rsidRPr="004A11CB">
              <w:rPr>
                <w:rFonts w:cs="Arial"/>
                <w:szCs w:val="24"/>
              </w:rPr>
              <w:t>[RF19</w:t>
            </w:r>
            <w:r>
              <w:rPr>
                <w:rFonts w:cs="Arial"/>
                <w:szCs w:val="24"/>
              </w:rPr>
              <w:t>0</w:t>
            </w:r>
            <w:r w:rsidRPr="004A11CB">
              <w:rPr>
                <w:rFonts w:cs="Arial"/>
                <w:szCs w:val="24"/>
              </w:rPr>
              <w:t>] Prover Menu de configurações do site</w:t>
            </w:r>
          </w:p>
        </w:tc>
        <w:tc>
          <w:tcPr>
            <w:tcW w:w="3218" w:type="dxa"/>
            <w:vAlign w:val="center"/>
          </w:tcPr>
          <w:p w14:paraId="6DB3045A" w14:textId="650668AA" w:rsidR="001E1334" w:rsidRDefault="00E2277B" w:rsidP="001E1334">
            <w:pPr>
              <w:spacing w:line="360" w:lineRule="auto"/>
              <w:rPr>
                <w:noProof/>
              </w:rPr>
            </w:pPr>
            <w:r>
              <w:rPr>
                <w:noProof/>
              </w:rPr>
              <w:t>Não há protótipo</w:t>
            </w:r>
          </w:p>
        </w:tc>
        <w:tc>
          <w:tcPr>
            <w:tcW w:w="2871" w:type="dxa"/>
          </w:tcPr>
          <w:p w14:paraId="07BAEB5B" w14:textId="0693AE3B" w:rsidR="001E1334" w:rsidRDefault="007D373B" w:rsidP="001E1334">
            <w:pPr>
              <w:keepNext/>
              <w:rPr>
                <w:noProof/>
              </w:rPr>
            </w:pPr>
            <w:r w:rsidRPr="007D373B">
              <w:rPr>
                <w:noProof/>
              </w:rPr>
              <w:drawing>
                <wp:inline distT="0" distB="0" distL="0" distR="0" wp14:anchorId="6A8FB2D2" wp14:editId="25CC14A2">
                  <wp:extent cx="1685925" cy="603885"/>
                  <wp:effectExtent l="0" t="0" r="9525" b="5715"/>
                  <wp:docPr id="7815198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19816" name=""/>
                          <pic:cNvPicPr/>
                        </pic:nvPicPr>
                        <pic:blipFill>
                          <a:blip r:embed="rId316"/>
                          <a:stretch>
                            <a:fillRect/>
                          </a:stretch>
                        </pic:blipFill>
                        <pic:spPr>
                          <a:xfrm>
                            <a:off x="0" y="0"/>
                            <a:ext cx="1685925" cy="603885"/>
                          </a:xfrm>
                          <a:prstGeom prst="rect">
                            <a:avLst/>
                          </a:prstGeom>
                        </pic:spPr>
                      </pic:pic>
                    </a:graphicData>
                  </a:graphic>
                </wp:inline>
              </w:drawing>
            </w:r>
          </w:p>
        </w:tc>
      </w:tr>
      <w:tr w:rsidR="001E1334" w14:paraId="44B1FE53" w14:textId="77777777" w:rsidTr="001E1334">
        <w:tc>
          <w:tcPr>
            <w:tcW w:w="2972" w:type="dxa"/>
            <w:vAlign w:val="center"/>
          </w:tcPr>
          <w:p w14:paraId="3E29AE1E" w14:textId="7B768CFE" w:rsidR="001E1334" w:rsidRPr="004A11CB" w:rsidRDefault="001E1334" w:rsidP="001E1334">
            <w:pPr>
              <w:spacing w:line="360" w:lineRule="auto"/>
              <w:rPr>
                <w:rFonts w:cs="Arial"/>
                <w:szCs w:val="24"/>
              </w:rPr>
            </w:pPr>
            <w:r w:rsidRPr="004A11CB">
              <w:rPr>
                <w:rFonts w:cs="Arial"/>
                <w:szCs w:val="24"/>
              </w:rPr>
              <w:t>[RF19</w:t>
            </w:r>
            <w:r>
              <w:rPr>
                <w:rFonts w:cs="Arial"/>
                <w:szCs w:val="24"/>
              </w:rPr>
              <w:t>1</w:t>
            </w:r>
            <w:r w:rsidRPr="004A11CB">
              <w:rPr>
                <w:rFonts w:cs="Arial"/>
                <w:szCs w:val="24"/>
              </w:rPr>
              <w:t>] Prover botão “Ajuda e Suporte” no menu do usuário</w:t>
            </w:r>
          </w:p>
        </w:tc>
        <w:tc>
          <w:tcPr>
            <w:tcW w:w="3218" w:type="dxa"/>
            <w:vAlign w:val="center"/>
          </w:tcPr>
          <w:p w14:paraId="6AA72F77" w14:textId="55D930AA" w:rsidR="001E1334" w:rsidRDefault="00E2277B" w:rsidP="001E1334">
            <w:pPr>
              <w:spacing w:line="360" w:lineRule="auto"/>
              <w:rPr>
                <w:noProof/>
              </w:rPr>
            </w:pPr>
            <w:r w:rsidRPr="00E2277B">
              <w:rPr>
                <w:noProof/>
              </w:rPr>
              <w:drawing>
                <wp:inline distT="0" distB="0" distL="0" distR="0" wp14:anchorId="082CC600" wp14:editId="38B4921E">
                  <wp:extent cx="1505160" cy="314369"/>
                  <wp:effectExtent l="0" t="0" r="0" b="9525"/>
                  <wp:docPr id="47580254" name="Imagem 4758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505160" cy="314369"/>
                          </a:xfrm>
                          <a:prstGeom prst="rect">
                            <a:avLst/>
                          </a:prstGeom>
                        </pic:spPr>
                      </pic:pic>
                    </a:graphicData>
                  </a:graphic>
                </wp:inline>
              </w:drawing>
            </w:r>
          </w:p>
        </w:tc>
        <w:tc>
          <w:tcPr>
            <w:tcW w:w="2871" w:type="dxa"/>
          </w:tcPr>
          <w:p w14:paraId="2AD4E716" w14:textId="49DD667F" w:rsidR="001E1334" w:rsidRDefault="007D373B" w:rsidP="001E1334">
            <w:pPr>
              <w:keepNext/>
              <w:rPr>
                <w:noProof/>
              </w:rPr>
            </w:pPr>
            <w:r w:rsidRPr="007D373B">
              <w:rPr>
                <w:noProof/>
              </w:rPr>
              <w:drawing>
                <wp:inline distT="0" distB="0" distL="0" distR="0" wp14:anchorId="4DB1FEA9" wp14:editId="40838225">
                  <wp:extent cx="1685925" cy="628015"/>
                  <wp:effectExtent l="0" t="0" r="9525" b="635"/>
                  <wp:docPr id="1796092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92705" name=""/>
                          <pic:cNvPicPr/>
                        </pic:nvPicPr>
                        <pic:blipFill>
                          <a:blip r:embed="rId318"/>
                          <a:stretch>
                            <a:fillRect/>
                          </a:stretch>
                        </pic:blipFill>
                        <pic:spPr>
                          <a:xfrm>
                            <a:off x="0" y="0"/>
                            <a:ext cx="1685925" cy="628015"/>
                          </a:xfrm>
                          <a:prstGeom prst="rect">
                            <a:avLst/>
                          </a:prstGeom>
                        </pic:spPr>
                      </pic:pic>
                    </a:graphicData>
                  </a:graphic>
                </wp:inline>
              </w:drawing>
            </w:r>
          </w:p>
        </w:tc>
      </w:tr>
      <w:tr w:rsidR="001E1334" w14:paraId="2C231795" w14:textId="77777777" w:rsidTr="001E1334">
        <w:tc>
          <w:tcPr>
            <w:tcW w:w="2972" w:type="dxa"/>
            <w:vAlign w:val="center"/>
          </w:tcPr>
          <w:p w14:paraId="4F25B71E" w14:textId="594C8479" w:rsidR="001E1334" w:rsidRPr="004A11CB" w:rsidRDefault="001E1334" w:rsidP="001E1334">
            <w:pPr>
              <w:spacing w:line="360" w:lineRule="auto"/>
              <w:rPr>
                <w:rFonts w:cs="Arial"/>
                <w:szCs w:val="24"/>
              </w:rPr>
            </w:pPr>
            <w:r w:rsidRPr="004A11CB">
              <w:rPr>
                <w:rFonts w:cs="Arial"/>
                <w:szCs w:val="24"/>
              </w:rPr>
              <w:t>[RF19</w:t>
            </w:r>
            <w:r>
              <w:rPr>
                <w:rFonts w:cs="Arial"/>
                <w:szCs w:val="24"/>
              </w:rPr>
              <w:t>2</w:t>
            </w:r>
            <w:r w:rsidRPr="004A11CB">
              <w:rPr>
                <w:rFonts w:cs="Arial"/>
                <w:szCs w:val="24"/>
              </w:rPr>
              <w:t>]</w:t>
            </w:r>
            <w:r>
              <w:rPr>
                <w:rFonts w:cs="Arial"/>
                <w:szCs w:val="24"/>
              </w:rPr>
              <w:t xml:space="preserve"> </w:t>
            </w:r>
            <w:r w:rsidRPr="004A11CB">
              <w:rPr>
                <w:rFonts w:cs="Arial"/>
                <w:szCs w:val="24"/>
              </w:rPr>
              <w:t>Prover menu de “Ajuda e Suporte”;</w:t>
            </w:r>
          </w:p>
        </w:tc>
        <w:tc>
          <w:tcPr>
            <w:tcW w:w="3218" w:type="dxa"/>
            <w:vAlign w:val="center"/>
          </w:tcPr>
          <w:p w14:paraId="0951EA6E" w14:textId="5B7103B8" w:rsidR="001E1334" w:rsidRDefault="007D373B" w:rsidP="001E1334">
            <w:pPr>
              <w:spacing w:line="360" w:lineRule="auto"/>
              <w:rPr>
                <w:noProof/>
              </w:rPr>
            </w:pPr>
            <w:r>
              <w:rPr>
                <w:noProof/>
              </w:rPr>
              <w:t>Não há protótipo</w:t>
            </w:r>
          </w:p>
        </w:tc>
        <w:tc>
          <w:tcPr>
            <w:tcW w:w="2871" w:type="dxa"/>
          </w:tcPr>
          <w:p w14:paraId="269B3A94" w14:textId="67CC49D9" w:rsidR="001E1334" w:rsidRDefault="007D373B" w:rsidP="001E1334">
            <w:pPr>
              <w:keepNext/>
              <w:rPr>
                <w:noProof/>
              </w:rPr>
            </w:pPr>
            <w:r w:rsidRPr="007D373B">
              <w:rPr>
                <w:noProof/>
              </w:rPr>
              <w:drawing>
                <wp:inline distT="0" distB="0" distL="0" distR="0" wp14:anchorId="2339FFFF" wp14:editId="031E9E46">
                  <wp:extent cx="1685925" cy="671830"/>
                  <wp:effectExtent l="0" t="0" r="9525" b="0"/>
                  <wp:docPr id="17467238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23832" name=""/>
                          <pic:cNvPicPr/>
                        </pic:nvPicPr>
                        <pic:blipFill>
                          <a:blip r:embed="rId319"/>
                          <a:stretch>
                            <a:fillRect/>
                          </a:stretch>
                        </pic:blipFill>
                        <pic:spPr>
                          <a:xfrm>
                            <a:off x="0" y="0"/>
                            <a:ext cx="1685925" cy="671830"/>
                          </a:xfrm>
                          <a:prstGeom prst="rect">
                            <a:avLst/>
                          </a:prstGeom>
                        </pic:spPr>
                      </pic:pic>
                    </a:graphicData>
                  </a:graphic>
                </wp:inline>
              </w:drawing>
            </w:r>
          </w:p>
        </w:tc>
      </w:tr>
      <w:tr w:rsidR="001E1334" w14:paraId="26F4893F" w14:textId="77777777" w:rsidTr="001E1334">
        <w:tc>
          <w:tcPr>
            <w:tcW w:w="2972" w:type="dxa"/>
            <w:vAlign w:val="center"/>
          </w:tcPr>
          <w:p w14:paraId="56653436" w14:textId="0E420431" w:rsidR="001E1334" w:rsidRPr="004A11CB" w:rsidRDefault="001E1334" w:rsidP="001E1334">
            <w:pPr>
              <w:spacing w:line="360" w:lineRule="auto"/>
              <w:rPr>
                <w:rFonts w:cs="Arial"/>
                <w:szCs w:val="24"/>
              </w:rPr>
            </w:pPr>
            <w:r w:rsidRPr="004A11CB">
              <w:rPr>
                <w:rFonts w:cs="Arial"/>
                <w:szCs w:val="24"/>
              </w:rPr>
              <w:t>[RF19</w:t>
            </w:r>
            <w:r>
              <w:rPr>
                <w:rFonts w:cs="Arial"/>
                <w:szCs w:val="24"/>
              </w:rPr>
              <w:t>3</w:t>
            </w:r>
            <w:r w:rsidRPr="004A11CB">
              <w:rPr>
                <w:rFonts w:cs="Arial"/>
                <w:szCs w:val="24"/>
              </w:rPr>
              <w:t>] Prover botão “Feedback” no menu do usuário</w:t>
            </w:r>
          </w:p>
        </w:tc>
        <w:tc>
          <w:tcPr>
            <w:tcW w:w="3218" w:type="dxa"/>
            <w:vAlign w:val="center"/>
          </w:tcPr>
          <w:p w14:paraId="67CF6A5C" w14:textId="5E8CC76D" w:rsidR="001E1334" w:rsidRDefault="00E2277B" w:rsidP="001E1334">
            <w:pPr>
              <w:spacing w:line="360" w:lineRule="auto"/>
              <w:rPr>
                <w:noProof/>
              </w:rPr>
            </w:pPr>
            <w:r w:rsidRPr="00E2277B">
              <w:rPr>
                <w:noProof/>
              </w:rPr>
              <w:drawing>
                <wp:inline distT="0" distB="0" distL="0" distR="0" wp14:anchorId="59CB83E0" wp14:editId="6F8F1C10">
                  <wp:extent cx="1371791" cy="323895"/>
                  <wp:effectExtent l="0" t="0" r="0" b="0"/>
                  <wp:docPr id="47580255" name="Imagem 4758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371791" cy="323895"/>
                          </a:xfrm>
                          <a:prstGeom prst="rect">
                            <a:avLst/>
                          </a:prstGeom>
                        </pic:spPr>
                      </pic:pic>
                    </a:graphicData>
                  </a:graphic>
                </wp:inline>
              </w:drawing>
            </w:r>
          </w:p>
        </w:tc>
        <w:tc>
          <w:tcPr>
            <w:tcW w:w="2871" w:type="dxa"/>
          </w:tcPr>
          <w:p w14:paraId="1B304C87" w14:textId="4E983603" w:rsidR="001E1334" w:rsidRDefault="007D373B" w:rsidP="001E1334">
            <w:pPr>
              <w:keepNext/>
              <w:rPr>
                <w:noProof/>
              </w:rPr>
            </w:pPr>
            <w:r w:rsidRPr="007D373B">
              <w:rPr>
                <w:noProof/>
              </w:rPr>
              <w:drawing>
                <wp:inline distT="0" distB="0" distL="0" distR="0" wp14:anchorId="405D00BC" wp14:editId="4AF1F880">
                  <wp:extent cx="1685925" cy="630555"/>
                  <wp:effectExtent l="0" t="0" r="9525" b="0"/>
                  <wp:docPr id="11241024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02490" name=""/>
                          <pic:cNvPicPr/>
                        </pic:nvPicPr>
                        <pic:blipFill>
                          <a:blip r:embed="rId321"/>
                          <a:stretch>
                            <a:fillRect/>
                          </a:stretch>
                        </pic:blipFill>
                        <pic:spPr>
                          <a:xfrm>
                            <a:off x="0" y="0"/>
                            <a:ext cx="1685925" cy="630555"/>
                          </a:xfrm>
                          <a:prstGeom prst="rect">
                            <a:avLst/>
                          </a:prstGeom>
                        </pic:spPr>
                      </pic:pic>
                    </a:graphicData>
                  </a:graphic>
                </wp:inline>
              </w:drawing>
            </w:r>
          </w:p>
        </w:tc>
      </w:tr>
      <w:tr w:rsidR="001E1334" w14:paraId="349C48A7" w14:textId="77777777" w:rsidTr="001E1334">
        <w:tc>
          <w:tcPr>
            <w:tcW w:w="2972" w:type="dxa"/>
            <w:vAlign w:val="center"/>
          </w:tcPr>
          <w:p w14:paraId="70F8DCAE" w14:textId="7928B6FE" w:rsidR="001E1334" w:rsidRPr="004A11CB" w:rsidRDefault="001E1334" w:rsidP="001E1334">
            <w:pPr>
              <w:spacing w:line="360" w:lineRule="auto"/>
              <w:rPr>
                <w:rFonts w:cs="Arial"/>
                <w:szCs w:val="24"/>
              </w:rPr>
            </w:pPr>
            <w:r w:rsidRPr="004A11CB">
              <w:rPr>
                <w:rFonts w:cs="Arial"/>
                <w:szCs w:val="24"/>
              </w:rPr>
              <w:t>[RF19</w:t>
            </w:r>
            <w:r>
              <w:rPr>
                <w:rFonts w:cs="Arial"/>
                <w:szCs w:val="24"/>
              </w:rPr>
              <w:t>4</w:t>
            </w:r>
            <w:r w:rsidRPr="004A11CB">
              <w:rPr>
                <w:rFonts w:cs="Arial"/>
                <w:szCs w:val="24"/>
              </w:rPr>
              <w:t>]</w:t>
            </w:r>
            <w:r>
              <w:rPr>
                <w:rFonts w:cs="Arial"/>
                <w:szCs w:val="24"/>
              </w:rPr>
              <w:t xml:space="preserve"> P</w:t>
            </w:r>
            <w:r w:rsidRPr="004A11CB">
              <w:rPr>
                <w:rFonts w:cs="Arial"/>
                <w:szCs w:val="24"/>
              </w:rPr>
              <w:t>rover formulário de feedback</w:t>
            </w:r>
          </w:p>
        </w:tc>
        <w:tc>
          <w:tcPr>
            <w:tcW w:w="3218" w:type="dxa"/>
            <w:vAlign w:val="center"/>
          </w:tcPr>
          <w:p w14:paraId="560E4165" w14:textId="5518E985" w:rsidR="001E1334" w:rsidRDefault="007D373B" w:rsidP="001E1334">
            <w:pPr>
              <w:spacing w:line="360" w:lineRule="auto"/>
              <w:rPr>
                <w:noProof/>
              </w:rPr>
            </w:pPr>
            <w:r>
              <w:rPr>
                <w:noProof/>
              </w:rPr>
              <w:t>Não prototipado</w:t>
            </w:r>
          </w:p>
        </w:tc>
        <w:tc>
          <w:tcPr>
            <w:tcW w:w="2871" w:type="dxa"/>
          </w:tcPr>
          <w:p w14:paraId="7BEFABBC" w14:textId="1E8E7F17" w:rsidR="001E1334" w:rsidRDefault="007D373B" w:rsidP="001E1334">
            <w:pPr>
              <w:keepNext/>
              <w:rPr>
                <w:noProof/>
              </w:rPr>
            </w:pPr>
            <w:r w:rsidRPr="007D373B">
              <w:rPr>
                <w:noProof/>
              </w:rPr>
              <w:drawing>
                <wp:inline distT="0" distB="0" distL="0" distR="0" wp14:anchorId="5BAE6587" wp14:editId="4C79D385">
                  <wp:extent cx="1685925" cy="655320"/>
                  <wp:effectExtent l="0" t="0" r="9525" b="0"/>
                  <wp:docPr id="876936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36718" name=""/>
                          <pic:cNvPicPr/>
                        </pic:nvPicPr>
                        <pic:blipFill>
                          <a:blip r:embed="rId322"/>
                          <a:stretch>
                            <a:fillRect/>
                          </a:stretch>
                        </pic:blipFill>
                        <pic:spPr>
                          <a:xfrm>
                            <a:off x="0" y="0"/>
                            <a:ext cx="1685925" cy="655320"/>
                          </a:xfrm>
                          <a:prstGeom prst="rect">
                            <a:avLst/>
                          </a:prstGeom>
                        </pic:spPr>
                      </pic:pic>
                    </a:graphicData>
                  </a:graphic>
                </wp:inline>
              </w:drawing>
            </w:r>
          </w:p>
        </w:tc>
      </w:tr>
      <w:tr w:rsidR="001E1334" w14:paraId="5F4CE136" w14:textId="77777777" w:rsidTr="001E1334">
        <w:tc>
          <w:tcPr>
            <w:tcW w:w="2972" w:type="dxa"/>
            <w:vAlign w:val="center"/>
          </w:tcPr>
          <w:p w14:paraId="77868EAC" w14:textId="2368BF78" w:rsidR="001E1334" w:rsidRPr="004A11CB" w:rsidRDefault="001E1334" w:rsidP="001E1334">
            <w:pPr>
              <w:spacing w:line="360" w:lineRule="auto"/>
              <w:rPr>
                <w:rFonts w:cs="Arial"/>
                <w:szCs w:val="24"/>
              </w:rPr>
            </w:pPr>
            <w:r w:rsidRPr="004A11CB">
              <w:rPr>
                <w:rFonts w:cs="Arial"/>
                <w:szCs w:val="24"/>
              </w:rPr>
              <w:t>[RF19</w:t>
            </w:r>
            <w:r>
              <w:rPr>
                <w:rFonts w:cs="Arial"/>
                <w:szCs w:val="24"/>
              </w:rPr>
              <w:t>5</w:t>
            </w:r>
            <w:r w:rsidRPr="004A11CB">
              <w:rPr>
                <w:rFonts w:cs="Arial"/>
                <w:szCs w:val="24"/>
              </w:rPr>
              <w:t>] Prover botão “Sair” no menu do usuário;</w:t>
            </w:r>
          </w:p>
        </w:tc>
        <w:tc>
          <w:tcPr>
            <w:tcW w:w="3218" w:type="dxa"/>
            <w:vAlign w:val="center"/>
          </w:tcPr>
          <w:p w14:paraId="577387D8" w14:textId="7F3F016A" w:rsidR="001E1334" w:rsidRDefault="00E2277B" w:rsidP="001E1334">
            <w:pPr>
              <w:spacing w:line="360" w:lineRule="auto"/>
              <w:rPr>
                <w:noProof/>
              </w:rPr>
            </w:pPr>
            <w:r w:rsidRPr="00E2277B">
              <w:rPr>
                <w:noProof/>
              </w:rPr>
              <w:drawing>
                <wp:inline distT="0" distB="0" distL="0" distR="0" wp14:anchorId="2F264E8C" wp14:editId="6BA02141">
                  <wp:extent cx="1086002" cy="295316"/>
                  <wp:effectExtent l="0" t="0" r="0" b="9525"/>
                  <wp:docPr id="47580256" name="Imagem 4758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086002" cy="295316"/>
                          </a:xfrm>
                          <a:prstGeom prst="rect">
                            <a:avLst/>
                          </a:prstGeom>
                        </pic:spPr>
                      </pic:pic>
                    </a:graphicData>
                  </a:graphic>
                </wp:inline>
              </w:drawing>
            </w:r>
          </w:p>
        </w:tc>
        <w:tc>
          <w:tcPr>
            <w:tcW w:w="2871" w:type="dxa"/>
          </w:tcPr>
          <w:p w14:paraId="062F4A95" w14:textId="0BC4E4A1" w:rsidR="001E1334" w:rsidRDefault="007D373B" w:rsidP="001E1334">
            <w:pPr>
              <w:keepNext/>
              <w:rPr>
                <w:noProof/>
              </w:rPr>
            </w:pPr>
            <w:r w:rsidRPr="007D373B">
              <w:rPr>
                <w:noProof/>
              </w:rPr>
              <w:drawing>
                <wp:inline distT="0" distB="0" distL="0" distR="0" wp14:anchorId="1B83BD65" wp14:editId="28059B6B">
                  <wp:extent cx="1685925" cy="720725"/>
                  <wp:effectExtent l="0" t="0" r="9525" b="3175"/>
                  <wp:docPr id="1448817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17133" name=""/>
                          <pic:cNvPicPr/>
                        </pic:nvPicPr>
                        <pic:blipFill>
                          <a:blip r:embed="rId324"/>
                          <a:stretch>
                            <a:fillRect/>
                          </a:stretch>
                        </pic:blipFill>
                        <pic:spPr>
                          <a:xfrm>
                            <a:off x="0" y="0"/>
                            <a:ext cx="1685925" cy="720725"/>
                          </a:xfrm>
                          <a:prstGeom prst="rect">
                            <a:avLst/>
                          </a:prstGeom>
                        </pic:spPr>
                      </pic:pic>
                    </a:graphicData>
                  </a:graphic>
                </wp:inline>
              </w:drawing>
            </w:r>
          </w:p>
        </w:tc>
      </w:tr>
      <w:tr w:rsidR="001E1334" w14:paraId="75528814" w14:textId="77777777" w:rsidTr="001E1334">
        <w:tc>
          <w:tcPr>
            <w:tcW w:w="2972" w:type="dxa"/>
            <w:vAlign w:val="center"/>
          </w:tcPr>
          <w:p w14:paraId="0096B717" w14:textId="7A3B4B08" w:rsidR="001E1334" w:rsidRPr="004A11CB" w:rsidRDefault="001E1334" w:rsidP="001E1334">
            <w:pPr>
              <w:spacing w:line="360" w:lineRule="auto"/>
              <w:rPr>
                <w:rFonts w:cs="Arial"/>
                <w:szCs w:val="24"/>
              </w:rPr>
            </w:pPr>
            <w:r w:rsidRPr="004A11CB">
              <w:rPr>
                <w:rFonts w:cs="Arial"/>
                <w:szCs w:val="24"/>
              </w:rPr>
              <w:t>[RF19</w:t>
            </w:r>
            <w:r>
              <w:rPr>
                <w:rFonts w:cs="Arial"/>
                <w:szCs w:val="24"/>
              </w:rPr>
              <w:t>6</w:t>
            </w:r>
            <w:r w:rsidRPr="004A11CB">
              <w:rPr>
                <w:rFonts w:cs="Arial"/>
                <w:szCs w:val="24"/>
              </w:rPr>
              <w:t>] Prover Barra de pesquisa geral;</w:t>
            </w:r>
          </w:p>
        </w:tc>
        <w:tc>
          <w:tcPr>
            <w:tcW w:w="3218" w:type="dxa"/>
            <w:vAlign w:val="center"/>
          </w:tcPr>
          <w:p w14:paraId="193509DD" w14:textId="58EE9567" w:rsidR="001E1334" w:rsidRDefault="00E2277B" w:rsidP="001E1334">
            <w:pPr>
              <w:spacing w:line="360" w:lineRule="auto"/>
              <w:rPr>
                <w:noProof/>
              </w:rPr>
            </w:pPr>
            <w:r w:rsidRPr="00E2277B">
              <w:rPr>
                <w:noProof/>
              </w:rPr>
              <w:drawing>
                <wp:inline distT="0" distB="0" distL="0" distR="0" wp14:anchorId="53E6780B" wp14:editId="4B981FDA">
                  <wp:extent cx="1906270" cy="301625"/>
                  <wp:effectExtent l="0" t="0" r="0" b="3175"/>
                  <wp:docPr id="47580257" name="Imagem 4758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06270" cy="301625"/>
                          </a:xfrm>
                          <a:prstGeom prst="rect">
                            <a:avLst/>
                          </a:prstGeom>
                        </pic:spPr>
                      </pic:pic>
                    </a:graphicData>
                  </a:graphic>
                </wp:inline>
              </w:drawing>
            </w:r>
          </w:p>
        </w:tc>
        <w:tc>
          <w:tcPr>
            <w:tcW w:w="2871" w:type="dxa"/>
          </w:tcPr>
          <w:p w14:paraId="22C832D3" w14:textId="73A7D71D" w:rsidR="001E1334" w:rsidRDefault="007D373B" w:rsidP="001E1334">
            <w:pPr>
              <w:keepNext/>
              <w:rPr>
                <w:noProof/>
              </w:rPr>
            </w:pPr>
            <w:r w:rsidRPr="007D373B">
              <w:rPr>
                <w:noProof/>
              </w:rPr>
              <w:drawing>
                <wp:inline distT="0" distB="0" distL="0" distR="0" wp14:anchorId="08F471CB" wp14:editId="24BE2EC5">
                  <wp:extent cx="1685925" cy="568325"/>
                  <wp:effectExtent l="0" t="0" r="9525" b="3175"/>
                  <wp:docPr id="2543036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03675" name=""/>
                          <pic:cNvPicPr/>
                        </pic:nvPicPr>
                        <pic:blipFill>
                          <a:blip r:embed="rId326"/>
                          <a:stretch>
                            <a:fillRect/>
                          </a:stretch>
                        </pic:blipFill>
                        <pic:spPr>
                          <a:xfrm>
                            <a:off x="0" y="0"/>
                            <a:ext cx="1685925" cy="568325"/>
                          </a:xfrm>
                          <a:prstGeom prst="rect">
                            <a:avLst/>
                          </a:prstGeom>
                        </pic:spPr>
                      </pic:pic>
                    </a:graphicData>
                  </a:graphic>
                </wp:inline>
              </w:drawing>
            </w:r>
          </w:p>
        </w:tc>
      </w:tr>
      <w:tr w:rsidR="001E1334" w14:paraId="559F9BAC" w14:textId="77777777" w:rsidTr="001E1334">
        <w:tc>
          <w:tcPr>
            <w:tcW w:w="2972" w:type="dxa"/>
            <w:vAlign w:val="center"/>
          </w:tcPr>
          <w:p w14:paraId="24EB6BFE" w14:textId="06B89C46" w:rsidR="001E1334" w:rsidRPr="004A11CB" w:rsidRDefault="001E1334" w:rsidP="001E1334">
            <w:pPr>
              <w:spacing w:line="360" w:lineRule="auto"/>
              <w:rPr>
                <w:rFonts w:cs="Arial"/>
                <w:szCs w:val="24"/>
              </w:rPr>
            </w:pPr>
            <w:r w:rsidRPr="004A11CB">
              <w:rPr>
                <w:rFonts w:cs="Arial"/>
                <w:szCs w:val="24"/>
              </w:rPr>
              <w:t>[RF19</w:t>
            </w:r>
            <w:r>
              <w:rPr>
                <w:rFonts w:cs="Arial"/>
                <w:szCs w:val="24"/>
              </w:rPr>
              <w:t>7</w:t>
            </w:r>
            <w:r w:rsidRPr="004A11CB">
              <w:rPr>
                <w:rFonts w:cs="Arial"/>
                <w:szCs w:val="24"/>
              </w:rPr>
              <w:t>]</w:t>
            </w:r>
            <w:r w:rsidR="000776B7">
              <w:rPr>
                <w:rFonts w:cs="Arial"/>
                <w:szCs w:val="24"/>
              </w:rPr>
              <w:t xml:space="preserve"> -</w:t>
            </w:r>
            <w:r w:rsidRPr="004A11CB">
              <w:rPr>
                <w:rFonts w:cs="Arial"/>
                <w:szCs w:val="24"/>
              </w:rPr>
              <w:t xml:space="preserve"> Prover botão Logo na Header;</w:t>
            </w:r>
          </w:p>
        </w:tc>
        <w:tc>
          <w:tcPr>
            <w:tcW w:w="3218" w:type="dxa"/>
            <w:vAlign w:val="center"/>
          </w:tcPr>
          <w:p w14:paraId="29F17CEB" w14:textId="6F1C5EE8" w:rsidR="001E1334" w:rsidRDefault="00E2277B" w:rsidP="001E1334">
            <w:pPr>
              <w:spacing w:line="360" w:lineRule="auto"/>
              <w:rPr>
                <w:noProof/>
              </w:rPr>
            </w:pPr>
            <w:r w:rsidRPr="00E2277B">
              <w:rPr>
                <w:noProof/>
              </w:rPr>
              <w:drawing>
                <wp:inline distT="0" distB="0" distL="0" distR="0" wp14:anchorId="2E71D129" wp14:editId="5F71D481">
                  <wp:extent cx="1906270" cy="817245"/>
                  <wp:effectExtent l="0" t="0" r="0" b="1905"/>
                  <wp:docPr id="47580258" name="Imagem 4758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906270" cy="817245"/>
                          </a:xfrm>
                          <a:prstGeom prst="rect">
                            <a:avLst/>
                          </a:prstGeom>
                        </pic:spPr>
                      </pic:pic>
                    </a:graphicData>
                  </a:graphic>
                </wp:inline>
              </w:drawing>
            </w:r>
          </w:p>
        </w:tc>
        <w:tc>
          <w:tcPr>
            <w:tcW w:w="2871" w:type="dxa"/>
          </w:tcPr>
          <w:p w14:paraId="3052053C" w14:textId="436F57AE" w:rsidR="001E1334" w:rsidRDefault="007D373B" w:rsidP="001E1334">
            <w:pPr>
              <w:keepNext/>
              <w:rPr>
                <w:noProof/>
              </w:rPr>
            </w:pPr>
            <w:r w:rsidRPr="007D373B">
              <w:rPr>
                <w:noProof/>
              </w:rPr>
              <w:drawing>
                <wp:inline distT="0" distB="0" distL="0" distR="0" wp14:anchorId="2183825C" wp14:editId="4D2CB639">
                  <wp:extent cx="1685925" cy="734695"/>
                  <wp:effectExtent l="0" t="0" r="9525" b="8255"/>
                  <wp:docPr id="11123350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35062" name=""/>
                          <pic:cNvPicPr/>
                        </pic:nvPicPr>
                        <pic:blipFill>
                          <a:blip r:embed="rId328"/>
                          <a:stretch>
                            <a:fillRect/>
                          </a:stretch>
                        </pic:blipFill>
                        <pic:spPr>
                          <a:xfrm>
                            <a:off x="0" y="0"/>
                            <a:ext cx="1685925" cy="734695"/>
                          </a:xfrm>
                          <a:prstGeom prst="rect">
                            <a:avLst/>
                          </a:prstGeom>
                        </pic:spPr>
                      </pic:pic>
                    </a:graphicData>
                  </a:graphic>
                </wp:inline>
              </w:drawing>
            </w:r>
          </w:p>
        </w:tc>
      </w:tr>
      <w:tr w:rsidR="00C32D79" w14:paraId="4FDCBCBD" w14:textId="77777777" w:rsidTr="001E1334">
        <w:tc>
          <w:tcPr>
            <w:tcW w:w="2972" w:type="dxa"/>
            <w:vAlign w:val="center"/>
          </w:tcPr>
          <w:p w14:paraId="0E4406CA" w14:textId="5DDFBE2E" w:rsidR="00C32D79" w:rsidRPr="004A11CB" w:rsidRDefault="00C32D79" w:rsidP="001E1334">
            <w:pPr>
              <w:spacing w:line="360" w:lineRule="auto"/>
              <w:rPr>
                <w:rFonts w:cs="Arial"/>
                <w:szCs w:val="24"/>
              </w:rPr>
            </w:pPr>
            <w:r w:rsidRPr="00C32D79">
              <w:rPr>
                <w:rFonts w:cs="Arial"/>
                <w:szCs w:val="24"/>
              </w:rPr>
              <w:t>[RF198]</w:t>
            </w:r>
            <w:r w:rsidR="000776B7">
              <w:rPr>
                <w:rFonts w:cs="Arial"/>
                <w:szCs w:val="24"/>
              </w:rPr>
              <w:t xml:space="preserve"> -</w:t>
            </w:r>
            <w:r>
              <w:rPr>
                <w:rFonts w:cs="Arial"/>
                <w:szCs w:val="24"/>
              </w:rPr>
              <w:t xml:space="preserve"> </w:t>
            </w:r>
            <w:r w:rsidRPr="00C32D79">
              <w:rPr>
                <w:rFonts w:cs="Arial"/>
                <w:szCs w:val="24"/>
              </w:rPr>
              <w:t>Prover</w:t>
            </w:r>
            <w:r w:rsidRPr="004A11CB">
              <w:rPr>
                <w:rFonts w:cs="Arial"/>
                <w:szCs w:val="24"/>
              </w:rPr>
              <w:t xml:space="preserve"> botão de Adicionar contato</w:t>
            </w:r>
          </w:p>
        </w:tc>
        <w:tc>
          <w:tcPr>
            <w:tcW w:w="3218" w:type="dxa"/>
            <w:vAlign w:val="center"/>
          </w:tcPr>
          <w:p w14:paraId="62C5310C" w14:textId="6B0C21AA" w:rsidR="00C32D79" w:rsidRDefault="00E2277B" w:rsidP="001E1334">
            <w:pPr>
              <w:spacing w:line="360" w:lineRule="auto"/>
              <w:rPr>
                <w:noProof/>
              </w:rPr>
            </w:pPr>
            <w:r w:rsidRPr="00E2277B">
              <w:rPr>
                <w:noProof/>
              </w:rPr>
              <w:drawing>
                <wp:inline distT="0" distB="0" distL="0" distR="0" wp14:anchorId="4B746055" wp14:editId="4AA0742C">
                  <wp:extent cx="342948" cy="438211"/>
                  <wp:effectExtent l="0" t="0" r="0" b="0"/>
                  <wp:docPr id="47580259" name="Imagem 4758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42948" cy="438211"/>
                          </a:xfrm>
                          <a:prstGeom prst="rect">
                            <a:avLst/>
                          </a:prstGeom>
                        </pic:spPr>
                      </pic:pic>
                    </a:graphicData>
                  </a:graphic>
                </wp:inline>
              </w:drawing>
            </w:r>
          </w:p>
        </w:tc>
        <w:tc>
          <w:tcPr>
            <w:tcW w:w="2871" w:type="dxa"/>
          </w:tcPr>
          <w:p w14:paraId="41F78601" w14:textId="653402B3" w:rsidR="00C32D79" w:rsidRDefault="007D373B" w:rsidP="001E1334">
            <w:pPr>
              <w:keepNext/>
              <w:rPr>
                <w:noProof/>
              </w:rPr>
            </w:pPr>
            <w:r w:rsidRPr="007D373B">
              <w:rPr>
                <w:noProof/>
              </w:rPr>
              <w:drawing>
                <wp:inline distT="0" distB="0" distL="0" distR="0" wp14:anchorId="1758801F" wp14:editId="3937D8BD">
                  <wp:extent cx="1685925" cy="662305"/>
                  <wp:effectExtent l="0" t="0" r="9525" b="4445"/>
                  <wp:docPr id="7641221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22178" name=""/>
                          <pic:cNvPicPr/>
                        </pic:nvPicPr>
                        <pic:blipFill>
                          <a:blip r:embed="rId330"/>
                          <a:stretch>
                            <a:fillRect/>
                          </a:stretch>
                        </pic:blipFill>
                        <pic:spPr>
                          <a:xfrm>
                            <a:off x="0" y="0"/>
                            <a:ext cx="1685925" cy="662305"/>
                          </a:xfrm>
                          <a:prstGeom prst="rect">
                            <a:avLst/>
                          </a:prstGeom>
                        </pic:spPr>
                      </pic:pic>
                    </a:graphicData>
                  </a:graphic>
                </wp:inline>
              </w:drawing>
            </w:r>
          </w:p>
        </w:tc>
      </w:tr>
      <w:tr w:rsidR="00C32D79" w14:paraId="618B4BB1" w14:textId="77777777" w:rsidTr="001E1334">
        <w:tc>
          <w:tcPr>
            <w:tcW w:w="2972" w:type="dxa"/>
            <w:vAlign w:val="center"/>
          </w:tcPr>
          <w:p w14:paraId="4BCDB46B" w14:textId="6F61D6B1" w:rsidR="00C32D79" w:rsidRPr="00C32D79" w:rsidRDefault="00C32D79" w:rsidP="00C32D79">
            <w:pPr>
              <w:spacing w:line="360" w:lineRule="auto"/>
              <w:rPr>
                <w:rFonts w:cs="Times New Roman"/>
                <w:szCs w:val="24"/>
              </w:rPr>
            </w:pPr>
            <w:r w:rsidRPr="00C32D79">
              <w:rPr>
                <w:rFonts w:cs="Arial"/>
                <w:szCs w:val="24"/>
              </w:rPr>
              <w:t>[RF1</w:t>
            </w:r>
            <w:r w:rsidR="00B977EA">
              <w:rPr>
                <w:rFonts w:cs="Arial"/>
                <w:szCs w:val="24"/>
              </w:rPr>
              <w:t>99</w:t>
            </w:r>
            <w:r w:rsidRPr="00C32D79">
              <w:rPr>
                <w:rFonts w:cs="Arial"/>
                <w:szCs w:val="24"/>
              </w:rPr>
              <w:t>] - Prover botão de gerenciamento de pastas dos materiais;</w:t>
            </w:r>
          </w:p>
        </w:tc>
        <w:tc>
          <w:tcPr>
            <w:tcW w:w="3218" w:type="dxa"/>
            <w:vAlign w:val="center"/>
          </w:tcPr>
          <w:p w14:paraId="2D8F4823" w14:textId="7E239325" w:rsidR="00C32D79" w:rsidRDefault="00E2277B" w:rsidP="001E1334">
            <w:pPr>
              <w:spacing w:line="360" w:lineRule="auto"/>
              <w:rPr>
                <w:noProof/>
              </w:rPr>
            </w:pPr>
            <w:r>
              <w:rPr>
                <w:noProof/>
              </w:rPr>
              <w:t>Não prototipado</w:t>
            </w:r>
          </w:p>
        </w:tc>
        <w:tc>
          <w:tcPr>
            <w:tcW w:w="2871" w:type="dxa"/>
          </w:tcPr>
          <w:p w14:paraId="6CCF2354" w14:textId="408B0171" w:rsidR="00C32D79" w:rsidRDefault="007D373B" w:rsidP="001E1334">
            <w:pPr>
              <w:keepNext/>
              <w:rPr>
                <w:noProof/>
              </w:rPr>
            </w:pPr>
            <w:r w:rsidRPr="007D373B">
              <w:rPr>
                <w:noProof/>
              </w:rPr>
              <w:drawing>
                <wp:inline distT="0" distB="0" distL="0" distR="0" wp14:anchorId="2FC325F7" wp14:editId="6C944D5E">
                  <wp:extent cx="1685925" cy="659130"/>
                  <wp:effectExtent l="0" t="0" r="9525" b="7620"/>
                  <wp:docPr id="1120351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5148" name=""/>
                          <pic:cNvPicPr/>
                        </pic:nvPicPr>
                        <pic:blipFill>
                          <a:blip r:embed="rId331"/>
                          <a:stretch>
                            <a:fillRect/>
                          </a:stretch>
                        </pic:blipFill>
                        <pic:spPr>
                          <a:xfrm>
                            <a:off x="0" y="0"/>
                            <a:ext cx="1685925" cy="659130"/>
                          </a:xfrm>
                          <a:prstGeom prst="rect">
                            <a:avLst/>
                          </a:prstGeom>
                        </pic:spPr>
                      </pic:pic>
                    </a:graphicData>
                  </a:graphic>
                </wp:inline>
              </w:drawing>
            </w:r>
          </w:p>
        </w:tc>
      </w:tr>
      <w:tr w:rsidR="00C32D79" w14:paraId="2ED79100" w14:textId="77777777" w:rsidTr="001E1334">
        <w:tc>
          <w:tcPr>
            <w:tcW w:w="2972" w:type="dxa"/>
            <w:vAlign w:val="center"/>
          </w:tcPr>
          <w:p w14:paraId="376AE2B6" w14:textId="1E0D0DF5" w:rsidR="00C32D79" w:rsidRPr="00C32D79" w:rsidRDefault="00C32D79" w:rsidP="00C32D79">
            <w:pPr>
              <w:spacing w:line="360" w:lineRule="auto"/>
              <w:rPr>
                <w:rFonts w:cs="Arial"/>
                <w:szCs w:val="24"/>
              </w:rPr>
            </w:pPr>
            <w:r w:rsidRPr="00C32D79">
              <w:rPr>
                <w:rFonts w:cs="Arial"/>
                <w:szCs w:val="24"/>
              </w:rPr>
              <w:lastRenderedPageBreak/>
              <w:t>[RF</w:t>
            </w:r>
            <w:r w:rsidR="00B977EA">
              <w:rPr>
                <w:rFonts w:cs="Arial"/>
                <w:szCs w:val="24"/>
              </w:rPr>
              <w:t>200</w:t>
            </w:r>
            <w:r w:rsidRPr="00C32D79">
              <w:rPr>
                <w:rFonts w:cs="Arial"/>
                <w:szCs w:val="24"/>
              </w:rPr>
              <w:t>] - Prover botão de Login usando dados de outras aplicações (Google, Facebook);</w:t>
            </w:r>
          </w:p>
        </w:tc>
        <w:tc>
          <w:tcPr>
            <w:tcW w:w="3218" w:type="dxa"/>
            <w:vAlign w:val="center"/>
          </w:tcPr>
          <w:p w14:paraId="1A8834A4" w14:textId="12650BC4" w:rsidR="00C32D79" w:rsidRDefault="00E2277B" w:rsidP="001E1334">
            <w:pPr>
              <w:spacing w:line="360" w:lineRule="auto"/>
              <w:rPr>
                <w:noProof/>
              </w:rPr>
            </w:pPr>
            <w:r w:rsidRPr="00E2277B">
              <w:rPr>
                <w:noProof/>
              </w:rPr>
              <w:drawing>
                <wp:inline distT="0" distB="0" distL="0" distR="0" wp14:anchorId="498118CC" wp14:editId="78A12598">
                  <wp:extent cx="1867161" cy="838317"/>
                  <wp:effectExtent l="0" t="0" r="0" b="0"/>
                  <wp:docPr id="47580261" name="Imagem 4758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867161" cy="838317"/>
                          </a:xfrm>
                          <a:prstGeom prst="rect">
                            <a:avLst/>
                          </a:prstGeom>
                        </pic:spPr>
                      </pic:pic>
                    </a:graphicData>
                  </a:graphic>
                </wp:inline>
              </w:drawing>
            </w:r>
          </w:p>
        </w:tc>
        <w:tc>
          <w:tcPr>
            <w:tcW w:w="2871" w:type="dxa"/>
          </w:tcPr>
          <w:p w14:paraId="3E0FE37E" w14:textId="77777777" w:rsidR="007D373B" w:rsidRDefault="007D373B" w:rsidP="001E1334">
            <w:pPr>
              <w:keepNext/>
              <w:rPr>
                <w:noProof/>
              </w:rPr>
            </w:pPr>
          </w:p>
          <w:p w14:paraId="765826DB" w14:textId="50072B2B" w:rsidR="00C32D79" w:rsidRDefault="007D373B" w:rsidP="001E1334">
            <w:pPr>
              <w:keepNext/>
              <w:rPr>
                <w:noProof/>
              </w:rPr>
            </w:pPr>
            <w:r w:rsidRPr="007D373B">
              <w:rPr>
                <w:noProof/>
              </w:rPr>
              <w:drawing>
                <wp:inline distT="0" distB="0" distL="0" distR="0" wp14:anchorId="6E405637" wp14:editId="35386854">
                  <wp:extent cx="1685925" cy="712470"/>
                  <wp:effectExtent l="0" t="0" r="9525" b="0"/>
                  <wp:docPr id="13949764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76445" name=""/>
                          <pic:cNvPicPr/>
                        </pic:nvPicPr>
                        <pic:blipFill>
                          <a:blip r:embed="rId333"/>
                          <a:stretch>
                            <a:fillRect/>
                          </a:stretch>
                        </pic:blipFill>
                        <pic:spPr>
                          <a:xfrm>
                            <a:off x="0" y="0"/>
                            <a:ext cx="1685925" cy="712470"/>
                          </a:xfrm>
                          <a:prstGeom prst="rect">
                            <a:avLst/>
                          </a:prstGeom>
                        </pic:spPr>
                      </pic:pic>
                    </a:graphicData>
                  </a:graphic>
                </wp:inline>
              </w:drawing>
            </w:r>
          </w:p>
        </w:tc>
      </w:tr>
      <w:tr w:rsidR="000776B7" w14:paraId="050F8F0C" w14:textId="77777777" w:rsidTr="001E1334">
        <w:tc>
          <w:tcPr>
            <w:tcW w:w="2972" w:type="dxa"/>
            <w:vAlign w:val="center"/>
          </w:tcPr>
          <w:p w14:paraId="2F0B453F" w14:textId="060039A3" w:rsidR="000776B7" w:rsidRPr="00C32D79" w:rsidRDefault="000776B7" w:rsidP="00C32D79">
            <w:pPr>
              <w:spacing w:line="360" w:lineRule="auto"/>
              <w:rPr>
                <w:rFonts w:cs="Arial"/>
                <w:szCs w:val="24"/>
              </w:rPr>
            </w:pPr>
            <w:r w:rsidRPr="00F61219">
              <w:rPr>
                <w:rFonts w:cs="Arial"/>
                <w:szCs w:val="24"/>
              </w:rPr>
              <w:t>[RF</w:t>
            </w:r>
            <w:r w:rsidR="00B977EA">
              <w:rPr>
                <w:rFonts w:cs="Arial"/>
                <w:szCs w:val="24"/>
              </w:rPr>
              <w:t>20</w:t>
            </w:r>
            <w:r w:rsidRPr="00F61219">
              <w:rPr>
                <w:rFonts w:cs="Arial"/>
                <w:szCs w:val="24"/>
              </w:rPr>
              <w:t>1] - Prover botão de opções no componente “classe”</w:t>
            </w:r>
          </w:p>
        </w:tc>
        <w:tc>
          <w:tcPr>
            <w:tcW w:w="3218" w:type="dxa"/>
            <w:vAlign w:val="center"/>
          </w:tcPr>
          <w:p w14:paraId="5E6C4505" w14:textId="66ADE63E" w:rsidR="000776B7" w:rsidRDefault="00E2277B" w:rsidP="001E1334">
            <w:pPr>
              <w:spacing w:line="360" w:lineRule="auto"/>
              <w:rPr>
                <w:noProof/>
              </w:rPr>
            </w:pPr>
            <w:r w:rsidRPr="00E2277B">
              <w:rPr>
                <w:noProof/>
              </w:rPr>
              <w:drawing>
                <wp:inline distT="0" distB="0" distL="0" distR="0" wp14:anchorId="3866C193" wp14:editId="591CF134">
                  <wp:extent cx="371527" cy="238158"/>
                  <wp:effectExtent l="0" t="0" r="9525" b="9525"/>
                  <wp:docPr id="47580260" name="Imagem 4758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1527" cy="238158"/>
                          </a:xfrm>
                          <a:prstGeom prst="rect">
                            <a:avLst/>
                          </a:prstGeom>
                        </pic:spPr>
                      </pic:pic>
                    </a:graphicData>
                  </a:graphic>
                </wp:inline>
              </w:drawing>
            </w:r>
          </w:p>
        </w:tc>
        <w:tc>
          <w:tcPr>
            <w:tcW w:w="2871" w:type="dxa"/>
          </w:tcPr>
          <w:p w14:paraId="7AA0C76D" w14:textId="6C74D45B" w:rsidR="000776B7" w:rsidRDefault="007D373B" w:rsidP="001E1334">
            <w:pPr>
              <w:keepNext/>
              <w:rPr>
                <w:noProof/>
              </w:rPr>
            </w:pPr>
            <w:r w:rsidRPr="007D373B">
              <w:rPr>
                <w:noProof/>
              </w:rPr>
              <w:drawing>
                <wp:inline distT="0" distB="0" distL="0" distR="0" wp14:anchorId="59039115" wp14:editId="78E1AD5D">
                  <wp:extent cx="1685925" cy="682625"/>
                  <wp:effectExtent l="0" t="0" r="9525" b="3175"/>
                  <wp:docPr id="20464589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58995" name=""/>
                          <pic:cNvPicPr/>
                        </pic:nvPicPr>
                        <pic:blipFill>
                          <a:blip r:embed="rId335"/>
                          <a:stretch>
                            <a:fillRect/>
                          </a:stretch>
                        </pic:blipFill>
                        <pic:spPr>
                          <a:xfrm>
                            <a:off x="0" y="0"/>
                            <a:ext cx="1685925" cy="682625"/>
                          </a:xfrm>
                          <a:prstGeom prst="rect">
                            <a:avLst/>
                          </a:prstGeom>
                        </pic:spPr>
                      </pic:pic>
                    </a:graphicData>
                  </a:graphic>
                </wp:inline>
              </w:drawing>
            </w:r>
          </w:p>
        </w:tc>
      </w:tr>
      <w:tr w:rsidR="00E2277B" w14:paraId="524D9427" w14:textId="77777777" w:rsidTr="001E1334">
        <w:tc>
          <w:tcPr>
            <w:tcW w:w="2972" w:type="dxa"/>
            <w:vAlign w:val="center"/>
          </w:tcPr>
          <w:p w14:paraId="132D5661" w14:textId="60134B14" w:rsidR="00E2277B" w:rsidRPr="00F61219" w:rsidRDefault="00E2277B" w:rsidP="00C32D79">
            <w:pPr>
              <w:spacing w:line="360" w:lineRule="auto"/>
              <w:rPr>
                <w:rFonts w:cs="Arial"/>
                <w:szCs w:val="24"/>
              </w:rPr>
            </w:pPr>
            <w:r w:rsidRPr="00F61219">
              <w:rPr>
                <w:rFonts w:cs="Arial"/>
                <w:szCs w:val="24"/>
              </w:rPr>
              <w:t>[RF20</w:t>
            </w:r>
            <w:r w:rsidR="00B977EA">
              <w:rPr>
                <w:rFonts w:cs="Arial"/>
                <w:szCs w:val="24"/>
              </w:rPr>
              <w:t>2</w:t>
            </w:r>
            <w:r w:rsidR="00F61219" w:rsidRPr="00F61219">
              <w:rPr>
                <w:rFonts w:cs="Arial"/>
                <w:szCs w:val="24"/>
              </w:rPr>
              <w:t>] adicionar</w:t>
            </w:r>
            <w:r w:rsidRPr="00F61219">
              <w:rPr>
                <w:rFonts w:cs="Arial"/>
                <w:szCs w:val="24"/>
              </w:rPr>
              <w:t xml:space="preserve"> funcionalidade que carrega os dados dos </w:t>
            </w:r>
            <w:r w:rsidR="00F61219" w:rsidRPr="00F61219">
              <w:rPr>
                <w:rFonts w:cs="Arial"/>
                <w:szCs w:val="24"/>
              </w:rPr>
              <w:t>contatos recomendados</w:t>
            </w:r>
          </w:p>
        </w:tc>
        <w:tc>
          <w:tcPr>
            <w:tcW w:w="3218" w:type="dxa"/>
            <w:vAlign w:val="center"/>
          </w:tcPr>
          <w:p w14:paraId="4D578128" w14:textId="02A71BFE" w:rsidR="00E2277B" w:rsidRPr="00E2277B" w:rsidRDefault="00F61219" w:rsidP="001E1334">
            <w:pPr>
              <w:spacing w:line="360" w:lineRule="auto"/>
              <w:rPr>
                <w:noProof/>
              </w:rPr>
            </w:pPr>
            <w:r>
              <w:rPr>
                <w:noProof/>
              </w:rPr>
              <w:t>Não há protótipo</w:t>
            </w:r>
          </w:p>
        </w:tc>
        <w:tc>
          <w:tcPr>
            <w:tcW w:w="2871" w:type="dxa"/>
          </w:tcPr>
          <w:p w14:paraId="6B4F21DE" w14:textId="77777777" w:rsidR="007D373B" w:rsidRDefault="007D373B" w:rsidP="001E1334">
            <w:pPr>
              <w:keepNext/>
              <w:rPr>
                <w:noProof/>
              </w:rPr>
            </w:pPr>
          </w:p>
          <w:p w14:paraId="3102C508" w14:textId="6939D938" w:rsidR="00E2277B" w:rsidRDefault="007D373B" w:rsidP="001E1334">
            <w:pPr>
              <w:keepNext/>
              <w:rPr>
                <w:noProof/>
              </w:rPr>
            </w:pPr>
            <w:r w:rsidRPr="007D373B">
              <w:rPr>
                <w:noProof/>
              </w:rPr>
              <w:drawing>
                <wp:inline distT="0" distB="0" distL="0" distR="0" wp14:anchorId="26B12AB5" wp14:editId="75C0318D">
                  <wp:extent cx="1685925" cy="644525"/>
                  <wp:effectExtent l="0" t="0" r="9525" b="3175"/>
                  <wp:docPr id="14458651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65175" name=""/>
                          <pic:cNvPicPr/>
                        </pic:nvPicPr>
                        <pic:blipFill>
                          <a:blip r:embed="rId336"/>
                          <a:stretch>
                            <a:fillRect/>
                          </a:stretch>
                        </pic:blipFill>
                        <pic:spPr>
                          <a:xfrm>
                            <a:off x="0" y="0"/>
                            <a:ext cx="1685925" cy="644525"/>
                          </a:xfrm>
                          <a:prstGeom prst="rect">
                            <a:avLst/>
                          </a:prstGeom>
                        </pic:spPr>
                      </pic:pic>
                    </a:graphicData>
                  </a:graphic>
                </wp:inline>
              </w:drawing>
            </w:r>
          </w:p>
        </w:tc>
      </w:tr>
      <w:tr w:rsidR="00F61219" w14:paraId="5AB5ECA6" w14:textId="77777777" w:rsidTr="001E1334">
        <w:tc>
          <w:tcPr>
            <w:tcW w:w="2972" w:type="dxa"/>
            <w:vAlign w:val="center"/>
          </w:tcPr>
          <w:p w14:paraId="59BDDDFD" w14:textId="6CB5D3AB" w:rsidR="00F61219" w:rsidRDefault="00F61219" w:rsidP="00C32D79">
            <w:pPr>
              <w:spacing w:line="360" w:lineRule="auto"/>
              <w:rPr>
                <w:rFonts w:cs="Arial"/>
                <w:color w:val="000000"/>
              </w:rPr>
            </w:pPr>
            <w:r w:rsidRPr="00F61219">
              <w:rPr>
                <w:rFonts w:cs="Arial"/>
                <w:szCs w:val="24"/>
              </w:rPr>
              <w:t>[RF20</w:t>
            </w:r>
            <w:r w:rsidR="00B977EA">
              <w:rPr>
                <w:rFonts w:cs="Arial"/>
                <w:szCs w:val="24"/>
              </w:rPr>
              <w:t>3</w:t>
            </w:r>
            <w:r w:rsidRPr="00F61219">
              <w:rPr>
                <w:rFonts w:cs="Arial"/>
                <w:szCs w:val="24"/>
              </w:rPr>
              <w:t>] prover área de conversas do fórum</w:t>
            </w:r>
          </w:p>
        </w:tc>
        <w:tc>
          <w:tcPr>
            <w:tcW w:w="3218" w:type="dxa"/>
            <w:vAlign w:val="center"/>
          </w:tcPr>
          <w:p w14:paraId="63FA209A" w14:textId="5D2A7209" w:rsidR="00F61219" w:rsidRDefault="00F61219" w:rsidP="001E1334">
            <w:pPr>
              <w:spacing w:line="360" w:lineRule="auto"/>
              <w:rPr>
                <w:noProof/>
              </w:rPr>
            </w:pPr>
            <w:r w:rsidRPr="00F61219">
              <w:rPr>
                <w:noProof/>
              </w:rPr>
              <w:drawing>
                <wp:inline distT="0" distB="0" distL="0" distR="0" wp14:anchorId="4065AAE5" wp14:editId="1759F50D">
                  <wp:extent cx="1906270" cy="1033145"/>
                  <wp:effectExtent l="0" t="0" r="0" b="0"/>
                  <wp:docPr id="47580263" name="Imagem 4758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906270" cy="1033145"/>
                          </a:xfrm>
                          <a:prstGeom prst="rect">
                            <a:avLst/>
                          </a:prstGeom>
                        </pic:spPr>
                      </pic:pic>
                    </a:graphicData>
                  </a:graphic>
                </wp:inline>
              </w:drawing>
            </w:r>
          </w:p>
        </w:tc>
        <w:tc>
          <w:tcPr>
            <w:tcW w:w="2871" w:type="dxa"/>
          </w:tcPr>
          <w:p w14:paraId="3B45ED4C" w14:textId="77777777" w:rsidR="007D373B" w:rsidRDefault="007D373B" w:rsidP="001E1334">
            <w:pPr>
              <w:keepNext/>
              <w:rPr>
                <w:noProof/>
              </w:rPr>
            </w:pPr>
          </w:p>
          <w:p w14:paraId="0DC1B127" w14:textId="49DCEB91" w:rsidR="00F61219" w:rsidRDefault="007D373B" w:rsidP="001E1334">
            <w:pPr>
              <w:keepNext/>
              <w:rPr>
                <w:noProof/>
              </w:rPr>
            </w:pPr>
            <w:r w:rsidRPr="007D373B">
              <w:rPr>
                <w:noProof/>
              </w:rPr>
              <w:drawing>
                <wp:inline distT="0" distB="0" distL="0" distR="0" wp14:anchorId="2039B6EA" wp14:editId="612B0147">
                  <wp:extent cx="1685925" cy="704850"/>
                  <wp:effectExtent l="0" t="0" r="9525" b="0"/>
                  <wp:docPr id="20860612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61218" name=""/>
                          <pic:cNvPicPr/>
                        </pic:nvPicPr>
                        <pic:blipFill>
                          <a:blip r:embed="rId338"/>
                          <a:stretch>
                            <a:fillRect/>
                          </a:stretch>
                        </pic:blipFill>
                        <pic:spPr>
                          <a:xfrm>
                            <a:off x="0" y="0"/>
                            <a:ext cx="1685925" cy="704850"/>
                          </a:xfrm>
                          <a:prstGeom prst="rect">
                            <a:avLst/>
                          </a:prstGeom>
                        </pic:spPr>
                      </pic:pic>
                    </a:graphicData>
                  </a:graphic>
                </wp:inline>
              </w:drawing>
            </w:r>
          </w:p>
        </w:tc>
      </w:tr>
    </w:tbl>
    <w:p w14:paraId="4D5D7C43" w14:textId="01F662C0" w:rsidR="008C1304" w:rsidRPr="001F72DD" w:rsidRDefault="001F72DD" w:rsidP="001F72DD">
      <w:pPr>
        <w:pStyle w:val="Legenda"/>
        <w:rPr>
          <w:rFonts w:cs="Arial"/>
        </w:rPr>
      </w:pPr>
      <w:bookmarkStart w:id="52" w:name="_Toc152342416"/>
      <w:r w:rsidRPr="001F72DD">
        <w:rPr>
          <w:rFonts w:cs="Arial"/>
        </w:rPr>
        <w:t xml:space="preserve">Tabela </w:t>
      </w:r>
      <w:r w:rsidRPr="001F72DD">
        <w:rPr>
          <w:rFonts w:cs="Arial"/>
        </w:rPr>
        <w:fldChar w:fldCharType="begin"/>
      </w:r>
      <w:r w:rsidRPr="001F72DD">
        <w:rPr>
          <w:rFonts w:cs="Arial"/>
        </w:rPr>
        <w:instrText xml:space="preserve"> SEQ Tabela \* ARABIC </w:instrText>
      </w:r>
      <w:r w:rsidRPr="001F72DD">
        <w:rPr>
          <w:rFonts w:cs="Arial"/>
        </w:rPr>
        <w:fldChar w:fldCharType="separate"/>
      </w:r>
      <w:r w:rsidR="007D38BC">
        <w:rPr>
          <w:rFonts w:cs="Arial"/>
          <w:noProof/>
        </w:rPr>
        <w:t>10</w:t>
      </w:r>
      <w:r w:rsidRPr="001F72DD">
        <w:rPr>
          <w:rFonts w:cs="Arial"/>
        </w:rPr>
        <w:fldChar w:fldCharType="end"/>
      </w:r>
      <w:r w:rsidRPr="001F72DD">
        <w:rPr>
          <w:rFonts w:cs="Arial"/>
        </w:rPr>
        <w:t xml:space="preserve"> - Fonte: Próprio grupo responsável por este projeto</w:t>
      </w:r>
      <w:bookmarkEnd w:id="52"/>
    </w:p>
    <w:p w14:paraId="5CC6C079" w14:textId="20D9CE34" w:rsidR="00457707" w:rsidRDefault="00457707">
      <w:r>
        <w:br w:type="page"/>
      </w:r>
    </w:p>
    <w:p w14:paraId="2B7E5004" w14:textId="4FE1E0B2" w:rsidR="001F3BE4" w:rsidRDefault="00E74CBC" w:rsidP="009F6169">
      <w:pPr>
        <w:pStyle w:val="Ttulo1"/>
      </w:pPr>
      <w:bookmarkStart w:id="53" w:name="_Toc152533247"/>
      <w:r>
        <w:lastRenderedPageBreak/>
        <w:t>FUNDAMENTAÇÃO TEÓRICA</w:t>
      </w:r>
      <w:bookmarkEnd w:id="53"/>
    </w:p>
    <w:p w14:paraId="27D063AD"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A incorporação da tecnologia na educação tem o potencial de revolucionar a forma como ensinamos e aprendemos. Por meio de ferramentas digitais, plataformas online, aplicativos móveis e recursos interativos, a tecnologia proporciona oportunidades inovadoras para engajar os alunos, personalizar o aprendizado, estimular a colaboração e ampliar o acesso ao conhecimento.</w:t>
      </w:r>
    </w:p>
    <w:p w14:paraId="008C9C7F" w14:textId="799CE34C"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Nesta fundamentação teórica, o objetivo do grupo é explorar as bases teóricas que sustentam a integração da tecnologia na educação. Uma análise crítica das teorias pedagógicas contemporâneas que embasam essa abordagem, destacando conceitos-chave, como aprendizagem ativa, construtivismo,</w:t>
      </w:r>
      <w:r w:rsidR="007A222C">
        <w:rPr>
          <w:rFonts w:ascii="Arial" w:eastAsia="Arial" w:hAnsi="Arial" w:cs="Arial"/>
          <w:sz w:val="24"/>
          <w:szCs w:val="24"/>
        </w:rPr>
        <w:t xml:space="preserve"> </w:t>
      </w:r>
      <w:r>
        <w:rPr>
          <w:rFonts w:ascii="Arial" w:eastAsia="Arial" w:hAnsi="Arial" w:cs="Arial"/>
          <w:sz w:val="24"/>
          <w:szCs w:val="24"/>
        </w:rPr>
        <w:t>conectivismo e aprendizado centrado no aluno será observada ao longo desse pequeno fragmento textual.</w:t>
      </w:r>
    </w:p>
    <w:p w14:paraId="75199A58" w14:textId="2F3F099C" w:rsidR="007A222C" w:rsidRDefault="007A222C" w:rsidP="007A222C">
      <w:pPr>
        <w:pStyle w:val="TituloSecundrio"/>
      </w:pPr>
      <w:bookmarkStart w:id="54" w:name="_Toc152533248"/>
      <w:r>
        <w:t xml:space="preserve">O que é o processo de socialização? </w:t>
      </w:r>
      <w:bookmarkEnd w:id="54"/>
    </w:p>
    <w:p w14:paraId="4F3E9230" w14:textId="749F8D28" w:rsidR="007A222C" w:rsidRPr="007A222C" w:rsidRDefault="007A222C" w:rsidP="007A222C">
      <w:pPr>
        <w:spacing w:line="360" w:lineRule="auto"/>
        <w:ind w:firstLine="720"/>
        <w:jc w:val="both"/>
        <w:rPr>
          <w:rFonts w:ascii="Arial" w:hAnsi="Arial" w:cs="Arial"/>
          <w:sz w:val="24"/>
          <w:szCs w:val="24"/>
        </w:rPr>
      </w:pPr>
      <w:r w:rsidRPr="007A222C">
        <w:rPr>
          <w:rFonts w:ascii="Arial" w:hAnsi="Arial" w:cs="Arial"/>
          <w:sz w:val="24"/>
          <w:szCs w:val="24"/>
        </w:rPr>
        <w:t xml:space="preserve">Peter L. Berger e Thomas Luckman (2006), </w:t>
      </w:r>
      <w:r>
        <w:rPr>
          <w:rFonts w:ascii="Arial" w:hAnsi="Arial" w:cs="Arial"/>
          <w:sz w:val="24"/>
          <w:szCs w:val="24"/>
        </w:rPr>
        <w:t>no</w:t>
      </w:r>
      <w:r w:rsidRPr="007A222C">
        <w:rPr>
          <w:rFonts w:ascii="Arial" w:hAnsi="Arial" w:cs="Arial"/>
          <w:sz w:val="24"/>
          <w:szCs w:val="24"/>
        </w:rPr>
        <w:t xml:space="preserve"> livro "A Construção Social da Realidade", sustentaram a ideia de que o processo de socialização é uma ocorrência que existe desde os primórdios da evolução humana e desempenha um papel fundamental na formação de sociedades em diversos contextos pelo mundo. A definição literal de socialização é percebida como a ação de interagir em grupo, o ato de compartilhar experiências, enquanto na sociologia, ela é compreendida como um processo pelo qual um indivíduo é incorporado biologicamente em uma sociedade.</w:t>
      </w:r>
    </w:p>
    <w:p w14:paraId="71B3D874" w14:textId="2E7B0E9C" w:rsidR="007A222C" w:rsidRDefault="007A222C" w:rsidP="007A222C">
      <w:pPr>
        <w:spacing w:line="360" w:lineRule="auto"/>
        <w:ind w:firstLine="720"/>
        <w:jc w:val="both"/>
        <w:rPr>
          <w:rFonts w:ascii="Arial" w:hAnsi="Arial" w:cs="Arial"/>
          <w:sz w:val="24"/>
          <w:szCs w:val="24"/>
        </w:rPr>
      </w:pPr>
      <w:r w:rsidRPr="007A222C">
        <w:rPr>
          <w:rFonts w:ascii="Arial" w:hAnsi="Arial" w:cs="Arial"/>
          <w:sz w:val="24"/>
          <w:szCs w:val="24"/>
        </w:rPr>
        <w:t xml:space="preserve">De acordo com esses autores, um ser humano não pode ser considerado parte de uma sociedade real se estiver isolado. A ideia de que alguém possa se tornar um ser social enquanto está completamente sozinho é utópica. A construção de uma sociedade surge da interação entre um grupo de indivíduos, ou seja, o processo de socialização começa quando uma comunidade se envolve em atividades conjuntas, desenvolvendo hábitos, tradições e, por fim, normas a serem seguidas. Dessa maneira, eles analisam a ação humana não apenas como comportamento em um contexto material, mas também como a expressão de significados subjetivos. Além disso, afirmam que toda atividade humana é moldada por hábitos. A assimilação desses hábitos resulta em diferentes correntes de pensamento, dando origem a culturas diversas ao longo do tempo. Na obra, também é discutida a ideia de que, </w:t>
      </w:r>
      <w:r w:rsidRPr="007A222C">
        <w:rPr>
          <w:rFonts w:ascii="Arial" w:hAnsi="Arial" w:cs="Arial"/>
          <w:sz w:val="24"/>
          <w:szCs w:val="24"/>
        </w:rPr>
        <w:lastRenderedPageBreak/>
        <w:t>coletivamente, os seres humanos criam um ambiente próprio, misturando suas origens socioculturais e psicológicas.</w:t>
      </w:r>
    </w:p>
    <w:p w14:paraId="13450FE9" w14:textId="546C9144" w:rsidR="007A222C" w:rsidRPr="007A222C" w:rsidRDefault="007A222C" w:rsidP="007A222C">
      <w:pPr>
        <w:spacing w:line="360" w:lineRule="auto"/>
        <w:ind w:firstLine="720"/>
        <w:jc w:val="both"/>
        <w:rPr>
          <w:rFonts w:ascii="Arial" w:hAnsi="Arial" w:cs="Arial"/>
          <w:sz w:val="24"/>
          <w:szCs w:val="24"/>
        </w:rPr>
      </w:pPr>
      <w:r w:rsidRPr="007A222C">
        <w:rPr>
          <w:rFonts w:ascii="Arial" w:hAnsi="Arial" w:cs="Arial"/>
          <w:sz w:val="24"/>
          <w:szCs w:val="24"/>
        </w:rPr>
        <w:t>Conforme observado por Berger e Luckman (2006), o ser humano se desenvolve em um contexto social específico e é moldado pelas convicções desse ambiente. Portanto, compreende-se que o processo de socialização é uma parte intrínseca da vida de todos os indivíduos desde o início de sua existência, desempenhando um papel crucial na formação de diversas personalidades. Essas variações na personalidade decorrem da absorção do conhecimento transmitido pelas pessoas próximas, que desempenham um papel fundamental na socialização de uma criança, por exemplo. À medida que a criança cresce</w:t>
      </w:r>
      <w:r>
        <w:rPr>
          <w:rFonts w:ascii="Arial" w:hAnsi="Arial" w:cs="Arial"/>
          <w:sz w:val="24"/>
          <w:szCs w:val="24"/>
        </w:rPr>
        <w:t>, por exemplo</w:t>
      </w:r>
      <w:r w:rsidRPr="007A222C">
        <w:rPr>
          <w:rFonts w:ascii="Arial" w:hAnsi="Arial" w:cs="Arial"/>
          <w:sz w:val="24"/>
          <w:szCs w:val="24"/>
        </w:rPr>
        <w:t>, ela enxerga o mundo da perspectiva das pessoas que a cercam, limitando sua visão a um único contexto.</w:t>
      </w:r>
    </w:p>
    <w:p w14:paraId="01D0F62C" w14:textId="77777777" w:rsidR="001F3BE4" w:rsidRDefault="00E74CBC" w:rsidP="007A222C">
      <w:pPr>
        <w:pStyle w:val="TituloSecundrio"/>
      </w:pPr>
      <w:bookmarkStart w:id="55" w:name="_Toc152533249"/>
      <w:r>
        <w:t>Redes sociais e a socialização</w:t>
      </w:r>
      <w:bookmarkEnd w:id="55"/>
    </w:p>
    <w:p w14:paraId="0C3C76AC" w14:textId="3189C4D7" w:rsidR="001F3BE4" w:rsidRDefault="006E484F">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Como visto anteriormente, </w:t>
      </w:r>
      <w:r w:rsidRPr="006E484F">
        <w:rPr>
          <w:rFonts w:ascii="Arial" w:eastAsia="Arial" w:hAnsi="Arial" w:cs="Arial"/>
          <w:sz w:val="24"/>
          <w:szCs w:val="24"/>
        </w:rPr>
        <w:t>é inerente à condição humana a busca por conexões interpessoais, um aspecto que se desenvolve ao longo de toda a vida. Essas conexões se manifestam em diferentes contextos, como na família, na escola, na comunidade local, no ambiente de trabalho e nos grupos que surgem ao longo do percurso da vida. De maneira abrangente, essas interações fortalecem o tecido social. Além disso, esses ambientes podem dar origem a uma sociedade em rede por meio da formação e desenvolvimento de vínculos ao longo da trajetória individual.</w:t>
      </w:r>
      <w:r>
        <w:rPr>
          <w:rFonts w:ascii="Arial" w:eastAsia="Arial" w:hAnsi="Arial" w:cs="Arial"/>
          <w:sz w:val="24"/>
          <w:szCs w:val="24"/>
        </w:rPr>
        <w:t xml:space="preserve"> Como essa definição pode estar ligada às redes sociais no ambiente virtual? </w:t>
      </w:r>
    </w:p>
    <w:p w14:paraId="4C3241E7" w14:textId="372081E6" w:rsidR="00B8661B" w:rsidRDefault="00B8661B">
      <w:pPr>
        <w:spacing w:after="120" w:line="360" w:lineRule="auto"/>
        <w:ind w:firstLine="709"/>
        <w:jc w:val="both"/>
        <w:rPr>
          <w:rFonts w:ascii="Arial" w:eastAsia="Arial" w:hAnsi="Arial" w:cs="Arial"/>
          <w:sz w:val="24"/>
          <w:szCs w:val="24"/>
        </w:rPr>
      </w:pPr>
      <w:r w:rsidRPr="00B8661B">
        <w:rPr>
          <w:rFonts w:ascii="Arial" w:eastAsia="Arial" w:hAnsi="Arial" w:cs="Arial"/>
          <w:sz w:val="24"/>
          <w:szCs w:val="24"/>
        </w:rPr>
        <w:t>Quando se analisa as redes sociais em ambientes virtuais, é fundamental considerar como as estruturas sociais surgem nesse contexto, que tipo de estruturas são formadas, como essas estruturas se configuram por meio da comunicação mediada por computador e como as interações resultantes são capazes de criar fluxos de informações e trocas sociais que exercem impacto sobre essas estruturas</w:t>
      </w:r>
      <w:r>
        <w:rPr>
          <w:rFonts w:ascii="Arial" w:eastAsia="Arial" w:hAnsi="Arial" w:cs="Arial"/>
          <w:sz w:val="24"/>
          <w:szCs w:val="24"/>
        </w:rPr>
        <w:t xml:space="preserve">. </w:t>
      </w:r>
      <w:r w:rsidRPr="00B8661B">
        <w:rPr>
          <w:rFonts w:ascii="Arial" w:eastAsia="Arial" w:hAnsi="Arial" w:cs="Arial"/>
          <w:sz w:val="24"/>
          <w:szCs w:val="24"/>
        </w:rPr>
        <w:t>A partir dessa perspectiva, é relevante ressaltar que, com o avanço dos ambientes virtuais, houve uma transformação no acesso e na disseminação de informações, o que levou a alterações nos processos de comunicação e nas dinâmicas das relações sociais, ampliando-se por meio das redes.</w:t>
      </w:r>
      <w:r>
        <w:rPr>
          <w:rFonts w:ascii="Arial" w:eastAsia="Arial" w:hAnsi="Arial" w:cs="Arial"/>
          <w:sz w:val="24"/>
          <w:szCs w:val="24"/>
        </w:rPr>
        <w:t xml:space="preserve"> </w:t>
      </w:r>
      <w:r w:rsidRPr="00B8661B">
        <w:rPr>
          <w:rFonts w:ascii="Arial" w:eastAsia="Arial" w:hAnsi="Arial" w:cs="Arial"/>
          <w:sz w:val="24"/>
          <w:szCs w:val="24"/>
        </w:rPr>
        <w:t>Regina Maria Marteleto</w:t>
      </w:r>
      <w:r>
        <w:rPr>
          <w:rFonts w:ascii="Arial" w:eastAsia="Arial" w:hAnsi="Arial" w:cs="Arial"/>
          <w:sz w:val="24"/>
          <w:szCs w:val="24"/>
        </w:rPr>
        <w:t xml:space="preserve">, em seu livro </w:t>
      </w:r>
      <w:r w:rsidRPr="00B8661B">
        <w:rPr>
          <w:rFonts w:ascii="Arial" w:eastAsia="Arial" w:hAnsi="Arial" w:cs="Arial"/>
          <w:i/>
          <w:iCs/>
          <w:sz w:val="24"/>
          <w:szCs w:val="24"/>
        </w:rPr>
        <w:t>“Informação e redes sociais: Interfaces de teorias, métodos e objetos”</w:t>
      </w:r>
      <w:r>
        <w:rPr>
          <w:rFonts w:ascii="Arial" w:eastAsia="Arial" w:hAnsi="Arial" w:cs="Arial"/>
          <w:i/>
          <w:iCs/>
          <w:sz w:val="24"/>
          <w:szCs w:val="24"/>
        </w:rPr>
        <w:t xml:space="preserve">, </w:t>
      </w:r>
      <w:r>
        <w:rPr>
          <w:rFonts w:ascii="Arial" w:eastAsia="Arial" w:hAnsi="Arial" w:cs="Arial"/>
          <w:sz w:val="24"/>
          <w:szCs w:val="24"/>
        </w:rPr>
        <w:t xml:space="preserve">explicita que: </w:t>
      </w:r>
    </w:p>
    <w:p w14:paraId="5BC87E91" w14:textId="1B1EA52B" w:rsidR="006E484F" w:rsidRPr="00457707" w:rsidRDefault="00B8661B" w:rsidP="00457707">
      <w:pPr>
        <w:spacing w:after="120" w:line="240" w:lineRule="auto"/>
        <w:ind w:left="2693" w:firstLine="709"/>
        <w:jc w:val="both"/>
        <w:rPr>
          <w:rFonts w:ascii="Arial" w:eastAsia="Arial" w:hAnsi="Arial" w:cs="Arial"/>
        </w:rPr>
      </w:pPr>
      <w:r w:rsidRPr="00457707">
        <w:rPr>
          <w:rFonts w:ascii="Arial" w:eastAsia="Arial" w:hAnsi="Arial" w:cs="Arial"/>
          <w:i/>
          <w:iCs/>
        </w:rPr>
        <w:lastRenderedPageBreak/>
        <w:t xml:space="preserve">“uma rede social na internet tem um potencial imenso para colaborar, mobilizar e transformar a sociedade. São pessoas que estão utilizando a internet para ampliar suas conexões e construir um espaço mais democrático, mais amplo, mais plural e com isso, gerando valores como reputação, suporte social, acesso às informações etc.” </w:t>
      </w:r>
      <w:r w:rsidRPr="00457707">
        <w:rPr>
          <w:rFonts w:ascii="Arial" w:eastAsia="Arial" w:hAnsi="Arial" w:cs="Arial"/>
        </w:rPr>
        <w:t>(MARTELETO, 2009, p. 76)</w:t>
      </w:r>
    </w:p>
    <w:p w14:paraId="06A160F5" w14:textId="77777777" w:rsidR="001F3BE4" w:rsidRDefault="00E74CBC" w:rsidP="001C6E2E">
      <w:pPr>
        <w:pStyle w:val="TitulosTercirios"/>
        <w:ind w:left="0" w:firstLine="0"/>
      </w:pPr>
      <w:bookmarkStart w:id="56" w:name="_Toc152533250"/>
      <w:r>
        <w:t>Benefícios das Redes Sociais</w:t>
      </w:r>
      <w:bookmarkEnd w:id="56"/>
    </w:p>
    <w:p w14:paraId="78113A84"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O uso das redes sociais pode trazer diversos benefícios para as pessoas, especialmente em termos de comunicação e conexão social. Com essas ferramentas, é possível estabelecer contato com pessoas de diferentes partes do mundo, trocar informações, ideias e experiências, além de compartilhar momentos da vida cotidiana.</w:t>
      </w:r>
    </w:p>
    <w:p w14:paraId="1793BBD1" w14:textId="35A67EF7" w:rsidR="001F3BE4" w:rsidRPr="001E3812" w:rsidRDefault="00E74CBC" w:rsidP="001E3812">
      <w:pPr>
        <w:spacing w:after="120" w:line="360" w:lineRule="auto"/>
        <w:ind w:firstLine="709"/>
        <w:jc w:val="both"/>
        <w:rPr>
          <w:rFonts w:ascii="Arial" w:eastAsia="Arial" w:hAnsi="Arial" w:cs="Arial"/>
          <w:sz w:val="24"/>
          <w:szCs w:val="24"/>
        </w:rPr>
      </w:pPr>
      <w:r>
        <w:rPr>
          <w:rFonts w:ascii="Arial" w:eastAsia="Arial" w:hAnsi="Arial" w:cs="Arial"/>
          <w:sz w:val="24"/>
          <w:szCs w:val="24"/>
        </w:rPr>
        <w:t>Além disso, as redes sociais podem ajudar as pessoas a se manterem informadas sobre eventos e acontecimentos importantes, bem como a se conectar com grupos e comunidades de interesse comum. Essas ferramentas também podem ser úteis para divulgar trabalhos, projetos e empreendimentos, o que pode contribuir para a visibilidade e o sucesso dessas iniciativas.</w:t>
      </w:r>
    </w:p>
    <w:p w14:paraId="1998ECB0" w14:textId="77777777" w:rsidR="001F3BE4" w:rsidRDefault="00E74CBC" w:rsidP="001C6E2E">
      <w:pPr>
        <w:pStyle w:val="TitulosTercirios"/>
        <w:ind w:left="0" w:hanging="26"/>
      </w:pPr>
      <w:bookmarkStart w:id="57" w:name="_Toc152533251"/>
      <w:r>
        <w:t xml:space="preserve">Prejuízo dos usos excessivos das Redes Sociais </w:t>
      </w:r>
      <w:bookmarkEnd w:id="57"/>
    </w:p>
    <w:p w14:paraId="1ABCD26A"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Por outro lado, o uso excessivo das redes sociais pode trazer diversos prejuízos para as pessoas, especialmente em termos de saúde física e mental. Um dos principais problemas é o sedentarismo, já que muitas pessoas passam horas sentadas em frente ao computador ou ao celular, sem praticar atividades físicas.</w:t>
      </w:r>
    </w:p>
    <w:p w14:paraId="58E0E201"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O uso excessivo das redes sociais também pode gerar problemas emocionais, como ansiedade, depressão e baixa autoestima. Isso ocorre porque muitas pessoas comparam suas vidas com as de outras pessoas nas redes sociais, o que pode gerar sentimentos de inadequação e insuficiência.</w:t>
      </w:r>
    </w:p>
    <w:p w14:paraId="464B34BA"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Outro problema é o isolamento social, já que muitas pessoas substituem a socialização física pela virtual, o que pode levar a uma falta de contato humano e, consequentemente, à solidão e ao isolamento.</w:t>
      </w:r>
    </w:p>
    <w:p w14:paraId="4E32A0C8"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As mídias sociais se tornaram uma parte integral da vida cotidiana das pessoas e têm um impacto significativo na sociedade, conectando indivíduos com interesses e valores comuns e permitindo que as informações sejam compartilhadas instantaneamente. É importante entender as tendências futuras nas mídias sociais para que as empresas possam criar estratégias de marketing eficazes e se conectar com seu público-alvo. Algumas das tendências mais importantes para 2023 e além </w:t>
      </w:r>
      <w:r>
        <w:rPr>
          <w:rFonts w:ascii="Arial" w:eastAsia="Arial" w:hAnsi="Arial" w:cs="Arial"/>
          <w:sz w:val="24"/>
          <w:szCs w:val="24"/>
        </w:rPr>
        <w:lastRenderedPageBreak/>
        <w:t>incluem gerenciamento de crises nas mídias sociais, autenticidade de marca, a eliminação gradual de cookies de terceiros, o papel da inteligência artificial nas recomendações de postagens, marketing de influenciadores nano e micro, e a importância do toque humano. Além disso, as mídias sociais podem ser usadas como uma ferramenta poderosa de gerenciamento de crises, ajudando as empresas a recuperar a confiança e a construir conexões mais profundas com seu público.</w:t>
      </w:r>
    </w:p>
    <w:p w14:paraId="074EF100"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As mídias sociais podem ter um impacto negativo na vida acadêmica de crianças, adolescentes e jovens adultos, devido ao tempo excessivo gasto em plataformas sociais em detrimento do estudo. Além disso, o uso excessivo de mídias sociais pode levar a uma diminuição da atenção e da concentração, o que pode afetar negativamente o desempenho acadêmico. É importante lembrar que o uso de mídias sociais também pode levar a problemas de saúde mental, como estresse, ansiedade e depressão, que afetam a capacidade de concentração e aprendizado. Ainda assim, as mídias sociais também podem ter um impacto positivo, como a possibilidade de encontrar informações úteis e se conectar com outros estudantes para compartilhar conhecimento e dicas de estudo.</w:t>
      </w:r>
    </w:p>
    <w:p w14:paraId="7A804664"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As mídias atuais não foram projetadas com foco em fins acadêmicos, mas sim para comunicação social e entretenimento. Embora existam algumas iniciativas acadêmicas nessas plataformas, o espaço para fins acadêmicos é limitado e pouco explorado.</w:t>
      </w:r>
    </w:p>
    <w:p w14:paraId="26196FC7"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No entanto, é possível que as mídias sociais sejam mais exploradas para fins acadêmicos no futuro, mas com uma abordagem cuidadosa e estratégica para garantir a qualidade e a validade das informações compartilhadas.</w:t>
      </w:r>
    </w:p>
    <w:p w14:paraId="38E1EC1A"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A utilização da tecnologia no espaço acadêmico oferece diversas vantagens e desvantagens, como o estímulo ao engajamento dos alunos, o desenvolvimento da criatividade, o contato com diferentes culturas e a personalização do aprendizado. Além disso, a tecnologia pode fazer com que tenha uma redução de desperdício de papel. A tecnologia também ajuda comunicação direta entre alunos e professores, otimizar tarefas e despertar a curiosidade dos alunos. Mas é importante lembrar que o uso de tecnologia na educação também apresenta desafios, como a distração dos alunos, a variação na qualidade das informações e a falta de profundidade no conteúdo.</w:t>
      </w:r>
    </w:p>
    <w:p w14:paraId="4E2B6DDF"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lastRenderedPageBreak/>
        <w:t xml:space="preserve">As redes sociais podem afetar ou ajudar a vida social de um aluno de várias maneiras. Por um lado, as redes sociais podem ajudar os alunos a se conectarem com colegas de classe e professores, permitindo que eles formem grupos de estudo e discutam tópicos acadêmicos de forma mais eficiente. As redes sociais também podem ajudar os alunos a se manterem atualizados com as atividades da escola, como eventos e notícias importantes. No entanto, o uso excessivo de redes sociais pode levar à distração dos estudos, o que pode ter efeitos negativos no desempenho acadêmico do aluno. Além disso, as redes sociais também podem levar ao cyberbullying e à propagação de informações falsas, o que pode afetar negativamente a saúde mental do aluno e sua interação social com outros colegas de classe </w:t>
      </w:r>
    </w:p>
    <w:p w14:paraId="7322E857"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Em resumo, o efeito que as redes sociais podem ter na vida social de um aluno depende da forma como são utilizadas. Se usadas de forma consciente e equilibrada, as redes sociais podem ser uma ferramenta poderosa para construir amizades e comunidades mais fortes. Mas se usadas de forma irresponsável ou excessiva, podem prejudicar a vida social e emocional dos alunos.</w:t>
      </w:r>
    </w:p>
    <w:p w14:paraId="1D3833C4" w14:textId="77777777" w:rsidR="001F3BE4" w:rsidRDefault="00E74CBC" w:rsidP="007A222C">
      <w:pPr>
        <w:pStyle w:val="TituloSecundrio"/>
      </w:pPr>
      <w:bookmarkStart w:id="58" w:name="_Toc152533252"/>
      <w:r>
        <w:t>Uso das redes sociais na educação</w:t>
      </w:r>
      <w:bookmarkEnd w:id="58"/>
    </w:p>
    <w:p w14:paraId="102697E2"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O ser humano, enquanto ser social, sempre conviveu em um ambiente de comunicação e colaboração, utilizando as tecnologias disponíveis em cada fase histórica para esse contato. Com os avanços dos recursos tecnológicos, em especial das tecnologias da informação e comunicação, o ser humano, passa a utilizá-los em suas atividades profissionais, de lazer, de aprendizado e de contato interpessoal. Com isso, os relacionamentos passam a ocorrer também através da internet e assim surgem as redes sociais digitais. Através das ferramentas tecnológicas disponibilizadas pela internet, as pessoas podem trocar informações, compartilhar experiências, colaborar com projetos, participar no aprendizado coletivo, fortalecer os laços entre seus membros e aumentar o poder de decisão do grupo.</w:t>
      </w:r>
    </w:p>
    <w:p w14:paraId="339D7CFD" w14:textId="1EC8D95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Então, considerando o ser humano como ser social, que age e modifica o meio onde está e que responde às características desse ambiente, as redes sociais digitais passam a ser excelentes recursos de aprendizagem, pois favorecem o contato entre as pessoas, de tal forma que estas possam utilizar diferentes mídias para se expressar. A internalização é um processo lento, gradual e progressivo, no qual o ser humano cria e modifica o funcionamento intramental graças a reconstrução que ele faz dos mediadores e das atividades ocorridas durante o processo.  As redes sociais </w:t>
      </w:r>
      <w:r>
        <w:rPr>
          <w:rFonts w:ascii="Arial" w:eastAsia="Arial" w:hAnsi="Arial" w:cs="Arial"/>
          <w:sz w:val="24"/>
          <w:szCs w:val="24"/>
        </w:rPr>
        <w:lastRenderedPageBreak/>
        <w:t>digitais possibilitam esse contato com as tecnologias, além de criar um ambiente no qual as pessoas podem refletir antes de se manifestarem assim como ter contato com uma grande diversidade de pessoas</w:t>
      </w:r>
    </w:p>
    <w:p w14:paraId="3BD0BF1E"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Segundo o autor Juan José Haro, em sua obra </w:t>
      </w:r>
      <w:r w:rsidRPr="00544C2F">
        <w:rPr>
          <w:rFonts w:ascii="Arial" w:eastAsia="Arial" w:hAnsi="Arial" w:cs="Arial"/>
          <w:i/>
          <w:iCs/>
          <w:sz w:val="24"/>
          <w:szCs w:val="24"/>
        </w:rPr>
        <w:t>Las redes sociales en educación</w:t>
      </w:r>
      <w:r>
        <w:rPr>
          <w:rFonts w:ascii="Arial" w:eastAsia="Arial" w:hAnsi="Arial" w:cs="Arial"/>
          <w:sz w:val="24"/>
          <w:szCs w:val="24"/>
        </w:rPr>
        <w:t>, publicado no ano de 2008, observa-se a mais clara e profunda opinião a favor dessa “inovação” digital</w:t>
      </w:r>
    </w:p>
    <w:p w14:paraId="5240A722" w14:textId="77777777" w:rsidR="001F3BE4" w:rsidRPr="00457707" w:rsidRDefault="00E74CBC" w:rsidP="00457707">
      <w:pPr>
        <w:spacing w:after="120" w:line="240" w:lineRule="auto"/>
        <w:ind w:left="2693" w:firstLine="709"/>
        <w:jc w:val="both"/>
        <w:rPr>
          <w:rFonts w:ascii="Arial" w:eastAsia="Arial" w:hAnsi="Arial" w:cs="Arial"/>
        </w:rPr>
      </w:pPr>
      <w:r w:rsidRPr="00457707">
        <w:rPr>
          <w:rFonts w:ascii="Arial" w:eastAsia="Arial" w:hAnsi="Arial" w:cs="Arial"/>
          <w:i/>
          <w:iCs/>
        </w:rPr>
        <w:t>“O mundo educativo não pode permanecer alheio aos fenômenos sociais como este, que está mudando a forma de comunicação entre as pessoas. O professor frente a este novo cenário tecnológico, passa a dispor de muitos recursos que estimulam a participação do aluno.  Este aluno, ao se apoderar dos recursos tecnológicos, se torna mais colaborativo, participativo e assim, pode expor o resultado de sua reflexão e aprendizado para todos os envolvidos nesta rede. As redes sociais, permitem centralizar em um único local todas as atividades docente, professores e alunos de um centro educativo, aumenta o sentimento de comunidade educativa, melhora o ambiente de trabalho ao permitir que o aluno possa criar seus próprios objetos de interesse, aumenta a comunicação entre professores e alunos e facilita a coordenação do trabalho de diversos grupos de aprendizagem</w:t>
      </w:r>
      <w:bookmarkStart w:id="59" w:name="_Hlk146068624"/>
      <w:r w:rsidRPr="00457707">
        <w:rPr>
          <w:rFonts w:ascii="Arial" w:eastAsia="Arial" w:hAnsi="Arial" w:cs="Arial"/>
          <w:i/>
          <w:iCs/>
        </w:rPr>
        <w:t>”.</w:t>
      </w:r>
      <w:r w:rsidRPr="00457707">
        <w:rPr>
          <w:rFonts w:ascii="Arial" w:eastAsia="Arial" w:hAnsi="Arial" w:cs="Arial"/>
        </w:rPr>
        <w:t xml:space="preserve"> (HARO, 2010, p. 1)</w:t>
      </w:r>
    </w:p>
    <w:bookmarkEnd w:id="59"/>
    <w:p w14:paraId="155896E6"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Ana Laura Rossaro, Especialista em tecnologia educativa (UBA), também destaca que o processo ensino-aprendizagem em rede favorece um aprendizado autônomo, personalizado, expandido através de novos espaços, de novas fontes e meios, menos invasivo e processual, ou seja, não orientado a resultados. Ainda ressaltando sua visão sobre o tema, Rossaro diz que a educação não está mais embasada no professor como centro do saber e do conhecimento. A educação ocorre com a participação do aluno com seus colegas, com os professores e utilizando vários recursos midiáticos e comunicacionais. O aluno participa do seu aprendizado e é responsável por esse aprendizado. Esse aprendizado pode ocorrer através de procedimentos formais ou não formais, e as redes sociais passam a ter um grande valor nesse processo, pois possibilitam a livre expressão do aluno, e o contato com colegas na construção de um indivíduo reflexivo.</w:t>
      </w:r>
    </w:p>
    <w:p w14:paraId="02A1BD57"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Para que esse processo ocorra, se faz necessário a participação ativa dos professores, incorporando as tecnologias nas atividades educacionais, e que a instituição educacional se adeque a sociedade do conhecimento, que estimula o aprendizado permanente, a participação e colaboração do aluno no seu próprio aprendizado.</w:t>
      </w:r>
    </w:p>
    <w:p w14:paraId="11E96689" w14:textId="77777777" w:rsidR="001F3BE4" w:rsidRDefault="00E74CBC" w:rsidP="000A6C05">
      <w:pPr>
        <w:pStyle w:val="TituloSecundrio"/>
      </w:pPr>
      <w:bookmarkStart w:id="60" w:name="_Toc152533253"/>
      <w:r>
        <w:lastRenderedPageBreak/>
        <w:t>Desafios para a integração da tecnologia na educação</w:t>
      </w:r>
      <w:bookmarkEnd w:id="60"/>
    </w:p>
    <w:p w14:paraId="420F4487"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A vinte anos, para aprender oficialmente, tínhamos que ir a uma escola. E hoje? Continuamos, na maioria das situações, indo ao mesmo lugar, obrigatoriamente, para aprender. Há mudanças, mas são pequenas, ínfimas, diante do peso da organização escolar como local e tempo fixos, programados, oficiais de aprendizagem. As tecnologias chegaram na escola, mas estas sempre privilegiaram mais o controle a modernização da infraestrutura e a gestão do que a mudança. Os programas de gestão administrativa estão mais desenvolvidos do que os voltados à aprendizagem. Há avanços na virtualização da aprendizagem, mas só conseguem arranhar superficialmente a estrutura pesada em que estão estruturados os vários níveis de ensino. Apesar da resistência institucional, as pressões pelas mudanças são cada vez mais fortes. </w:t>
      </w:r>
    </w:p>
    <w:p w14:paraId="5EC4C6B5" w14:textId="3FC7E499"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As empresas estão muito ativas na educação on-line e buscam nas universidades mais agilidade, flexibilização e rapidez na oferta de educação continuada. Os avanços na educação a distância com a LDB</w:t>
      </w:r>
      <w:r w:rsidR="00457707">
        <w:rPr>
          <w:rFonts w:ascii="Arial" w:eastAsia="Arial" w:hAnsi="Arial" w:cs="Arial"/>
          <w:sz w:val="24"/>
          <w:szCs w:val="24"/>
        </w:rPr>
        <w:t xml:space="preserve"> (</w:t>
      </w:r>
      <w:r w:rsidR="00457707" w:rsidRPr="00457707">
        <w:rPr>
          <w:rFonts w:ascii="Arial" w:eastAsia="Arial" w:hAnsi="Arial" w:cs="Arial"/>
          <w:sz w:val="24"/>
          <w:szCs w:val="24"/>
        </w:rPr>
        <w:t>Lei de Diretrizes e Bases da Educação Nacional</w:t>
      </w:r>
      <w:r w:rsidR="00457707">
        <w:rPr>
          <w:rFonts w:ascii="Arial" w:eastAsia="Arial" w:hAnsi="Arial" w:cs="Arial"/>
          <w:sz w:val="24"/>
          <w:szCs w:val="24"/>
        </w:rPr>
        <w:t>)</w:t>
      </w:r>
      <w:r>
        <w:rPr>
          <w:rFonts w:ascii="Arial" w:eastAsia="Arial" w:hAnsi="Arial" w:cs="Arial"/>
          <w:sz w:val="24"/>
          <w:szCs w:val="24"/>
        </w:rPr>
        <w:t xml:space="preserve"> e a Internet estão sendo notáveis. A LDB legalizou a educação a distância e a Internet lhe tirou o ar de isolamento, de atraso, de ensino de segunda classe. A interconectividade que a Internet e as redes desenvolveram nestes últimos anos está começando a revolucionar a forma de ensinar e aprender. As redes, principalmente a Internet, estão começando a provocar mudanças profundas na educação presencial e a distância. Na presencial, desenraizam o conceito de          ensino-aprendizagem localizado e temporalizado. Podemos aprender desde vários lugares, ao mesmo tempo, on e offline, juntos e separados. Como nos bancos, temos nossa agência (escola) que é nosso ponto de referência; só que agora não precisamos ir até lá o tempo todo para poder aprender. As redes também estão provocando mudanças profundas na educação a distância. Antes a EAD era uma atividade muito solitária e exigia muito autodisciplina. Agora com as redes a EAD continua como uma atividade individual, combinada com a possibilidade de comunicação instantânea, de criar grupos de aprendizagem, integrando a aprendizagem pessoal com a grupal. A educação presencial está incorporando tecnologias, funções, atividades que eram típicas da educação a distância, e a EAD está descobrindo que pode ensinar de forma menos individualista, mantendo um equilíbrio entre a flexibilidade e a interação.</w:t>
      </w:r>
    </w:p>
    <w:p w14:paraId="3E07FB86"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lastRenderedPageBreak/>
        <w:t xml:space="preserve">A escola é uma instituição mais tradicional que inovadora. A cultura escolar tem resistido bravamente às mudanças. Os modelos de ensino focados no professor continuam predominando, apesar dos avanços teóricos em busca de mudanças do foco do ensino para o de aprendizagem. Tudo isto nos mostra que não será fácil mudar esta cultura escolar tradicional, que as inovações serão mais lentas, que muitas instituições reproduzirão no virtual o modelo centralizador no conteúdo e no professor do ensino presencial. Com os processos convencionais de ensino e com a atual dispersão da atenção da vida urbana, fica muito difícil a autonomia, a organização pessoal, indispensáveis para os processos de aprendizagem à distância. </w:t>
      </w:r>
    </w:p>
    <w:p w14:paraId="5349217D"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O aluno desorganizado poderá deixar passar o tempo adequado para cada atividade, discussão, produção e poderá sentir dificuldade em acompanhar o ritmo de um curso. Isso atrapalhará sua motivação, sua própria aprendizagem e a do grupo, o que criará tensão ou indiferença. Alunos assim, aos poucos, poderão deixar de participar, de produzir e muitos terão dificuldade, à distância, de retomar a motivação, o entusiasmo pelo curso. No presencial, uma conversa dos colegas mais próximos ou do professor poderá ajudar a que queiram voltar a participar do curso. À distância será possível, mas não fácil. Os alunos estão prontos para a multimídia, os professores, em geral, não. </w:t>
      </w:r>
    </w:p>
    <w:p w14:paraId="394CD70D" w14:textId="2BB91AB7" w:rsidR="00FF0FAF"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Os professores sentem cada vez mais claro o descompasso no domínio das tecnologias e, em geral, tentam segurar o máximo que podem, fazendo pequenas concessões, sem mudar o essencial. Podemos entender que muitos professores têm medo de revelar sua dificuldade diante do aluno. Por isso e pelo hábito mantêm uma estrutura repressiva, controladora, repetidora. Os professores percebem que precisam mudar, mas não sabem bem como fazê-lo e não estão preparados para experimentar com segurança. </w:t>
      </w:r>
      <w:r w:rsidR="00FF0FAF" w:rsidRPr="00FF0FAF">
        <w:rPr>
          <w:rFonts w:ascii="Arial" w:eastAsia="Arial" w:hAnsi="Arial" w:cs="Arial"/>
          <w:sz w:val="24"/>
          <w:szCs w:val="24"/>
        </w:rPr>
        <w:t xml:space="preserve">Não é possível dizer se essa grande dificuldade dos educadores no meio tecnológico é </w:t>
      </w:r>
      <w:r w:rsidR="00FF0FAF">
        <w:rPr>
          <w:rFonts w:ascii="Arial" w:eastAsia="Arial" w:hAnsi="Arial" w:cs="Arial"/>
          <w:sz w:val="24"/>
          <w:szCs w:val="24"/>
        </w:rPr>
        <w:t>receio</w:t>
      </w:r>
      <w:r w:rsidR="004E5A90">
        <w:rPr>
          <w:rFonts w:ascii="Arial" w:eastAsia="Arial" w:hAnsi="Arial" w:cs="Arial"/>
          <w:sz w:val="24"/>
          <w:szCs w:val="24"/>
        </w:rPr>
        <w:t xml:space="preserve"> de se distanciar de seus alunos e seus próprios conteúdos</w:t>
      </w:r>
      <w:r w:rsidR="00FF0FAF">
        <w:rPr>
          <w:rFonts w:ascii="Arial" w:eastAsia="Arial" w:hAnsi="Arial" w:cs="Arial"/>
          <w:sz w:val="24"/>
          <w:szCs w:val="24"/>
        </w:rPr>
        <w:t>,</w:t>
      </w:r>
      <w:r w:rsidR="00FF0FAF" w:rsidRPr="00FF0FAF">
        <w:rPr>
          <w:rFonts w:ascii="Arial" w:eastAsia="Arial" w:hAnsi="Arial" w:cs="Arial"/>
          <w:sz w:val="24"/>
          <w:szCs w:val="24"/>
        </w:rPr>
        <w:t xml:space="preserve"> ou apenas o conservadorismo dentro do campo de ensino</w:t>
      </w:r>
      <w:r w:rsidR="004E5A90">
        <w:rPr>
          <w:rFonts w:ascii="Arial" w:eastAsia="Arial" w:hAnsi="Arial" w:cs="Arial"/>
          <w:sz w:val="24"/>
          <w:szCs w:val="24"/>
        </w:rPr>
        <w:t>. No entanto, José Moran, p</w:t>
      </w:r>
      <w:r w:rsidR="004E5A90" w:rsidRPr="00FF0FAF">
        <w:rPr>
          <w:rFonts w:ascii="Arial" w:eastAsia="Arial" w:hAnsi="Arial" w:cs="Arial"/>
          <w:sz w:val="24"/>
          <w:szCs w:val="24"/>
        </w:rPr>
        <w:t>rofessor da USP, pesquisador e orientador de projetos de transformação na educação</w:t>
      </w:r>
      <w:r w:rsidR="004E5A90">
        <w:rPr>
          <w:rFonts w:ascii="Arial" w:eastAsia="Arial" w:hAnsi="Arial" w:cs="Arial"/>
          <w:sz w:val="24"/>
          <w:szCs w:val="24"/>
        </w:rPr>
        <w:t xml:space="preserve">, em seu livro </w:t>
      </w:r>
      <w:r w:rsidR="004E5A90" w:rsidRPr="00FF0FAF">
        <w:rPr>
          <w:rFonts w:ascii="Arial" w:eastAsia="Arial" w:hAnsi="Arial" w:cs="Arial"/>
          <w:i/>
          <w:iCs/>
          <w:sz w:val="24"/>
          <w:szCs w:val="24"/>
        </w:rPr>
        <w:t>“Metodologias Ativas para uma Educação Inovadora”</w:t>
      </w:r>
      <w:r w:rsidR="004E5A90">
        <w:rPr>
          <w:rFonts w:ascii="Arial" w:eastAsia="Arial" w:hAnsi="Arial" w:cs="Arial"/>
          <w:i/>
          <w:iCs/>
          <w:sz w:val="24"/>
          <w:szCs w:val="24"/>
        </w:rPr>
        <w:t xml:space="preserve">, </w:t>
      </w:r>
      <w:r w:rsidR="004E5A90">
        <w:rPr>
          <w:rFonts w:ascii="Arial" w:eastAsia="Arial" w:hAnsi="Arial" w:cs="Arial"/>
          <w:sz w:val="24"/>
          <w:szCs w:val="24"/>
        </w:rPr>
        <w:t xml:space="preserve">propõe que tal medo não é preciso, uma que, de acordo com suas próprias palavras: </w:t>
      </w:r>
    </w:p>
    <w:p w14:paraId="1AC50B3B" w14:textId="04C8C5A8" w:rsidR="004E5A90" w:rsidRPr="00457707" w:rsidRDefault="004E5A90" w:rsidP="00457707">
      <w:pPr>
        <w:spacing w:after="120" w:line="240" w:lineRule="auto"/>
        <w:ind w:left="2977" w:firstLine="425"/>
        <w:jc w:val="both"/>
        <w:rPr>
          <w:rFonts w:ascii="Arial" w:eastAsia="Arial" w:hAnsi="Arial" w:cs="Arial"/>
          <w:i/>
          <w:iCs/>
        </w:rPr>
      </w:pPr>
      <w:r w:rsidRPr="00457707">
        <w:rPr>
          <w:rFonts w:ascii="Arial" w:eastAsia="Arial" w:hAnsi="Arial" w:cs="Arial"/>
          <w:i/>
          <w:iCs/>
        </w:rPr>
        <w:t xml:space="preserve">“O que tecnologia traz hoje é integração de todos os espaços e tempos. O ensinar e aprender acontece numa </w:t>
      </w:r>
      <w:r w:rsidRPr="00457707">
        <w:rPr>
          <w:rFonts w:ascii="Arial" w:eastAsia="Arial" w:hAnsi="Arial" w:cs="Arial"/>
          <w:i/>
          <w:iCs/>
        </w:rPr>
        <w:lastRenderedPageBreak/>
        <w:t>interligação simbiótica, profunda, constante entre o que chamamos mundo físico e mundo digital. Não são dois mundos ou espaços, mas um espaço estendido, uma sala de aula ampliada, que se mescla, hibridiza constantemente” (MORAN,2015 p.16).</w:t>
      </w:r>
    </w:p>
    <w:p w14:paraId="3796A223" w14:textId="69012EC5"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Muitas instituições também exigem mudanças dos professores sem dar-lhes condições para que eles as efetuem. Frequentemente algumas organizações introduzem computadores, conectam as escolas com a Internet e esperam que só isso melhore os problemas do ensino. Os administradores se frustram ao ver que tanto esforço e dinheiro empatados não se traduzem em mudanças significativas nas aulas e nas atitudes do corpo docente. </w:t>
      </w:r>
      <w:r w:rsidR="00544C2F" w:rsidRPr="00544C2F">
        <w:rPr>
          <w:rFonts w:ascii="Arial" w:eastAsia="Arial" w:hAnsi="Arial" w:cs="Arial"/>
          <w:sz w:val="24"/>
          <w:szCs w:val="24"/>
        </w:rPr>
        <w:t xml:space="preserve">No documento </w:t>
      </w:r>
      <w:r w:rsidR="00544C2F" w:rsidRPr="00544C2F">
        <w:rPr>
          <w:rFonts w:ascii="Arial" w:eastAsia="Arial" w:hAnsi="Arial" w:cs="Arial"/>
          <w:i/>
          <w:iCs/>
          <w:sz w:val="24"/>
          <w:szCs w:val="24"/>
        </w:rPr>
        <w:t>“Elementos conceituais e metodológicos para definição dos direitos de aprendizagem e desenvolvimento do ciclo de alfabetização do ensino fundamental”</w:t>
      </w:r>
      <w:r w:rsidR="00544C2F">
        <w:rPr>
          <w:rFonts w:ascii="Arial" w:eastAsia="Arial" w:hAnsi="Arial" w:cs="Arial"/>
          <w:sz w:val="24"/>
          <w:szCs w:val="24"/>
        </w:rPr>
        <w:t xml:space="preserve"> disponibilizado no site do Governo Federal Brasileiro</w:t>
      </w:r>
      <w:r w:rsidR="00544C2F" w:rsidRPr="00544C2F">
        <w:rPr>
          <w:rFonts w:ascii="Arial" w:eastAsia="Arial" w:hAnsi="Arial" w:cs="Arial"/>
          <w:sz w:val="24"/>
          <w:szCs w:val="24"/>
        </w:rPr>
        <w:t>, podemos observar que a utilização da</w:t>
      </w:r>
      <w:r w:rsidR="00544C2F">
        <w:rPr>
          <w:rFonts w:ascii="Arial" w:eastAsia="Arial" w:hAnsi="Arial" w:cs="Arial"/>
          <w:sz w:val="24"/>
          <w:szCs w:val="24"/>
        </w:rPr>
        <w:t xml:space="preserve"> tecnologia </w:t>
      </w:r>
      <w:r w:rsidR="00544C2F" w:rsidRPr="00544C2F">
        <w:rPr>
          <w:rFonts w:ascii="Arial" w:eastAsia="Arial" w:hAnsi="Arial" w:cs="Arial"/>
          <w:sz w:val="24"/>
          <w:szCs w:val="24"/>
        </w:rPr>
        <w:t>na educação básica está prevista em muitos de seus objetivos</w:t>
      </w:r>
      <w:r w:rsidR="00544C2F">
        <w:rPr>
          <w:rFonts w:ascii="Arial" w:eastAsia="Arial" w:hAnsi="Arial" w:cs="Arial"/>
          <w:sz w:val="24"/>
          <w:szCs w:val="24"/>
        </w:rPr>
        <w:t xml:space="preserve">, </w:t>
      </w:r>
      <w:r w:rsidR="00544C2F" w:rsidRPr="00544C2F">
        <w:rPr>
          <w:rFonts w:ascii="Arial" w:eastAsia="Arial" w:hAnsi="Arial" w:cs="Arial"/>
          <w:sz w:val="24"/>
          <w:szCs w:val="24"/>
        </w:rPr>
        <w:t xml:space="preserve">mas será que os professores realmente estão utilizando a tela </w:t>
      </w:r>
      <w:r w:rsidR="00FF0FAF" w:rsidRPr="00544C2F">
        <w:rPr>
          <w:rFonts w:ascii="Arial" w:eastAsia="Arial" w:hAnsi="Arial" w:cs="Arial"/>
          <w:sz w:val="24"/>
          <w:szCs w:val="24"/>
        </w:rPr>
        <w:t xml:space="preserve">e </w:t>
      </w:r>
      <w:r w:rsidR="004E5A90" w:rsidRPr="00544C2F">
        <w:rPr>
          <w:rFonts w:ascii="Arial" w:eastAsia="Arial" w:hAnsi="Arial" w:cs="Arial"/>
          <w:sz w:val="24"/>
          <w:szCs w:val="24"/>
        </w:rPr>
        <w:t>o teclado</w:t>
      </w:r>
      <w:r w:rsidR="00544C2F" w:rsidRPr="00544C2F">
        <w:rPr>
          <w:rFonts w:ascii="Arial" w:eastAsia="Arial" w:hAnsi="Arial" w:cs="Arial"/>
          <w:sz w:val="24"/>
          <w:szCs w:val="24"/>
        </w:rPr>
        <w:t xml:space="preserve">?  Todas as escolas têm computadores funcionando?  A formação de professores </w:t>
      </w:r>
      <w:r w:rsidR="00544C2F">
        <w:rPr>
          <w:rFonts w:ascii="Arial" w:eastAsia="Arial" w:hAnsi="Arial" w:cs="Arial"/>
          <w:sz w:val="24"/>
          <w:szCs w:val="24"/>
        </w:rPr>
        <w:t xml:space="preserve">prevê o uso das tecnologias como auxiliadoras do processo educativo? </w:t>
      </w:r>
    </w:p>
    <w:p w14:paraId="4285DB95" w14:textId="26EBD936" w:rsidR="00FF0FAF" w:rsidRDefault="00FF0FAF">
      <w:pPr>
        <w:spacing w:after="120" w:line="360" w:lineRule="auto"/>
        <w:ind w:firstLine="709"/>
        <w:jc w:val="both"/>
        <w:rPr>
          <w:rFonts w:ascii="Arial" w:eastAsia="Arial" w:hAnsi="Arial" w:cs="Arial"/>
          <w:sz w:val="24"/>
          <w:szCs w:val="24"/>
        </w:rPr>
      </w:pPr>
      <w:r w:rsidRPr="00FF0FAF">
        <w:rPr>
          <w:rFonts w:ascii="Arial" w:eastAsia="Arial" w:hAnsi="Arial" w:cs="Arial"/>
          <w:sz w:val="24"/>
          <w:szCs w:val="24"/>
        </w:rPr>
        <w:t>Corroborando esta ideia,</w:t>
      </w:r>
      <w:r>
        <w:rPr>
          <w:rFonts w:ascii="Arial" w:eastAsia="Arial" w:hAnsi="Arial" w:cs="Arial"/>
          <w:sz w:val="24"/>
          <w:szCs w:val="24"/>
        </w:rPr>
        <w:t xml:space="preserve"> Moran,</w:t>
      </w:r>
      <w:r w:rsidR="004E5A90">
        <w:rPr>
          <w:rFonts w:ascii="Arial" w:eastAsia="Arial" w:hAnsi="Arial" w:cs="Arial"/>
          <w:sz w:val="24"/>
          <w:szCs w:val="24"/>
        </w:rPr>
        <w:t xml:space="preserve"> ainda</w:t>
      </w:r>
      <w:r>
        <w:rPr>
          <w:rFonts w:ascii="Arial" w:eastAsia="Arial" w:hAnsi="Arial" w:cs="Arial"/>
          <w:sz w:val="24"/>
          <w:szCs w:val="24"/>
        </w:rPr>
        <w:t xml:space="preserve"> em seu livro </w:t>
      </w:r>
      <w:r w:rsidR="004E5A90">
        <w:rPr>
          <w:rFonts w:ascii="Arial" w:eastAsia="Arial" w:hAnsi="Arial" w:cs="Arial"/>
          <w:sz w:val="24"/>
          <w:szCs w:val="24"/>
        </w:rPr>
        <w:t>citado anteriormente</w:t>
      </w:r>
      <w:r>
        <w:rPr>
          <w:rFonts w:ascii="Arial" w:eastAsia="Arial" w:hAnsi="Arial" w:cs="Arial"/>
          <w:i/>
          <w:iCs/>
          <w:sz w:val="24"/>
          <w:szCs w:val="24"/>
        </w:rPr>
        <w:t xml:space="preserve">, </w:t>
      </w:r>
      <w:r>
        <w:rPr>
          <w:rFonts w:ascii="Arial" w:eastAsia="Arial" w:hAnsi="Arial" w:cs="Arial"/>
          <w:sz w:val="24"/>
          <w:szCs w:val="24"/>
        </w:rPr>
        <w:t>a</w:t>
      </w:r>
      <w:r w:rsidRPr="00FF0FAF">
        <w:rPr>
          <w:rFonts w:ascii="Arial" w:eastAsia="Arial" w:hAnsi="Arial" w:cs="Arial"/>
          <w:sz w:val="24"/>
          <w:szCs w:val="24"/>
        </w:rPr>
        <w:t>firma</w:t>
      </w:r>
      <w:r>
        <w:rPr>
          <w:rFonts w:ascii="Arial" w:eastAsia="Arial" w:hAnsi="Arial" w:cs="Arial"/>
          <w:sz w:val="24"/>
          <w:szCs w:val="24"/>
        </w:rPr>
        <w:t>:</w:t>
      </w:r>
    </w:p>
    <w:p w14:paraId="3D348B28" w14:textId="040C7EAA" w:rsidR="00FF0FAF" w:rsidRPr="00457707" w:rsidRDefault="00FF0FAF" w:rsidP="00457707">
      <w:pPr>
        <w:spacing w:after="120" w:line="240" w:lineRule="auto"/>
        <w:ind w:left="2977" w:firstLine="425"/>
        <w:jc w:val="both"/>
        <w:rPr>
          <w:rFonts w:ascii="Arial" w:eastAsia="Arial" w:hAnsi="Arial" w:cs="Arial"/>
        </w:rPr>
      </w:pPr>
      <w:r w:rsidRPr="00457707">
        <w:rPr>
          <w:rFonts w:ascii="Arial" w:eastAsia="Arial" w:hAnsi="Arial" w:cs="Arial"/>
          <w:i/>
          <w:iCs/>
        </w:rPr>
        <w:t xml:space="preserve">“Desafios e atividades podem ser dosados, planejados e </w:t>
      </w:r>
      <w:r w:rsidR="004E5A90" w:rsidRPr="00457707">
        <w:rPr>
          <w:rFonts w:ascii="Arial" w:eastAsia="Arial" w:hAnsi="Arial" w:cs="Arial"/>
          <w:i/>
          <w:iCs/>
        </w:rPr>
        <w:t>acompanhados e</w:t>
      </w:r>
      <w:r w:rsidRPr="00457707">
        <w:rPr>
          <w:rFonts w:ascii="Arial" w:eastAsia="Arial" w:hAnsi="Arial" w:cs="Arial"/>
          <w:i/>
          <w:iCs/>
        </w:rPr>
        <w:t xml:space="preserve"> avaliados com apoio de tecnologias. Os desafios bem planejados contribuem para mobilizar as competências desejadas, intelectuais, emocionais, pessoais e comunicacionais.  Exigem pesquisar, avaliar situações, pontos de vista diferentes, fazer escolhas, assumir alguns riscos, aprender pela descoberta, caminhar do simples para o complexo” </w:t>
      </w:r>
      <w:r w:rsidRPr="00457707">
        <w:rPr>
          <w:rFonts w:ascii="Arial" w:eastAsia="Arial" w:hAnsi="Arial" w:cs="Arial"/>
        </w:rPr>
        <w:t>(MORAN,2015, p.18).</w:t>
      </w:r>
    </w:p>
    <w:p w14:paraId="3E73F2A6" w14:textId="77777777" w:rsidR="00FF0FAF" w:rsidRPr="00FF0FAF" w:rsidRDefault="00FF0FAF" w:rsidP="00FF0FAF">
      <w:pPr>
        <w:spacing w:after="120" w:line="360" w:lineRule="auto"/>
        <w:ind w:firstLine="720"/>
        <w:jc w:val="both"/>
        <w:rPr>
          <w:rFonts w:ascii="Arial" w:eastAsia="Arial" w:hAnsi="Arial" w:cs="Arial"/>
          <w:sz w:val="24"/>
          <w:szCs w:val="24"/>
        </w:rPr>
      </w:pPr>
    </w:p>
    <w:p w14:paraId="28D6D782" w14:textId="10D52689"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Mesmo com tecnologias de ponta, ainda temos grandes dificuldades no gerenciamento emocional, tanto no pessoal como no organizacional, o que dificulta o aprendizado rápido. As mudanças na educação dependem, mais do que das novas tecnologias, de termos educadores, gestores e alunos maduros intelectual, emocional e eticamente; pessoas curiosas, entusiasmadas, abertas, que saibam motivar e dialogar; pessoas com as quais valha a pena entrar em contato, porque dele saímos enriquecidos. São poucos os educadores que integram teoria e prática e que aproximam o pensar do viver.</w:t>
      </w:r>
      <w:r w:rsidR="00FF0FAF">
        <w:rPr>
          <w:rFonts w:ascii="Arial" w:eastAsia="Arial" w:hAnsi="Arial" w:cs="Arial"/>
          <w:sz w:val="24"/>
          <w:szCs w:val="24"/>
        </w:rPr>
        <w:t xml:space="preserve"> </w:t>
      </w:r>
    </w:p>
    <w:p w14:paraId="551651F2"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lastRenderedPageBreak/>
        <w:t>Atualmente, momentos pós pandemia, o ensino brasileiro e mundial tomou um rumo diferente. Pois, com o desenvolvimento de plataformas de ensinos online, o mundo do ensino mudou. O método tradicional - carteiras enfileiradas, professores falando e os alunos ouvindo -, está tornando-se passado. Não só por conta desse novo ensino, e sim por causa da tecnologia que os jovens vêm consumindo. Quando se está ensinando alguém, muitas vezes é difícil prender atenção e fazer com que a pessoa entenda, e isso tornou-se algo comum atualmente. Como isso pode ser melhorado? De um modo simples. Para que um docente possa disseminar seu conhecimento, garantindo uma boa performance por parte do aluno, muitas vezes desenvolve uma linguagem corpórea, complexa e oral, para que haja uma maior compreensão dele. E para facilitar ainda mais o seu trabalho, usufruir de tecnologias de pesquisas e de interação social, ajuda com que o aluno aprenda de modo mais fácil e rápido, por conta de estar dentro do seu ambiente comum. Não é de hoje que a tecnologia vem tentando ganhar espaço no mundo de ensino, mas muitas vezes não é aceita pelos educadores. Isso, por terem que aprender a mexer com ela, a sair do meio comum e entrar em um mundo diferente. Um educador que sempre pensou a frente, brigou e tentou trazer a tecnologia para o mundo educacional, foi o Paulo Freire</w:t>
      </w:r>
    </w:p>
    <w:p w14:paraId="545281D6" w14:textId="77777777" w:rsidR="001F3BE4" w:rsidRPr="00457707" w:rsidRDefault="00E74CBC" w:rsidP="00457707">
      <w:pPr>
        <w:spacing w:after="120" w:line="240" w:lineRule="auto"/>
        <w:ind w:left="2693" w:firstLine="709"/>
        <w:jc w:val="both"/>
        <w:rPr>
          <w:rFonts w:ascii="Arial" w:eastAsia="Arial" w:hAnsi="Arial" w:cs="Arial"/>
        </w:rPr>
      </w:pPr>
      <w:r w:rsidRPr="00457707">
        <w:rPr>
          <w:rFonts w:ascii="Arial" w:eastAsia="Arial" w:hAnsi="Arial" w:cs="Arial"/>
          <w:i/>
          <w:iCs/>
        </w:rPr>
        <w:t xml:space="preserve"> “[…] não tenho dúvida nenhuma do enorme potencial de estímulos e desafios à curiosidade que a tecnologia põe a serviço das crianças e dos adolescentes das classes sociais chamadas favorecidas. […]”</w:t>
      </w:r>
      <w:r w:rsidRPr="00457707">
        <w:rPr>
          <w:rFonts w:ascii="Arial" w:eastAsia="Arial" w:hAnsi="Arial" w:cs="Arial"/>
        </w:rPr>
        <w:t xml:space="preserve"> (FREIRE, 1996, p. 45) </w:t>
      </w:r>
    </w:p>
    <w:p w14:paraId="7C4BCF2C" w14:textId="77777777" w:rsidR="001F3BE4" w:rsidRDefault="00E74CBC">
      <w:pPr>
        <w:spacing w:after="120" w:line="360" w:lineRule="auto"/>
        <w:ind w:firstLine="709"/>
        <w:jc w:val="both"/>
        <w:rPr>
          <w:rFonts w:ascii="Arial" w:eastAsia="Arial" w:hAnsi="Arial" w:cs="Arial"/>
          <w:sz w:val="24"/>
          <w:szCs w:val="24"/>
        </w:rPr>
        <w:sectPr w:rsidR="001F3BE4">
          <w:footerReference w:type="default" r:id="rId339"/>
          <w:pgSz w:w="11906" w:h="16838"/>
          <w:pgMar w:top="1701" w:right="1134" w:bottom="1134" w:left="1701" w:header="708" w:footer="708" w:gutter="0"/>
          <w:cols w:space="720"/>
        </w:sectPr>
      </w:pPr>
      <w:r>
        <w:rPr>
          <w:rFonts w:ascii="Arial" w:eastAsia="Arial" w:hAnsi="Arial" w:cs="Arial"/>
          <w:sz w:val="24"/>
          <w:szCs w:val="24"/>
        </w:rPr>
        <w:t>Vemos que, mesmo em um momento em que a tecnologia tinha suas limitações, um professor buscou implementá-la para que os jovens da época tivessem um acesso maior a educação.</w:t>
      </w:r>
    </w:p>
    <w:p w14:paraId="64185048" w14:textId="77777777" w:rsidR="001F3BE4" w:rsidRDefault="00E74CBC" w:rsidP="009F6169">
      <w:pPr>
        <w:pStyle w:val="Ttulo1"/>
      </w:pPr>
      <w:bookmarkStart w:id="61" w:name="_Toc152533254"/>
      <w:r>
        <w:lastRenderedPageBreak/>
        <w:t>Conclusão</w:t>
      </w:r>
      <w:bookmarkEnd w:id="61"/>
    </w:p>
    <w:p w14:paraId="12E7D20C" w14:textId="14D561DE" w:rsidR="00EA3C27" w:rsidRPr="00EA3C27" w:rsidRDefault="00EA3C27" w:rsidP="00EA3C27">
      <w:pPr>
        <w:spacing w:line="360" w:lineRule="auto"/>
        <w:ind w:firstLine="709"/>
        <w:jc w:val="both"/>
        <w:rPr>
          <w:rFonts w:ascii="Arial" w:eastAsia="Arial" w:hAnsi="Arial" w:cs="Arial"/>
          <w:sz w:val="24"/>
          <w:szCs w:val="24"/>
        </w:rPr>
      </w:pPr>
      <w:r w:rsidRPr="00EA3C27">
        <w:rPr>
          <w:rFonts w:ascii="Arial" w:eastAsia="Arial" w:hAnsi="Arial" w:cs="Arial"/>
          <w:sz w:val="24"/>
          <w:szCs w:val="24"/>
        </w:rPr>
        <w:t xml:space="preserve">Em conclusão, o projeto "Unetwork" representa uma inovadora abordagem para integrar aspectos cruciais da vida acadêmica e social dos alunos por meio de uma plataforma de rede social dedicada. Ao oferecer um ambiente que promove a colaboração, compartilhamento de conhecimento e conexões significativas, a Unetwork busca não apenas enriquecer a experiência estudantil, mas também fornecer suporte vital para o desenvolvimento acadêmico e pessoal. Este trabalho demonstra o potencial impacto positivo que uma plataforma como a Unetwork pode ter na comunidade estudantil, promovendo uma jornada educacional mais conectada, colaborativa e gratificante. Resumindo, o projeto "Unetwork" emerge como uma resposta inovadora às demandas complexas enfrentadas pelos estudantes, integrando de maneira única os aspectos sociais e acadêmicos de suas vidas. Através de recursos como classes, fórum, grupos e ferramentas colaborativas , a Unetwork visa proporcionar um espaço digital que não apenas fortaleça os laços sociais entre os alunos, mas também aprimore sua jornada acadêmica. </w:t>
      </w:r>
    </w:p>
    <w:p w14:paraId="46275C93" w14:textId="591841C9" w:rsidR="00EA3C27" w:rsidRPr="00EA3C27" w:rsidRDefault="00EA3C27" w:rsidP="00EA3C27">
      <w:pPr>
        <w:spacing w:line="360" w:lineRule="auto"/>
        <w:ind w:firstLine="709"/>
        <w:jc w:val="both"/>
        <w:rPr>
          <w:rFonts w:ascii="Arial" w:eastAsia="Arial" w:hAnsi="Arial" w:cs="Arial"/>
          <w:sz w:val="24"/>
          <w:szCs w:val="24"/>
        </w:rPr>
      </w:pPr>
      <w:r w:rsidRPr="00EA3C27">
        <w:rPr>
          <w:rFonts w:ascii="Arial" w:eastAsia="Arial" w:hAnsi="Arial" w:cs="Arial"/>
          <w:sz w:val="24"/>
          <w:szCs w:val="24"/>
        </w:rPr>
        <w:t xml:space="preserve">Ao fomentar a troca de conhecimento, facilitar a colaboração em projetos e promover a interação entre os membros da comunidade, a Unetwork se destaca como uma plataforma que vai além dos limites tradicionais das redes sociais, alinhando-se às necessidades específicas da comunidade estudantil. A integração de funcionalidades personalizadas para auxiliar em desafios acadêmicos, como grupos de estudo e compartilhamento de recursos educacionais, reforça a proposta de valor única da Unetwork. </w:t>
      </w:r>
    </w:p>
    <w:p w14:paraId="0357C26D" w14:textId="6F173CD4" w:rsidR="00EA3C27" w:rsidRPr="00EA3C27" w:rsidRDefault="00EA3C27" w:rsidP="00EA3C27">
      <w:pPr>
        <w:spacing w:line="360" w:lineRule="auto"/>
        <w:ind w:firstLine="709"/>
        <w:jc w:val="both"/>
        <w:rPr>
          <w:rFonts w:ascii="Arial" w:eastAsia="Arial" w:hAnsi="Arial" w:cs="Arial"/>
          <w:sz w:val="24"/>
          <w:szCs w:val="24"/>
        </w:rPr>
        <w:sectPr w:rsidR="00EA3C27" w:rsidRPr="00EA3C27">
          <w:pgSz w:w="11906" w:h="16838"/>
          <w:pgMar w:top="1701" w:right="1134" w:bottom="1134" w:left="1701" w:header="708" w:footer="708" w:gutter="0"/>
          <w:cols w:space="720"/>
        </w:sectPr>
      </w:pPr>
      <w:r w:rsidRPr="00EA3C27">
        <w:rPr>
          <w:rFonts w:ascii="Arial" w:eastAsia="Arial" w:hAnsi="Arial" w:cs="Arial"/>
          <w:sz w:val="24"/>
          <w:szCs w:val="24"/>
        </w:rPr>
        <w:t>Este projeto não apenas endereça lacunas existentes na experiência estudantil, mas também antecipa as demandas futuras, alinhando-se à evolução constante do cenário educacional e tecnológico. A Unetwork, ao se consolidar como uma ferramenta indispensável para a vida acadêmica e social dos alunos, sinaliza um passo significativo em direção a uma comunidade estudantil mais conectada, colaborativa e bem-sucedida.</w:t>
      </w:r>
    </w:p>
    <w:p w14:paraId="19423710" w14:textId="4305E701" w:rsidR="00F71269" w:rsidRDefault="009F239D" w:rsidP="009F6169">
      <w:pPr>
        <w:pStyle w:val="Ttulo1"/>
      </w:pPr>
      <w:bookmarkStart w:id="62" w:name="_Toc152533255"/>
      <w:r>
        <w:lastRenderedPageBreak/>
        <w:t>Referências</w:t>
      </w:r>
      <w:bookmarkEnd w:id="62"/>
    </w:p>
    <w:p w14:paraId="696CE018" w14:textId="492B32A1" w:rsidR="001F3BE4" w:rsidRPr="006F7C24" w:rsidRDefault="00E74CBC">
      <w:pPr>
        <w:pBdr>
          <w:top w:val="nil"/>
          <w:left w:val="nil"/>
          <w:bottom w:val="nil"/>
          <w:right w:val="nil"/>
          <w:between w:val="nil"/>
        </w:pBdr>
        <w:spacing w:line="240" w:lineRule="auto"/>
        <w:rPr>
          <w:rFonts w:ascii="Arial" w:eastAsia="Arial" w:hAnsi="Arial" w:cs="Arial"/>
          <w:color w:val="000000"/>
          <w:sz w:val="24"/>
          <w:szCs w:val="24"/>
        </w:rPr>
      </w:pPr>
      <w:r w:rsidRPr="006F7C24">
        <w:rPr>
          <w:rFonts w:ascii="Arial" w:eastAsia="Arial" w:hAnsi="Arial" w:cs="Arial"/>
          <w:color w:val="000000"/>
          <w:sz w:val="24"/>
          <w:szCs w:val="24"/>
        </w:rPr>
        <w:t xml:space="preserve">BONATTI, C. O que é dificuldade de socialização? </w:t>
      </w:r>
      <w:r w:rsidRPr="006F7C24">
        <w:rPr>
          <w:rFonts w:ascii="Arial" w:eastAsia="Arial" w:hAnsi="Arial" w:cs="Arial"/>
          <w:b/>
          <w:color w:val="000000"/>
          <w:sz w:val="24"/>
          <w:szCs w:val="24"/>
        </w:rPr>
        <w:t>noticiasconcursos</w:t>
      </w:r>
      <w:r w:rsidRPr="006F7C24">
        <w:rPr>
          <w:rFonts w:ascii="Arial" w:eastAsia="Arial" w:hAnsi="Arial" w:cs="Arial"/>
          <w:color w:val="000000"/>
          <w:sz w:val="24"/>
          <w:szCs w:val="24"/>
        </w:rPr>
        <w:t>, 2021. Disponivel em: &lt;https://noticiasconcursos.com.br/dificuldade-de-socializacao/&gt;. Acesso em: 24 Maio 2023.</w:t>
      </w:r>
    </w:p>
    <w:p w14:paraId="10DDDF99" w14:textId="77777777" w:rsidR="001F3BE4" w:rsidRPr="006F7C24" w:rsidRDefault="00E74CBC">
      <w:pPr>
        <w:pBdr>
          <w:top w:val="nil"/>
          <w:left w:val="nil"/>
          <w:bottom w:val="nil"/>
          <w:right w:val="nil"/>
          <w:between w:val="nil"/>
        </w:pBdr>
        <w:spacing w:line="240" w:lineRule="auto"/>
        <w:rPr>
          <w:rFonts w:ascii="Arial" w:eastAsia="Arial" w:hAnsi="Arial" w:cs="Arial"/>
          <w:color w:val="000000"/>
          <w:sz w:val="24"/>
          <w:szCs w:val="24"/>
        </w:rPr>
      </w:pPr>
      <w:r w:rsidRPr="006F7C24">
        <w:rPr>
          <w:rFonts w:ascii="Arial" w:eastAsia="Arial" w:hAnsi="Arial" w:cs="Arial"/>
          <w:color w:val="000000"/>
          <w:sz w:val="24"/>
          <w:szCs w:val="24"/>
        </w:rPr>
        <w:t xml:space="preserve">DIFICULDADE em Socializar: O que pode ser e como tratar? </w:t>
      </w:r>
      <w:r w:rsidRPr="006F7C24">
        <w:rPr>
          <w:rFonts w:ascii="Arial" w:eastAsia="Arial" w:hAnsi="Arial" w:cs="Arial"/>
          <w:b/>
          <w:color w:val="000000"/>
          <w:sz w:val="24"/>
          <w:szCs w:val="24"/>
        </w:rPr>
        <w:t>boaconsulta</w:t>
      </w:r>
      <w:r w:rsidRPr="006F7C24">
        <w:rPr>
          <w:rFonts w:ascii="Arial" w:eastAsia="Arial" w:hAnsi="Arial" w:cs="Arial"/>
          <w:color w:val="000000"/>
          <w:sz w:val="24"/>
          <w:szCs w:val="24"/>
        </w:rPr>
        <w:t>, 2022. Disponivel em: &lt;https://www.boaconsulta.com/blog/dificuldade-em-socializar-o-que-pode-ser/&gt;. Acesso em: 24 Maio 2023.</w:t>
      </w:r>
    </w:p>
    <w:p w14:paraId="2AD7B31F" w14:textId="77777777" w:rsidR="001F3BE4" w:rsidRPr="006F7C24" w:rsidRDefault="00E74CBC">
      <w:pPr>
        <w:pBdr>
          <w:top w:val="nil"/>
          <w:left w:val="nil"/>
          <w:bottom w:val="nil"/>
          <w:right w:val="nil"/>
          <w:between w:val="nil"/>
        </w:pBdr>
        <w:spacing w:line="240" w:lineRule="auto"/>
        <w:rPr>
          <w:rFonts w:ascii="Arial" w:eastAsia="Arial" w:hAnsi="Arial" w:cs="Arial"/>
          <w:color w:val="000000"/>
          <w:sz w:val="24"/>
          <w:szCs w:val="24"/>
        </w:rPr>
      </w:pPr>
      <w:r w:rsidRPr="006F7C24">
        <w:rPr>
          <w:rFonts w:ascii="Arial" w:eastAsia="Arial" w:hAnsi="Arial" w:cs="Arial"/>
          <w:color w:val="000000"/>
          <w:sz w:val="24"/>
          <w:szCs w:val="24"/>
        </w:rPr>
        <w:t xml:space="preserve">ESTUDO de Viabilidade de Software. </w:t>
      </w:r>
      <w:r w:rsidRPr="006F7C24">
        <w:rPr>
          <w:rFonts w:ascii="Arial" w:eastAsia="Arial" w:hAnsi="Arial" w:cs="Arial"/>
          <w:b/>
          <w:color w:val="000000"/>
          <w:sz w:val="24"/>
          <w:szCs w:val="24"/>
        </w:rPr>
        <w:t>Monitoria de Engenharia de Software</w:t>
      </w:r>
      <w:r w:rsidRPr="006F7C24">
        <w:rPr>
          <w:rFonts w:ascii="Arial" w:eastAsia="Arial" w:hAnsi="Arial" w:cs="Arial"/>
          <w:color w:val="000000"/>
          <w:sz w:val="24"/>
          <w:szCs w:val="24"/>
        </w:rPr>
        <w:t>, 2017. Disponivel em: &lt;https://monitoriadeengenhariadesoftware.wordpress.com/2016/09/06/estudo-de-viabilidade-de-software/&gt;. Acesso em: 16 Maio 2023.</w:t>
      </w:r>
    </w:p>
    <w:p w14:paraId="2FFF6B21" w14:textId="77777777" w:rsidR="001F3BE4" w:rsidRPr="006F7C24" w:rsidRDefault="00E74CBC">
      <w:pPr>
        <w:pBdr>
          <w:top w:val="nil"/>
          <w:left w:val="nil"/>
          <w:bottom w:val="nil"/>
          <w:right w:val="nil"/>
          <w:between w:val="nil"/>
        </w:pBdr>
        <w:spacing w:line="240" w:lineRule="auto"/>
        <w:rPr>
          <w:rFonts w:ascii="Arial" w:eastAsia="Arial" w:hAnsi="Arial" w:cs="Arial"/>
          <w:color w:val="000000"/>
          <w:sz w:val="24"/>
          <w:szCs w:val="24"/>
        </w:rPr>
      </w:pPr>
      <w:r w:rsidRPr="006F7C24">
        <w:rPr>
          <w:rFonts w:ascii="Arial" w:eastAsia="Arial" w:hAnsi="Arial" w:cs="Arial"/>
          <w:color w:val="000000"/>
          <w:sz w:val="24"/>
          <w:szCs w:val="24"/>
        </w:rPr>
        <w:t xml:space="preserve">REDAÇÃO CARGO X. Estudo de viabilidade de prazo de entrega e o impacto de dados mal embasados. </w:t>
      </w:r>
      <w:r w:rsidRPr="006F7C24">
        <w:rPr>
          <w:rFonts w:ascii="Arial" w:eastAsia="Arial" w:hAnsi="Arial" w:cs="Arial"/>
          <w:b/>
          <w:color w:val="000000"/>
          <w:sz w:val="24"/>
          <w:szCs w:val="24"/>
        </w:rPr>
        <w:t>cargoX</w:t>
      </w:r>
      <w:r w:rsidRPr="006F7C24">
        <w:rPr>
          <w:rFonts w:ascii="Arial" w:eastAsia="Arial" w:hAnsi="Arial" w:cs="Arial"/>
          <w:color w:val="000000"/>
          <w:sz w:val="24"/>
          <w:szCs w:val="24"/>
        </w:rPr>
        <w:t>, 2016. Disponivel em: &lt;https://cargox.com.br/blog/estudo-de-viabilidade-de-prazo-de-entrega/#:~:text=Comumente%2C%20isso%20significa%20a%20perda,justamente%20por%20motivos%20de%20inviabilidade&gt;. Acesso em: 28 Maio 2023.</w:t>
      </w:r>
    </w:p>
    <w:p w14:paraId="74BD93AC" w14:textId="77777777" w:rsidR="001F3BE4" w:rsidRPr="006F7C24" w:rsidRDefault="00E74CBC">
      <w:pPr>
        <w:pBdr>
          <w:top w:val="nil"/>
          <w:left w:val="nil"/>
          <w:bottom w:val="nil"/>
          <w:right w:val="nil"/>
          <w:between w:val="nil"/>
        </w:pBdr>
        <w:spacing w:line="240" w:lineRule="auto"/>
        <w:rPr>
          <w:rFonts w:ascii="Arial" w:eastAsia="Arial" w:hAnsi="Arial" w:cs="Arial"/>
          <w:color w:val="000000"/>
          <w:sz w:val="24"/>
          <w:szCs w:val="24"/>
        </w:rPr>
      </w:pPr>
      <w:r w:rsidRPr="006F7C24">
        <w:rPr>
          <w:rFonts w:ascii="Arial" w:eastAsia="Arial" w:hAnsi="Arial" w:cs="Arial"/>
          <w:color w:val="000000"/>
          <w:sz w:val="24"/>
          <w:szCs w:val="24"/>
        </w:rPr>
        <w:t xml:space="preserve">SANTOS, J. S. D. ESTUDO DE VIABILIDADE DE APLICAÇÃO DE UM SOFTWARE ERP EM UMA EMPRESA MARANHENSE. </w:t>
      </w:r>
      <w:r w:rsidRPr="006F7C24">
        <w:rPr>
          <w:rFonts w:ascii="Arial" w:eastAsia="Arial" w:hAnsi="Arial" w:cs="Arial"/>
          <w:b/>
          <w:color w:val="000000"/>
          <w:sz w:val="24"/>
          <w:szCs w:val="24"/>
        </w:rPr>
        <w:t>Biblioteca Digital de Monografias</w:t>
      </w:r>
      <w:r w:rsidRPr="006F7C24">
        <w:rPr>
          <w:rFonts w:ascii="Arial" w:eastAsia="Arial" w:hAnsi="Arial" w:cs="Arial"/>
          <w:color w:val="000000"/>
          <w:sz w:val="24"/>
          <w:szCs w:val="24"/>
        </w:rPr>
        <w:t>, 2015. Disponivel em: &lt;https://monografias.ufma.br/jspui/handle/123456789/1005&gt;. Acesso em: 16 Maio 2023.</w:t>
      </w:r>
    </w:p>
    <w:p w14:paraId="27D720A7" w14:textId="77777777" w:rsidR="001F3BE4" w:rsidRPr="006F7C24" w:rsidRDefault="00E74CBC">
      <w:pPr>
        <w:pBdr>
          <w:top w:val="nil"/>
          <w:left w:val="nil"/>
          <w:bottom w:val="nil"/>
          <w:right w:val="nil"/>
          <w:between w:val="nil"/>
        </w:pBdr>
        <w:spacing w:line="240" w:lineRule="auto"/>
        <w:rPr>
          <w:rFonts w:ascii="Arial" w:eastAsia="Arial" w:hAnsi="Arial" w:cs="Arial"/>
          <w:color w:val="000000"/>
          <w:sz w:val="24"/>
          <w:szCs w:val="24"/>
        </w:rPr>
      </w:pPr>
      <w:r w:rsidRPr="006F7C24">
        <w:rPr>
          <w:rFonts w:ascii="Arial" w:eastAsia="Arial" w:hAnsi="Arial" w:cs="Arial"/>
          <w:color w:val="000000"/>
          <w:sz w:val="24"/>
          <w:szCs w:val="24"/>
        </w:rPr>
        <w:t>Caetano, L. M. (Maio de 2015). Tecnologia e Educação: quais os desafios? Fonte: http://educa.fcc.org.br/pdf/edufsm/v40n2/1984-6444-edufsm-40-2-00295.pdf</w:t>
      </w:r>
    </w:p>
    <w:p w14:paraId="030C6131" w14:textId="77777777" w:rsidR="001F3BE4" w:rsidRPr="006F7C24" w:rsidRDefault="00E74CBC">
      <w:pPr>
        <w:pBdr>
          <w:top w:val="nil"/>
          <w:left w:val="nil"/>
          <w:bottom w:val="nil"/>
          <w:right w:val="nil"/>
          <w:between w:val="nil"/>
        </w:pBdr>
        <w:spacing w:line="240" w:lineRule="auto"/>
        <w:ind w:left="720" w:hanging="720"/>
        <w:rPr>
          <w:rFonts w:ascii="Arial" w:eastAsia="Arial" w:hAnsi="Arial" w:cs="Arial"/>
          <w:color w:val="000000"/>
          <w:sz w:val="24"/>
          <w:szCs w:val="24"/>
        </w:rPr>
      </w:pPr>
      <w:r w:rsidRPr="006F7C24">
        <w:rPr>
          <w:rFonts w:ascii="Arial" w:eastAsia="Arial" w:hAnsi="Arial" w:cs="Arial"/>
          <w:color w:val="000000"/>
          <w:sz w:val="24"/>
          <w:szCs w:val="24"/>
        </w:rPr>
        <w:t>Integração de Tecnologia. (15 de Agosto de 2019). Fonte: http://portal.mec.gov.br/seed/arquivos/pdf/1sf.pdf</w:t>
      </w:r>
    </w:p>
    <w:p w14:paraId="0CF942F6" w14:textId="77777777" w:rsidR="001F3BE4" w:rsidRPr="006F7C24" w:rsidRDefault="00E74CBC">
      <w:pPr>
        <w:pBdr>
          <w:top w:val="nil"/>
          <w:left w:val="nil"/>
          <w:bottom w:val="nil"/>
          <w:right w:val="nil"/>
          <w:between w:val="nil"/>
        </w:pBdr>
        <w:spacing w:line="240" w:lineRule="auto"/>
        <w:ind w:left="720" w:hanging="720"/>
        <w:rPr>
          <w:rFonts w:ascii="Arial" w:eastAsia="Arial" w:hAnsi="Arial" w:cs="Arial"/>
          <w:color w:val="000000"/>
          <w:sz w:val="24"/>
          <w:szCs w:val="24"/>
        </w:rPr>
      </w:pPr>
      <w:r w:rsidRPr="006F7C24">
        <w:rPr>
          <w:rFonts w:ascii="Arial" w:eastAsia="Arial" w:hAnsi="Arial" w:cs="Arial"/>
          <w:color w:val="000000"/>
          <w:sz w:val="24"/>
          <w:szCs w:val="24"/>
        </w:rPr>
        <w:t>Quais os benefícios da tecnologia no ambiente escolar? (s.d.). Fonte: Estúdio Site: https://www.estudiosite.com.br/site/educacao-a-distancia/quais-os-beneficios-da-tecn%1fologia-no-ambiente-escolar</w:t>
      </w:r>
    </w:p>
    <w:p w14:paraId="518A86A6" w14:textId="77777777" w:rsidR="001F3BE4" w:rsidRPr="006F7C24" w:rsidRDefault="00E74CBC">
      <w:pPr>
        <w:pBdr>
          <w:top w:val="nil"/>
          <w:left w:val="nil"/>
          <w:bottom w:val="nil"/>
          <w:right w:val="nil"/>
          <w:between w:val="nil"/>
        </w:pBdr>
        <w:spacing w:line="240" w:lineRule="auto"/>
        <w:ind w:left="720" w:hanging="720"/>
        <w:rPr>
          <w:rFonts w:ascii="Arial" w:eastAsia="Arial" w:hAnsi="Arial" w:cs="Arial"/>
          <w:color w:val="000000"/>
          <w:sz w:val="24"/>
          <w:szCs w:val="24"/>
        </w:rPr>
      </w:pPr>
      <w:r w:rsidRPr="006F7C24">
        <w:rPr>
          <w:rFonts w:ascii="Arial" w:eastAsia="Arial" w:hAnsi="Arial" w:cs="Arial"/>
          <w:color w:val="000000"/>
          <w:sz w:val="24"/>
          <w:szCs w:val="24"/>
        </w:rPr>
        <w:t>Rossaro, A. (s.d.). Educácion y Punto. Fonte: EducaScero: https://www.educdoscero.com/</w:t>
      </w:r>
    </w:p>
    <w:p w14:paraId="4A5C7060" w14:textId="77777777" w:rsidR="001F3BE4" w:rsidRPr="006F7C24" w:rsidRDefault="00E74CBC">
      <w:pPr>
        <w:pBdr>
          <w:top w:val="nil"/>
          <w:left w:val="nil"/>
          <w:bottom w:val="nil"/>
          <w:right w:val="nil"/>
          <w:between w:val="nil"/>
        </w:pBdr>
        <w:spacing w:line="240" w:lineRule="auto"/>
        <w:ind w:left="720" w:hanging="720"/>
        <w:rPr>
          <w:rFonts w:ascii="Arial" w:eastAsia="Arial" w:hAnsi="Arial" w:cs="Arial"/>
          <w:color w:val="000000"/>
          <w:sz w:val="24"/>
          <w:szCs w:val="24"/>
        </w:rPr>
        <w:sectPr w:rsidR="001F3BE4" w:rsidRPr="006F7C24">
          <w:pgSz w:w="11906" w:h="16838"/>
          <w:pgMar w:top="1701" w:right="1134" w:bottom="1134" w:left="1701" w:header="708" w:footer="708" w:gutter="0"/>
          <w:cols w:space="720"/>
        </w:sectPr>
      </w:pPr>
      <w:r w:rsidRPr="006F7C24">
        <w:rPr>
          <w:rFonts w:ascii="Arial" w:eastAsia="Arial" w:hAnsi="Arial" w:cs="Arial"/>
          <w:color w:val="000000"/>
          <w:sz w:val="24"/>
          <w:szCs w:val="24"/>
        </w:rPr>
        <w:t>Tecnologia na Educação: conheça as vantagens e desvantagens de levar tecnologia para a sala de aula. (Outubro de 2017). Fonte: Blog Flexge: https://blog.flexge.com/tecnologia-sala-de-aula-vantagens-desvantagens/</w:t>
      </w:r>
    </w:p>
    <w:p w14:paraId="574FFAE0" w14:textId="77777777" w:rsidR="001F3BE4" w:rsidRDefault="00E74CBC" w:rsidP="00457707">
      <w:pPr>
        <w:pStyle w:val="Ttulo1"/>
        <w:numPr>
          <w:ilvl w:val="0"/>
          <w:numId w:val="0"/>
        </w:numPr>
      </w:pPr>
      <w:bookmarkStart w:id="63" w:name="_Toc152533256"/>
      <w:r w:rsidRPr="009F6169">
        <w:lastRenderedPageBreak/>
        <w:t>APÊNDICE A - Problematização (desenhos feitos em papel</w:t>
      </w:r>
      <w:r>
        <w:t>)</w:t>
      </w:r>
      <w:bookmarkEnd w:id="63"/>
    </w:p>
    <w:p w14:paraId="386ACA86" w14:textId="77777777" w:rsidR="00EA3C27" w:rsidRPr="00EA3C27" w:rsidRDefault="00EA3C27" w:rsidP="00EA3C27"/>
    <w:p w14:paraId="0F160F93" w14:textId="77777777" w:rsidR="00457707" w:rsidRPr="00457707" w:rsidRDefault="00457707" w:rsidP="00457707">
      <w:pPr>
        <w:pStyle w:val="PargrafodaLista"/>
        <w:keepNext/>
        <w:keepLines/>
        <w:numPr>
          <w:ilvl w:val="0"/>
          <w:numId w:val="5"/>
        </w:numPr>
        <w:spacing w:before="240" w:after="0" w:line="360" w:lineRule="auto"/>
        <w:ind w:left="284" w:hanging="284"/>
        <w:contextualSpacing w:val="0"/>
        <w:outlineLvl w:val="0"/>
        <w:rPr>
          <w:rFonts w:ascii="Arial" w:eastAsia="SimSun" w:hAnsi="Arial" w:cs="Arial"/>
          <w:b/>
          <w:bCs/>
          <w:caps/>
          <w:vanish/>
          <w:sz w:val="24"/>
          <w:szCs w:val="24"/>
        </w:rPr>
      </w:pPr>
      <w:bookmarkStart w:id="64" w:name="_Toc152081312"/>
      <w:bookmarkStart w:id="65" w:name="_Toc152533257"/>
      <w:bookmarkEnd w:id="64"/>
      <w:bookmarkEnd w:id="65"/>
    </w:p>
    <w:p w14:paraId="325841B6" w14:textId="35C2D945" w:rsidR="001F3BE4" w:rsidRDefault="00E74CBC" w:rsidP="00B00552">
      <w:pPr>
        <w:pStyle w:val="TituloSecundrio"/>
        <w:numPr>
          <w:ilvl w:val="0"/>
          <w:numId w:val="0"/>
        </w:numPr>
      </w:pPr>
      <w:bookmarkStart w:id="66" w:name="_Toc152533258"/>
      <w:r>
        <w:t>Esboço (Danilo Alfa)</w:t>
      </w:r>
      <w:bookmarkEnd w:id="66"/>
    </w:p>
    <w:p w14:paraId="7EDDB0E4" w14:textId="589BBBD3" w:rsidR="001F3BE4" w:rsidRDefault="00294807">
      <w:pPr>
        <w:jc w:val="both"/>
      </w:pPr>
      <w:r>
        <w:rPr>
          <w:noProof/>
        </w:rPr>
        <mc:AlternateContent>
          <mc:Choice Requires="wps">
            <w:drawing>
              <wp:anchor distT="0" distB="0" distL="114300" distR="114300" simplePos="0" relativeHeight="251776000" behindDoc="0" locked="0" layoutInCell="1" allowOverlap="1" wp14:anchorId="698162FE" wp14:editId="44AB046D">
                <wp:simplePos x="0" y="0"/>
                <wp:positionH relativeFrom="column">
                  <wp:posOffset>575945</wp:posOffset>
                </wp:positionH>
                <wp:positionV relativeFrom="paragraph">
                  <wp:posOffset>3261995</wp:posOffset>
                </wp:positionV>
                <wp:extent cx="4244340" cy="635"/>
                <wp:effectExtent l="0" t="0" r="0" b="0"/>
                <wp:wrapSquare wrapText="bothSides"/>
                <wp:docPr id="1255250700" name="Caixa de Texto 1"/>
                <wp:cNvGraphicFramePr/>
                <a:graphic xmlns:a="http://schemas.openxmlformats.org/drawingml/2006/main">
                  <a:graphicData uri="http://schemas.microsoft.com/office/word/2010/wordprocessingShape">
                    <wps:wsp>
                      <wps:cNvSpPr txBox="1"/>
                      <wps:spPr>
                        <a:xfrm>
                          <a:off x="0" y="0"/>
                          <a:ext cx="4244340" cy="635"/>
                        </a:xfrm>
                        <a:prstGeom prst="rect">
                          <a:avLst/>
                        </a:prstGeom>
                        <a:solidFill>
                          <a:prstClr val="white"/>
                        </a:solidFill>
                        <a:ln>
                          <a:noFill/>
                        </a:ln>
                      </wps:spPr>
                      <wps:txbx>
                        <w:txbxContent>
                          <w:p w14:paraId="5057EFEA" w14:textId="79A0267C" w:rsidR="00294807" w:rsidRPr="00492669" w:rsidRDefault="00294807" w:rsidP="00294807">
                            <w:pPr>
                              <w:pStyle w:val="Legenda"/>
                              <w:rPr>
                                <w:rFonts w:ascii="Calibri" w:hAnsi="Calibri"/>
                                <w:noProof/>
                              </w:rPr>
                            </w:pPr>
                            <w:bookmarkStart w:id="67" w:name="_Toc152529149"/>
                            <w:bookmarkStart w:id="68" w:name="_Toc152529217"/>
                            <w:r>
                              <w:t xml:space="preserve">Figura </w:t>
                            </w:r>
                            <w:fldSimple w:instr=" SEQ Figura \* ARABIC ">
                              <w:r w:rsidR="007D38BC">
                                <w:rPr>
                                  <w:noProof/>
                                </w:rPr>
                                <w:t>5</w:t>
                              </w:r>
                            </w:fldSimple>
                            <w:r w:rsidRPr="00F03249">
                              <w:t xml:space="preserve"> - Fonte: Próprio grupo realizador deste projeto</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162FE" id="_x0000_s1033" type="#_x0000_t202" style="position:absolute;left:0;text-align:left;margin-left:45.35pt;margin-top:256.85pt;width:334.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rSpGgIAAD8EAAAOAAAAZHJzL2Uyb0RvYy54bWysU8Fu2zAMvQ/YPwi6L07SrC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dDa7mVFIUuz25mO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" stroked="f">
                <v:textbox style="mso-fit-shape-to-text:t" inset="0,0,0,0">
                  <w:txbxContent>
                    <w:p w14:paraId="5057EFEA" w14:textId="79A0267C" w:rsidR="00294807" w:rsidRPr="00492669" w:rsidRDefault="00294807" w:rsidP="00294807">
                      <w:pPr>
                        <w:pStyle w:val="Legenda"/>
                        <w:rPr>
                          <w:rFonts w:ascii="Calibri" w:hAnsi="Calibri"/>
                          <w:noProof/>
                        </w:rPr>
                      </w:pPr>
                      <w:bookmarkStart w:id="69" w:name="_Toc152529149"/>
                      <w:bookmarkStart w:id="70" w:name="_Toc152529217"/>
                      <w:r>
                        <w:t xml:space="preserve">Figura </w:t>
                      </w:r>
                      <w:fldSimple w:instr=" SEQ Figura \* ARABIC ">
                        <w:r w:rsidR="007D38BC">
                          <w:rPr>
                            <w:noProof/>
                          </w:rPr>
                          <w:t>5</w:t>
                        </w:r>
                      </w:fldSimple>
                      <w:r w:rsidRPr="00F03249">
                        <w:t xml:space="preserve"> - Fonte: Próprio grupo realizador deste projeto</w:t>
                      </w:r>
                      <w:bookmarkEnd w:id="69"/>
                      <w:bookmarkEnd w:id="70"/>
                    </w:p>
                  </w:txbxContent>
                </v:textbox>
                <w10:wrap type="square"/>
              </v:shape>
            </w:pict>
          </mc:Fallback>
        </mc:AlternateContent>
      </w:r>
      <w:r w:rsidR="001E2211">
        <w:rPr>
          <w:noProof/>
        </w:rPr>
        <w:drawing>
          <wp:anchor distT="0" distB="0" distL="114300" distR="114300" simplePos="0" relativeHeight="251658240" behindDoc="0" locked="0" layoutInCell="1" hidden="0" allowOverlap="1" wp14:anchorId="65196280" wp14:editId="513675FE">
            <wp:simplePos x="0" y="0"/>
            <wp:positionH relativeFrom="page">
              <wp:align>center</wp:align>
            </wp:positionH>
            <wp:positionV relativeFrom="paragraph">
              <wp:posOffset>21590</wp:posOffset>
            </wp:positionV>
            <wp:extent cx="4244340" cy="3183255"/>
            <wp:effectExtent l="0" t="0" r="3810" b="0"/>
            <wp:wrapSquare wrapText="bothSides" distT="0" distB="0" distL="114300" distR="114300"/>
            <wp:docPr id="2143419811" name="image72.jpg" descr="C:\Users\aluno\Downloads\Problematização_Danilo_Alfa.jpg"/>
            <wp:cNvGraphicFramePr/>
            <a:graphic xmlns:a="http://schemas.openxmlformats.org/drawingml/2006/main">
              <a:graphicData uri="http://schemas.openxmlformats.org/drawingml/2006/picture">
                <pic:pic xmlns:pic="http://schemas.openxmlformats.org/drawingml/2006/picture">
                  <pic:nvPicPr>
                    <pic:cNvPr id="0" name="image72.jpg" descr="C:\Users\aluno\Downloads\Problematização_Danilo_Alfa.jpg"/>
                    <pic:cNvPicPr preferRelativeResize="0"/>
                  </pic:nvPicPr>
                  <pic:blipFill>
                    <a:blip r:embed="rId340"/>
                    <a:srcRect/>
                    <a:stretch>
                      <a:fillRect/>
                    </a:stretch>
                  </pic:blipFill>
                  <pic:spPr>
                    <a:xfrm>
                      <a:off x="0" y="0"/>
                      <a:ext cx="4244340" cy="3183255"/>
                    </a:xfrm>
                    <a:prstGeom prst="rect">
                      <a:avLst/>
                    </a:prstGeom>
                    <a:ln/>
                  </pic:spPr>
                </pic:pic>
              </a:graphicData>
            </a:graphic>
          </wp:anchor>
        </w:drawing>
      </w:r>
      <w:r w:rsidR="00E74CBC">
        <w:rPr>
          <w:noProof/>
        </w:rPr>
        <mc:AlternateContent>
          <mc:Choice Requires="wps">
            <w:drawing>
              <wp:anchor distT="0" distB="0" distL="114300" distR="114300" simplePos="0" relativeHeight="251659264" behindDoc="0" locked="0" layoutInCell="1" hidden="0" allowOverlap="1" wp14:anchorId="776AA4C7" wp14:editId="101D4EAE">
                <wp:simplePos x="0" y="0"/>
                <wp:positionH relativeFrom="column">
                  <wp:posOffset>469900</wp:posOffset>
                </wp:positionH>
                <wp:positionV relativeFrom="paragraph">
                  <wp:posOffset>3352800</wp:posOffset>
                </wp:positionV>
                <wp:extent cx="635" cy="12700"/>
                <wp:effectExtent l="0" t="0" r="0" b="0"/>
                <wp:wrapSquare wrapText="bothSides" distT="0" distB="0" distL="114300" distR="114300"/>
                <wp:docPr id="2143419730" name="Retângulo 2143419730"/>
                <wp:cNvGraphicFramePr/>
                <a:graphic xmlns:a="http://schemas.openxmlformats.org/drawingml/2006/main">
                  <a:graphicData uri="http://schemas.microsoft.com/office/word/2010/wordprocessingShape">
                    <wps:wsp>
                      <wps:cNvSpPr/>
                      <wps:spPr>
                        <a:xfrm>
                          <a:off x="3145725" y="3779683"/>
                          <a:ext cx="4400550" cy="635"/>
                        </a:xfrm>
                        <a:prstGeom prst="rect">
                          <a:avLst/>
                        </a:prstGeom>
                        <a:solidFill>
                          <a:srgbClr val="FFFFFF"/>
                        </a:solidFill>
                        <a:ln>
                          <a:noFill/>
                        </a:ln>
                      </wps:spPr>
                      <wps:txbx>
                        <w:txbxContent>
                          <w:p w14:paraId="73A4152C" w14:textId="77777777" w:rsidR="004B344F" w:rsidRDefault="004B344F">
                            <w:pPr>
                              <w:spacing w:after="200" w:line="240" w:lineRule="auto"/>
                              <w:textDirection w:val="btLr"/>
                            </w:pPr>
                            <w:r>
                              <w:rPr>
                                <w:rFonts w:ascii="Arial" w:eastAsia="Arial" w:hAnsi="Arial" w:cs="Arial"/>
                                <w:i/>
                                <w:color w:val="000000"/>
                                <w:sz w:val="16"/>
                              </w:rPr>
                              <w:t>Fonte: Imagem originada do próprio grupo</w:t>
                            </w:r>
                          </w:p>
                        </w:txbxContent>
                      </wps:txbx>
                      <wps:bodyPr spcFirstLastPara="1" wrap="square" lIns="0" tIns="0" rIns="0" bIns="0" anchor="t" anchorCtr="0">
                        <a:noAutofit/>
                      </wps:bodyPr>
                    </wps:wsp>
                  </a:graphicData>
                </a:graphic>
              </wp:anchor>
            </w:drawing>
          </mc:Choice>
          <mc:Fallback>
            <w:pict>
              <v:rect w14:anchorId="776AA4C7" id="Retângulo 2143419730" o:spid="_x0000_s1034" style="position:absolute;left:0;text-align:left;margin-left:37pt;margin-top:264pt;width:.0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" stroked="f">
                <v:textbox inset="0,0,0,0">
                  <w:txbxContent>
                    <w:p w14:paraId="73A4152C" w14:textId="77777777" w:rsidR="004B344F" w:rsidRDefault="004B344F">
                      <w:pPr>
                        <w:spacing w:after="200" w:line="240" w:lineRule="auto"/>
                        <w:textDirection w:val="btLr"/>
                      </w:pPr>
                      <w:r>
                        <w:rPr>
                          <w:rFonts w:ascii="Arial" w:eastAsia="Arial" w:hAnsi="Arial" w:cs="Arial"/>
                          <w:i/>
                          <w:color w:val="000000"/>
                          <w:sz w:val="16"/>
                        </w:rPr>
                        <w:t>Fonte: Imagem originada do próprio grupo</w:t>
                      </w:r>
                    </w:p>
                  </w:txbxContent>
                </v:textbox>
                <w10:wrap type="square"/>
              </v:rect>
            </w:pict>
          </mc:Fallback>
        </mc:AlternateContent>
      </w:r>
    </w:p>
    <w:p w14:paraId="19D80980" w14:textId="77777777" w:rsidR="001F3BE4" w:rsidRDefault="001F3BE4">
      <w:pPr>
        <w:jc w:val="both"/>
      </w:pPr>
    </w:p>
    <w:p w14:paraId="0FF131EB" w14:textId="77777777" w:rsidR="001F3BE4" w:rsidRDefault="001F3BE4">
      <w:pPr>
        <w:jc w:val="both"/>
      </w:pPr>
    </w:p>
    <w:p w14:paraId="3314C39D" w14:textId="77777777" w:rsidR="001F3BE4" w:rsidRDefault="001F3BE4">
      <w:pPr>
        <w:jc w:val="both"/>
      </w:pPr>
    </w:p>
    <w:p w14:paraId="3EA11D33" w14:textId="77777777" w:rsidR="001F3BE4" w:rsidRDefault="001F3BE4">
      <w:pPr>
        <w:jc w:val="both"/>
      </w:pPr>
    </w:p>
    <w:p w14:paraId="45EA0C16" w14:textId="77777777" w:rsidR="001F3BE4" w:rsidRDefault="001F3BE4">
      <w:pPr>
        <w:jc w:val="both"/>
      </w:pPr>
    </w:p>
    <w:p w14:paraId="3EDE8AAC" w14:textId="77777777" w:rsidR="001F3BE4" w:rsidRDefault="001F3BE4">
      <w:pPr>
        <w:jc w:val="both"/>
      </w:pPr>
    </w:p>
    <w:p w14:paraId="7A7ACAC9" w14:textId="77777777" w:rsidR="001F3BE4" w:rsidRDefault="001F3BE4">
      <w:pPr>
        <w:jc w:val="both"/>
      </w:pPr>
    </w:p>
    <w:p w14:paraId="53C28D36" w14:textId="77777777" w:rsidR="001F3BE4" w:rsidRDefault="001F3BE4">
      <w:pPr>
        <w:jc w:val="both"/>
      </w:pPr>
    </w:p>
    <w:p w14:paraId="69B024C2" w14:textId="77777777" w:rsidR="001F3BE4" w:rsidRDefault="001F3BE4">
      <w:pPr>
        <w:jc w:val="both"/>
      </w:pPr>
    </w:p>
    <w:p w14:paraId="257F2602" w14:textId="77777777" w:rsidR="001F3BE4" w:rsidRDefault="001F3BE4">
      <w:pPr>
        <w:jc w:val="both"/>
      </w:pPr>
    </w:p>
    <w:p w14:paraId="1A41ECF2" w14:textId="297C943A" w:rsidR="00CA1526" w:rsidRDefault="00CA1526" w:rsidP="00EF5202">
      <w:pPr>
        <w:jc w:val="both"/>
      </w:pPr>
    </w:p>
    <w:p w14:paraId="3F13AC19" w14:textId="77777777" w:rsidR="00B00552" w:rsidRDefault="00B00552" w:rsidP="00B00552">
      <w:pPr>
        <w:pStyle w:val="TituloSecundrio"/>
        <w:numPr>
          <w:ilvl w:val="0"/>
          <w:numId w:val="0"/>
        </w:numPr>
      </w:pPr>
    </w:p>
    <w:p w14:paraId="3B0D8985" w14:textId="1F69F61E" w:rsidR="009F6169" w:rsidRDefault="00E74CBC" w:rsidP="00B00552">
      <w:pPr>
        <w:pStyle w:val="TituloSecundrio"/>
        <w:numPr>
          <w:ilvl w:val="0"/>
          <w:numId w:val="0"/>
        </w:numPr>
      </w:pPr>
      <w:bookmarkStart w:id="71" w:name="_Toc152533259"/>
      <w:r>
        <w:t>Esboço (Jhonata Conceição)</w:t>
      </w:r>
      <w:bookmarkEnd w:id="71"/>
    </w:p>
    <w:p w14:paraId="5C935D6C" w14:textId="7CB21C15" w:rsidR="00CA1526" w:rsidRDefault="00294807" w:rsidP="00EF5202">
      <w:bookmarkStart w:id="72" w:name="_Toc150609635"/>
      <w:r>
        <w:rPr>
          <w:noProof/>
        </w:rPr>
        <mc:AlternateContent>
          <mc:Choice Requires="wps">
            <w:drawing>
              <wp:anchor distT="0" distB="0" distL="114300" distR="114300" simplePos="0" relativeHeight="251778048" behindDoc="0" locked="0" layoutInCell="1" allowOverlap="1" wp14:anchorId="57EC5BA5" wp14:editId="0536A66A">
                <wp:simplePos x="0" y="0"/>
                <wp:positionH relativeFrom="column">
                  <wp:posOffset>509270</wp:posOffset>
                </wp:positionH>
                <wp:positionV relativeFrom="paragraph">
                  <wp:posOffset>3340100</wp:posOffset>
                </wp:positionV>
                <wp:extent cx="4382135" cy="635"/>
                <wp:effectExtent l="0" t="0" r="0" b="0"/>
                <wp:wrapSquare wrapText="bothSides"/>
                <wp:docPr id="1266519111" name="Caixa de Texto 1"/>
                <wp:cNvGraphicFramePr/>
                <a:graphic xmlns:a="http://schemas.openxmlformats.org/drawingml/2006/main">
                  <a:graphicData uri="http://schemas.microsoft.com/office/word/2010/wordprocessingShape">
                    <wps:wsp>
                      <wps:cNvSpPr txBox="1"/>
                      <wps:spPr>
                        <a:xfrm>
                          <a:off x="0" y="0"/>
                          <a:ext cx="4382135" cy="635"/>
                        </a:xfrm>
                        <a:prstGeom prst="rect">
                          <a:avLst/>
                        </a:prstGeom>
                        <a:solidFill>
                          <a:prstClr val="white"/>
                        </a:solidFill>
                        <a:ln>
                          <a:noFill/>
                        </a:ln>
                      </wps:spPr>
                      <wps:txbx>
                        <w:txbxContent>
                          <w:p w14:paraId="3B09A956" w14:textId="4FE0D34F" w:rsidR="00294807" w:rsidRPr="006C5E65" w:rsidRDefault="00294807" w:rsidP="00294807">
                            <w:pPr>
                              <w:pStyle w:val="Legenda"/>
                              <w:rPr>
                                <w:rFonts w:ascii="Calibri" w:hAnsi="Calibri"/>
                                <w:noProof/>
                              </w:rPr>
                            </w:pPr>
                            <w:bookmarkStart w:id="73" w:name="_Toc152529150"/>
                            <w:bookmarkStart w:id="74" w:name="_Toc152529218"/>
                            <w:r>
                              <w:t xml:space="preserve">Figura </w:t>
                            </w:r>
                            <w:fldSimple w:instr=" SEQ Figura \* ARABIC ">
                              <w:r w:rsidR="007D38BC">
                                <w:rPr>
                                  <w:noProof/>
                                </w:rPr>
                                <w:t>6</w:t>
                              </w:r>
                            </w:fldSimple>
                            <w:r w:rsidRPr="009C673E">
                              <w:t xml:space="preserve"> - Fonte: Próprio grupo realizador deste projeto</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C5BA5" id="_x0000_s1035" type="#_x0000_t202" style="position:absolute;margin-left:40.1pt;margin-top:263pt;width:345.0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ELGgIAAD8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" stroked="f">
                <v:textbox style="mso-fit-shape-to-text:t" inset="0,0,0,0">
                  <w:txbxContent>
                    <w:p w14:paraId="3B09A956" w14:textId="4FE0D34F" w:rsidR="00294807" w:rsidRPr="006C5E65" w:rsidRDefault="00294807" w:rsidP="00294807">
                      <w:pPr>
                        <w:pStyle w:val="Legenda"/>
                        <w:rPr>
                          <w:rFonts w:ascii="Calibri" w:hAnsi="Calibri"/>
                          <w:noProof/>
                        </w:rPr>
                      </w:pPr>
                      <w:bookmarkStart w:id="75" w:name="_Toc152529150"/>
                      <w:bookmarkStart w:id="76" w:name="_Toc152529218"/>
                      <w:r>
                        <w:t xml:space="preserve">Figura </w:t>
                      </w:r>
                      <w:fldSimple w:instr=" SEQ Figura \* ARABIC ">
                        <w:r w:rsidR="007D38BC">
                          <w:rPr>
                            <w:noProof/>
                          </w:rPr>
                          <w:t>6</w:t>
                        </w:r>
                      </w:fldSimple>
                      <w:r w:rsidRPr="009C673E">
                        <w:t xml:space="preserve"> - Fonte: Próprio grupo realizador deste projeto</w:t>
                      </w:r>
                      <w:bookmarkEnd w:id="75"/>
                      <w:bookmarkEnd w:id="76"/>
                    </w:p>
                  </w:txbxContent>
                </v:textbox>
                <w10:wrap type="square"/>
              </v:shape>
            </w:pict>
          </mc:Fallback>
        </mc:AlternateContent>
      </w:r>
      <w:r w:rsidR="001E2211">
        <w:rPr>
          <w:noProof/>
        </w:rPr>
        <w:drawing>
          <wp:anchor distT="0" distB="0" distL="114300" distR="114300" simplePos="0" relativeHeight="251682816" behindDoc="0" locked="0" layoutInCell="1" allowOverlap="1" wp14:anchorId="2CF6DB57" wp14:editId="6BD4018A">
            <wp:simplePos x="0" y="0"/>
            <wp:positionH relativeFrom="page">
              <wp:align>center</wp:align>
            </wp:positionH>
            <wp:positionV relativeFrom="paragraph">
              <wp:posOffset>34925</wp:posOffset>
            </wp:positionV>
            <wp:extent cx="4382298" cy="3248241"/>
            <wp:effectExtent l="0" t="0" r="0" b="9525"/>
            <wp:wrapSquare wrapText="bothSides"/>
            <wp:docPr id="2143419813" name="image73.jpg" descr="C:\Users\aluno\Downloads\Problematização_Jhonata_1.jpg"/>
            <wp:cNvGraphicFramePr/>
            <a:graphic xmlns:a="http://schemas.openxmlformats.org/drawingml/2006/main">
              <a:graphicData uri="http://schemas.openxmlformats.org/drawingml/2006/picture">
                <pic:pic xmlns:pic="http://schemas.openxmlformats.org/drawingml/2006/picture">
                  <pic:nvPicPr>
                    <pic:cNvPr id="0" name="image73.jpg" descr="C:\Users\aluno\Downloads\Problematização_Jhonata_1.jpg"/>
                    <pic:cNvPicPr preferRelativeResize="0"/>
                  </pic:nvPicPr>
                  <pic:blipFill>
                    <a:blip r:embed="rId341">
                      <a:extLst>
                        <a:ext uri="{28A0092B-C50C-407E-A947-70E740481C1C}">
                          <a14:useLocalDpi xmlns:a14="http://schemas.microsoft.com/office/drawing/2010/main" val="0"/>
                        </a:ext>
                      </a:extLst>
                    </a:blip>
                    <a:srcRect/>
                    <a:stretch>
                      <a:fillRect/>
                    </a:stretch>
                  </pic:blipFill>
                  <pic:spPr>
                    <a:xfrm>
                      <a:off x="0" y="0"/>
                      <a:ext cx="4382298" cy="3248241"/>
                    </a:xfrm>
                    <a:prstGeom prst="rect">
                      <a:avLst/>
                    </a:prstGeom>
                    <a:ln/>
                  </pic:spPr>
                </pic:pic>
              </a:graphicData>
            </a:graphic>
          </wp:anchor>
        </w:drawing>
      </w:r>
      <w:bookmarkEnd w:id="72"/>
    </w:p>
    <w:p w14:paraId="67A43F5A" w14:textId="77777777" w:rsidR="009F6169" w:rsidRDefault="009F6169">
      <w:pPr>
        <w:ind w:firstLine="708"/>
        <w:jc w:val="both"/>
      </w:pPr>
    </w:p>
    <w:p w14:paraId="11566DDA" w14:textId="57A022BA" w:rsidR="001F3BE4" w:rsidRDefault="00E74CBC">
      <w:pPr>
        <w:ind w:firstLine="708"/>
        <w:jc w:val="both"/>
      </w:pPr>
      <w:r>
        <w:rPr>
          <w:noProof/>
        </w:rPr>
        <mc:AlternateContent>
          <mc:Choice Requires="wps">
            <w:drawing>
              <wp:anchor distT="0" distB="0" distL="114300" distR="114300" simplePos="0" relativeHeight="251660288" behindDoc="0" locked="0" layoutInCell="1" hidden="0" allowOverlap="1" wp14:anchorId="392C2577" wp14:editId="35612F82">
                <wp:simplePos x="0" y="0"/>
                <wp:positionH relativeFrom="column">
                  <wp:posOffset>419100</wp:posOffset>
                </wp:positionH>
                <wp:positionV relativeFrom="paragraph">
                  <wp:posOffset>3454400</wp:posOffset>
                </wp:positionV>
                <wp:extent cx="635" cy="12700"/>
                <wp:effectExtent l="0" t="0" r="0" b="0"/>
                <wp:wrapSquare wrapText="bothSides" distT="0" distB="0" distL="114300" distR="114300"/>
                <wp:docPr id="2143419732" name="Retângulo 2143419732"/>
                <wp:cNvGraphicFramePr/>
                <a:graphic xmlns:a="http://schemas.openxmlformats.org/drawingml/2006/main">
                  <a:graphicData uri="http://schemas.microsoft.com/office/word/2010/wordprocessingShape">
                    <wps:wsp>
                      <wps:cNvSpPr/>
                      <wps:spPr>
                        <a:xfrm>
                          <a:off x="3045713" y="3779683"/>
                          <a:ext cx="4600575" cy="635"/>
                        </a:xfrm>
                        <a:prstGeom prst="rect">
                          <a:avLst/>
                        </a:prstGeom>
                        <a:solidFill>
                          <a:srgbClr val="FFFFFF"/>
                        </a:solidFill>
                        <a:ln>
                          <a:noFill/>
                        </a:ln>
                      </wps:spPr>
                      <wps:txbx>
                        <w:txbxContent>
                          <w:p w14:paraId="71D8D20C" w14:textId="77777777" w:rsidR="004B344F" w:rsidRDefault="004B344F">
                            <w:pPr>
                              <w:spacing w:after="200" w:line="240" w:lineRule="auto"/>
                              <w:textDirection w:val="btLr"/>
                            </w:pPr>
                            <w:r>
                              <w:rPr>
                                <w:rFonts w:ascii="Arial" w:eastAsia="Arial" w:hAnsi="Arial" w:cs="Arial"/>
                                <w:i/>
                                <w:color w:val="000000"/>
                                <w:sz w:val="16"/>
                              </w:rPr>
                              <w:t>Fonte: Imagem originada do próprio grupo</w:t>
                            </w:r>
                          </w:p>
                        </w:txbxContent>
                      </wps:txbx>
                      <wps:bodyPr spcFirstLastPara="1" wrap="square" lIns="0" tIns="0" rIns="0" bIns="0" anchor="t" anchorCtr="0">
                        <a:noAutofit/>
                      </wps:bodyPr>
                    </wps:wsp>
                  </a:graphicData>
                </a:graphic>
              </wp:anchor>
            </w:drawing>
          </mc:Choice>
          <mc:Fallback>
            <w:pict>
              <v:rect w14:anchorId="392C2577" id="Retângulo 2143419732" o:spid="_x0000_s1036" style="position:absolute;left:0;text-align:left;margin-left:33pt;margin-top:272pt;width:.0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" stroked="f">
                <v:textbox inset="0,0,0,0">
                  <w:txbxContent>
                    <w:p w14:paraId="71D8D20C" w14:textId="77777777" w:rsidR="004B344F" w:rsidRDefault="004B344F">
                      <w:pPr>
                        <w:spacing w:after="200" w:line="240" w:lineRule="auto"/>
                        <w:textDirection w:val="btLr"/>
                      </w:pPr>
                      <w:r>
                        <w:rPr>
                          <w:rFonts w:ascii="Arial" w:eastAsia="Arial" w:hAnsi="Arial" w:cs="Arial"/>
                          <w:i/>
                          <w:color w:val="000000"/>
                          <w:sz w:val="16"/>
                        </w:rPr>
                        <w:t>Fonte: Imagem originada do próprio grupo</w:t>
                      </w:r>
                    </w:p>
                  </w:txbxContent>
                </v:textbox>
                <w10:wrap type="square"/>
              </v:rect>
            </w:pict>
          </mc:Fallback>
        </mc:AlternateContent>
      </w:r>
    </w:p>
    <w:p w14:paraId="3BC0F75F" w14:textId="09F6E2E4" w:rsidR="001F3BE4" w:rsidRDefault="00E74CBC" w:rsidP="00B00552">
      <w:pPr>
        <w:pStyle w:val="TituloSecundrio"/>
        <w:numPr>
          <w:ilvl w:val="0"/>
          <w:numId w:val="0"/>
        </w:numPr>
      </w:pPr>
      <w:bookmarkStart w:id="77" w:name="_Toc152533260"/>
      <w:r>
        <w:lastRenderedPageBreak/>
        <w:t>Esboço (Leonardo Gargoriano)</w:t>
      </w:r>
      <w:bookmarkEnd w:id="77"/>
    </w:p>
    <w:p w14:paraId="74DED3AC" w14:textId="207F9AEB" w:rsidR="001F3BE4" w:rsidRDefault="00294807">
      <w:pPr>
        <w:keepNext/>
        <w:ind w:firstLine="284"/>
        <w:jc w:val="center"/>
      </w:pPr>
      <w:r>
        <w:rPr>
          <w:noProof/>
        </w:rPr>
        <mc:AlternateContent>
          <mc:Choice Requires="wps">
            <w:drawing>
              <wp:anchor distT="0" distB="0" distL="114300" distR="114300" simplePos="0" relativeHeight="251780096" behindDoc="0" locked="0" layoutInCell="1" allowOverlap="1" wp14:anchorId="5A66F5C2" wp14:editId="03D4DA13">
                <wp:simplePos x="0" y="0"/>
                <wp:positionH relativeFrom="column">
                  <wp:posOffset>347345</wp:posOffset>
                </wp:positionH>
                <wp:positionV relativeFrom="paragraph">
                  <wp:posOffset>3336290</wp:posOffset>
                </wp:positionV>
                <wp:extent cx="4705350" cy="635"/>
                <wp:effectExtent l="0" t="0" r="0" b="0"/>
                <wp:wrapSquare wrapText="bothSides"/>
                <wp:docPr id="1737442413" name="Caixa de Texto 1"/>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31623B09" w14:textId="7CB9969A" w:rsidR="00294807" w:rsidRPr="00301491" w:rsidRDefault="00294807" w:rsidP="00294807">
                            <w:pPr>
                              <w:pStyle w:val="Legenda"/>
                              <w:rPr>
                                <w:rFonts w:ascii="Calibri" w:hAnsi="Calibri"/>
                                <w:noProof/>
                              </w:rPr>
                            </w:pPr>
                            <w:bookmarkStart w:id="78" w:name="_Toc152529151"/>
                            <w:bookmarkStart w:id="79" w:name="_Toc152529219"/>
                            <w:r>
                              <w:t xml:space="preserve">Figura </w:t>
                            </w:r>
                            <w:fldSimple w:instr=" SEQ Figura \* ARABIC ">
                              <w:r w:rsidR="007D38BC">
                                <w:rPr>
                                  <w:noProof/>
                                </w:rPr>
                                <w:t>7</w:t>
                              </w:r>
                            </w:fldSimple>
                            <w:r w:rsidRPr="00104B0E">
                              <w:t xml:space="preserve"> - Fonte: Próprio grupo realizador deste projeto</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6F5C2" id="_x0000_s1037" type="#_x0000_t202" style="position:absolute;left:0;text-align:left;margin-left:27.35pt;margin-top:262.7pt;width:370.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2LPGQ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Pz4aTq/nlNIUuzmeh5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" stroked="f">
                <v:textbox style="mso-fit-shape-to-text:t" inset="0,0,0,0">
                  <w:txbxContent>
                    <w:p w14:paraId="31623B09" w14:textId="7CB9969A" w:rsidR="00294807" w:rsidRPr="00301491" w:rsidRDefault="00294807" w:rsidP="00294807">
                      <w:pPr>
                        <w:pStyle w:val="Legenda"/>
                        <w:rPr>
                          <w:rFonts w:ascii="Calibri" w:hAnsi="Calibri"/>
                          <w:noProof/>
                        </w:rPr>
                      </w:pPr>
                      <w:bookmarkStart w:id="80" w:name="_Toc152529151"/>
                      <w:bookmarkStart w:id="81" w:name="_Toc152529219"/>
                      <w:r>
                        <w:t xml:space="preserve">Figura </w:t>
                      </w:r>
                      <w:fldSimple w:instr=" SEQ Figura \* ARABIC ">
                        <w:r w:rsidR="007D38BC">
                          <w:rPr>
                            <w:noProof/>
                          </w:rPr>
                          <w:t>7</w:t>
                        </w:r>
                      </w:fldSimple>
                      <w:r w:rsidRPr="00104B0E">
                        <w:t xml:space="preserve"> - Fonte: Próprio grupo realizador deste projeto</w:t>
                      </w:r>
                      <w:bookmarkEnd w:id="80"/>
                      <w:bookmarkEnd w:id="81"/>
                    </w:p>
                  </w:txbxContent>
                </v:textbox>
                <w10:wrap type="square"/>
              </v:shape>
            </w:pict>
          </mc:Fallback>
        </mc:AlternateContent>
      </w:r>
      <w:r w:rsidR="001E2211">
        <w:rPr>
          <w:noProof/>
        </w:rPr>
        <w:drawing>
          <wp:anchor distT="0" distB="0" distL="114300" distR="114300" simplePos="0" relativeHeight="251683840" behindDoc="0" locked="0" layoutInCell="1" allowOverlap="1" wp14:anchorId="1640A5B6" wp14:editId="7859DC05">
            <wp:simplePos x="0" y="0"/>
            <wp:positionH relativeFrom="page">
              <wp:align>center</wp:align>
            </wp:positionH>
            <wp:positionV relativeFrom="paragraph">
              <wp:posOffset>0</wp:posOffset>
            </wp:positionV>
            <wp:extent cx="4705532" cy="3279591"/>
            <wp:effectExtent l="0" t="0" r="0" b="0"/>
            <wp:wrapSquare wrapText="bothSides"/>
            <wp:docPr id="2143419812" name="image78.jpg" descr="C:\Users\aluno\Downloads\Problematização_Leonardo.jpg"/>
            <wp:cNvGraphicFramePr/>
            <a:graphic xmlns:a="http://schemas.openxmlformats.org/drawingml/2006/main">
              <a:graphicData uri="http://schemas.openxmlformats.org/drawingml/2006/picture">
                <pic:pic xmlns:pic="http://schemas.openxmlformats.org/drawingml/2006/picture">
                  <pic:nvPicPr>
                    <pic:cNvPr id="0" name="image78.jpg" descr="C:\Users\aluno\Downloads\Problematização_Leonardo.jpg"/>
                    <pic:cNvPicPr preferRelativeResize="0"/>
                  </pic:nvPicPr>
                  <pic:blipFill>
                    <a:blip r:embed="rId342">
                      <a:extLst>
                        <a:ext uri="{28A0092B-C50C-407E-A947-70E740481C1C}">
                          <a14:useLocalDpi xmlns:a14="http://schemas.microsoft.com/office/drawing/2010/main" val="0"/>
                        </a:ext>
                      </a:extLst>
                    </a:blip>
                    <a:srcRect/>
                    <a:stretch>
                      <a:fillRect/>
                    </a:stretch>
                  </pic:blipFill>
                  <pic:spPr>
                    <a:xfrm>
                      <a:off x="0" y="0"/>
                      <a:ext cx="4705532" cy="3279591"/>
                    </a:xfrm>
                    <a:prstGeom prst="rect">
                      <a:avLst/>
                    </a:prstGeom>
                    <a:ln/>
                  </pic:spPr>
                </pic:pic>
              </a:graphicData>
            </a:graphic>
          </wp:anchor>
        </w:drawing>
      </w:r>
    </w:p>
    <w:p w14:paraId="07F2FD63" w14:textId="5178CD4F" w:rsidR="00CA1526" w:rsidRDefault="00E74CBC">
      <w:pPr>
        <w:pBdr>
          <w:top w:val="nil"/>
          <w:left w:val="nil"/>
          <w:bottom w:val="nil"/>
          <w:right w:val="nil"/>
          <w:between w:val="nil"/>
        </w:pBdr>
        <w:spacing w:after="200" w:line="240" w:lineRule="auto"/>
        <w:jc w:val="both"/>
        <w:rPr>
          <w:rFonts w:ascii="Arial" w:eastAsia="Arial" w:hAnsi="Arial" w:cs="Arial"/>
          <w:i/>
          <w:color w:val="000000"/>
          <w:sz w:val="16"/>
          <w:szCs w:val="16"/>
        </w:rPr>
      </w:pPr>
      <w:r>
        <w:rPr>
          <w:rFonts w:ascii="Arial" w:eastAsia="Arial" w:hAnsi="Arial" w:cs="Arial"/>
          <w:i/>
          <w:color w:val="000000"/>
          <w:sz w:val="16"/>
          <w:szCs w:val="16"/>
        </w:rPr>
        <w:t xml:space="preserve">                </w:t>
      </w:r>
    </w:p>
    <w:p w14:paraId="72F18918"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2FE7349A"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6604412E"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20F1E70E"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70E7B99C"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1D670CEB"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38D04514"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22D6471D"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7F8F6A29"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67A71885"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7C52DC27"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2C6F8BD0" w14:textId="06DDEBCE"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719E7C88"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68033139" w14:textId="6677E3BA" w:rsidR="001F3BE4" w:rsidRDefault="00E74CBC" w:rsidP="00B00552">
      <w:pPr>
        <w:pStyle w:val="TituloSecundrio"/>
        <w:numPr>
          <w:ilvl w:val="0"/>
          <w:numId w:val="0"/>
        </w:numPr>
      </w:pPr>
      <w:bookmarkStart w:id="82" w:name="_Toc152533261"/>
      <w:r>
        <w:t>Esboço (Vitor Hugo Messias)</w:t>
      </w:r>
      <w:r>
        <w:rPr>
          <w:noProof/>
        </w:rPr>
        <mc:AlternateContent>
          <mc:Choice Requires="wps">
            <w:drawing>
              <wp:anchor distT="0" distB="0" distL="114300" distR="114300" simplePos="0" relativeHeight="251662336" behindDoc="0" locked="0" layoutInCell="1" hidden="0" allowOverlap="1" wp14:anchorId="01C77D1C" wp14:editId="5BD5176B">
                <wp:simplePos x="0" y="0"/>
                <wp:positionH relativeFrom="column">
                  <wp:posOffset>279400</wp:posOffset>
                </wp:positionH>
                <wp:positionV relativeFrom="paragraph">
                  <wp:posOffset>3962400</wp:posOffset>
                </wp:positionV>
                <wp:extent cx="635" cy="12700"/>
                <wp:effectExtent l="0" t="0" r="0" b="0"/>
                <wp:wrapSquare wrapText="bothSides" distT="0" distB="0" distL="114300" distR="114300"/>
                <wp:docPr id="2143419733" name="Retângulo 2143419733"/>
                <wp:cNvGraphicFramePr/>
                <a:graphic xmlns:a="http://schemas.openxmlformats.org/drawingml/2006/main">
                  <a:graphicData uri="http://schemas.microsoft.com/office/word/2010/wordprocessingShape">
                    <wps:wsp>
                      <wps:cNvSpPr/>
                      <wps:spPr>
                        <a:xfrm>
                          <a:off x="2931730" y="3779683"/>
                          <a:ext cx="4828540" cy="635"/>
                        </a:xfrm>
                        <a:prstGeom prst="rect">
                          <a:avLst/>
                        </a:prstGeom>
                        <a:solidFill>
                          <a:srgbClr val="FFFFFF"/>
                        </a:solidFill>
                        <a:ln>
                          <a:noFill/>
                        </a:ln>
                      </wps:spPr>
                      <wps:txbx>
                        <w:txbxContent>
                          <w:p w14:paraId="44177AD2" w14:textId="77777777" w:rsidR="004B344F" w:rsidRDefault="004B344F">
                            <w:pPr>
                              <w:spacing w:after="200" w:line="240" w:lineRule="auto"/>
                              <w:textDirection w:val="btLr"/>
                            </w:pPr>
                            <w:r>
                              <w:rPr>
                                <w:rFonts w:ascii="Arial" w:eastAsia="Arial" w:hAnsi="Arial" w:cs="Arial"/>
                                <w:i/>
                                <w:color w:val="000000"/>
                                <w:sz w:val="16"/>
                              </w:rPr>
                              <w:t>Fonte: Imagem originada do próprio grupo</w:t>
                            </w:r>
                          </w:p>
                        </w:txbxContent>
                      </wps:txbx>
                      <wps:bodyPr spcFirstLastPara="1" wrap="square" lIns="0" tIns="0" rIns="0" bIns="0" anchor="t" anchorCtr="0">
                        <a:noAutofit/>
                      </wps:bodyPr>
                    </wps:wsp>
                  </a:graphicData>
                </a:graphic>
              </wp:anchor>
            </w:drawing>
          </mc:Choice>
          <mc:Fallback>
            <w:pict>
              <v:rect w14:anchorId="01C77D1C" id="Retângulo 2143419733" o:spid="_x0000_s1038" style="position:absolute;margin-left:22pt;margin-top:312pt;width:.0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" stroked="f">
                <v:textbox inset="0,0,0,0">
                  <w:txbxContent>
                    <w:p w14:paraId="44177AD2" w14:textId="77777777" w:rsidR="004B344F" w:rsidRDefault="004B344F">
                      <w:pPr>
                        <w:spacing w:after="200" w:line="240" w:lineRule="auto"/>
                        <w:textDirection w:val="btLr"/>
                      </w:pPr>
                      <w:r>
                        <w:rPr>
                          <w:rFonts w:ascii="Arial" w:eastAsia="Arial" w:hAnsi="Arial" w:cs="Arial"/>
                          <w:i/>
                          <w:color w:val="000000"/>
                          <w:sz w:val="16"/>
                        </w:rPr>
                        <w:t>Fonte: Imagem originada do próprio grupo</w:t>
                      </w:r>
                    </w:p>
                  </w:txbxContent>
                </v:textbox>
                <w10:wrap type="square"/>
              </v:rect>
            </w:pict>
          </mc:Fallback>
        </mc:AlternateContent>
      </w:r>
      <w:bookmarkEnd w:id="82"/>
    </w:p>
    <w:p w14:paraId="5D843883" w14:textId="3E2A4B7B" w:rsidR="001F3BE4" w:rsidRDefault="00294807">
      <w:pPr>
        <w:jc w:val="both"/>
      </w:pPr>
      <w:r>
        <w:rPr>
          <w:noProof/>
        </w:rPr>
        <mc:AlternateContent>
          <mc:Choice Requires="wps">
            <w:drawing>
              <wp:anchor distT="0" distB="0" distL="114300" distR="114300" simplePos="0" relativeHeight="251782144" behindDoc="0" locked="0" layoutInCell="1" allowOverlap="1" wp14:anchorId="779E83EC" wp14:editId="736C4F2A">
                <wp:simplePos x="0" y="0"/>
                <wp:positionH relativeFrom="column">
                  <wp:posOffset>285750</wp:posOffset>
                </wp:positionH>
                <wp:positionV relativeFrom="paragraph">
                  <wp:posOffset>3708400</wp:posOffset>
                </wp:positionV>
                <wp:extent cx="4828540" cy="635"/>
                <wp:effectExtent l="0" t="0" r="0" b="0"/>
                <wp:wrapSquare wrapText="bothSides"/>
                <wp:docPr id="550281350" name="Caixa de Texto 1"/>
                <wp:cNvGraphicFramePr/>
                <a:graphic xmlns:a="http://schemas.openxmlformats.org/drawingml/2006/main">
                  <a:graphicData uri="http://schemas.microsoft.com/office/word/2010/wordprocessingShape">
                    <wps:wsp>
                      <wps:cNvSpPr txBox="1"/>
                      <wps:spPr>
                        <a:xfrm>
                          <a:off x="0" y="0"/>
                          <a:ext cx="4828540" cy="635"/>
                        </a:xfrm>
                        <a:prstGeom prst="rect">
                          <a:avLst/>
                        </a:prstGeom>
                        <a:solidFill>
                          <a:prstClr val="white"/>
                        </a:solidFill>
                        <a:ln>
                          <a:noFill/>
                        </a:ln>
                      </wps:spPr>
                      <wps:txbx>
                        <w:txbxContent>
                          <w:p w14:paraId="746ABEE5" w14:textId="2E20A1E0" w:rsidR="00294807" w:rsidRPr="00645E97" w:rsidRDefault="00294807" w:rsidP="00294807">
                            <w:pPr>
                              <w:pStyle w:val="Legenda"/>
                              <w:rPr>
                                <w:rFonts w:ascii="Calibri" w:hAnsi="Calibri"/>
                                <w:noProof/>
                              </w:rPr>
                            </w:pPr>
                            <w:bookmarkStart w:id="83" w:name="_Toc152529152"/>
                            <w:bookmarkStart w:id="84" w:name="_Toc152529220"/>
                            <w:r>
                              <w:t xml:space="preserve">Figura </w:t>
                            </w:r>
                            <w:fldSimple w:instr=" SEQ Figura \* ARABIC ">
                              <w:r w:rsidR="007D38BC">
                                <w:rPr>
                                  <w:noProof/>
                                </w:rPr>
                                <w:t>8</w:t>
                              </w:r>
                            </w:fldSimple>
                            <w:r w:rsidRPr="00B155AB">
                              <w:t xml:space="preserve"> - Fonte: Próprio grupo realizador deste projeto</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E83EC" id="_x0000_s1039" type="#_x0000_t202" style="position:absolute;left:0;text-align:left;margin-left:22.5pt;margin-top:292pt;width:380.2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" stroked="f">
                <v:textbox style="mso-fit-shape-to-text:t" inset="0,0,0,0">
                  <w:txbxContent>
                    <w:p w14:paraId="746ABEE5" w14:textId="2E20A1E0" w:rsidR="00294807" w:rsidRPr="00645E97" w:rsidRDefault="00294807" w:rsidP="00294807">
                      <w:pPr>
                        <w:pStyle w:val="Legenda"/>
                        <w:rPr>
                          <w:rFonts w:ascii="Calibri" w:hAnsi="Calibri"/>
                          <w:noProof/>
                        </w:rPr>
                      </w:pPr>
                      <w:bookmarkStart w:id="85" w:name="_Toc152529152"/>
                      <w:bookmarkStart w:id="86" w:name="_Toc152529220"/>
                      <w:r>
                        <w:t xml:space="preserve">Figura </w:t>
                      </w:r>
                      <w:fldSimple w:instr=" SEQ Figura \* ARABIC ">
                        <w:r w:rsidR="007D38BC">
                          <w:rPr>
                            <w:noProof/>
                          </w:rPr>
                          <w:t>8</w:t>
                        </w:r>
                      </w:fldSimple>
                      <w:r w:rsidRPr="00B155AB">
                        <w:t xml:space="preserve"> - Fonte: Próprio grupo realizador deste projeto</w:t>
                      </w:r>
                      <w:bookmarkEnd w:id="85"/>
                      <w:bookmarkEnd w:id="86"/>
                    </w:p>
                  </w:txbxContent>
                </v:textbox>
                <w10:wrap type="square"/>
              </v:shape>
            </w:pict>
          </mc:Fallback>
        </mc:AlternateContent>
      </w:r>
      <w:r w:rsidR="001E2211">
        <w:rPr>
          <w:noProof/>
        </w:rPr>
        <w:drawing>
          <wp:anchor distT="0" distB="0" distL="114300" distR="114300" simplePos="0" relativeHeight="251661312" behindDoc="0" locked="0" layoutInCell="1" hidden="0" allowOverlap="1" wp14:anchorId="341DA74F" wp14:editId="447C9B17">
            <wp:simplePos x="0" y="0"/>
            <wp:positionH relativeFrom="page">
              <wp:align>center</wp:align>
            </wp:positionH>
            <wp:positionV relativeFrom="paragraph">
              <wp:posOffset>38100</wp:posOffset>
            </wp:positionV>
            <wp:extent cx="4828540" cy="3613150"/>
            <wp:effectExtent l="0" t="0" r="0" b="6350"/>
            <wp:wrapSquare wrapText="bothSides" distT="0" distB="0" distL="114300" distR="114300"/>
            <wp:docPr id="2143419798" name="image62.jpg" descr="C:\Users\aluno\Downloads\Problematização_Vitor_Messias.jpg"/>
            <wp:cNvGraphicFramePr/>
            <a:graphic xmlns:a="http://schemas.openxmlformats.org/drawingml/2006/main">
              <a:graphicData uri="http://schemas.openxmlformats.org/drawingml/2006/picture">
                <pic:pic xmlns:pic="http://schemas.openxmlformats.org/drawingml/2006/picture">
                  <pic:nvPicPr>
                    <pic:cNvPr id="0" name="image62.jpg" descr="C:\Users\aluno\Downloads\Problematização_Vitor_Messias.jpg"/>
                    <pic:cNvPicPr preferRelativeResize="0"/>
                  </pic:nvPicPr>
                  <pic:blipFill>
                    <a:blip r:embed="rId343"/>
                    <a:srcRect/>
                    <a:stretch>
                      <a:fillRect/>
                    </a:stretch>
                  </pic:blipFill>
                  <pic:spPr>
                    <a:xfrm>
                      <a:off x="0" y="0"/>
                      <a:ext cx="4828540" cy="3613150"/>
                    </a:xfrm>
                    <a:prstGeom prst="rect">
                      <a:avLst/>
                    </a:prstGeom>
                    <a:ln/>
                  </pic:spPr>
                </pic:pic>
              </a:graphicData>
            </a:graphic>
          </wp:anchor>
        </w:drawing>
      </w:r>
    </w:p>
    <w:p w14:paraId="3478ED81" w14:textId="77777777" w:rsidR="001F3BE4" w:rsidRDefault="001F3BE4">
      <w:pPr>
        <w:jc w:val="both"/>
      </w:pPr>
    </w:p>
    <w:p w14:paraId="1E3C47A1"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0994B632"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291E5350"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0B6EF1EB"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3A436D48"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47C443BD"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4F6788AB"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51F2EE3F"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6FAAD6D4"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08006B18"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131936BD"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49559AEB"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7425144A" w14:textId="42A13800"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04433F7F" w14:textId="77777777" w:rsidR="001F3BE4" w:rsidRDefault="001F3BE4">
      <w:pPr>
        <w:rPr>
          <w:rFonts w:ascii="Arial" w:eastAsia="Arial" w:hAnsi="Arial" w:cs="Arial"/>
          <w:sz w:val="24"/>
          <w:szCs w:val="24"/>
        </w:rPr>
      </w:pPr>
    </w:p>
    <w:p w14:paraId="22E7A9A1" w14:textId="77777777" w:rsidR="001F3BE4" w:rsidRDefault="001F3BE4">
      <w:pPr>
        <w:rPr>
          <w:rFonts w:ascii="Arial" w:eastAsia="Arial" w:hAnsi="Arial" w:cs="Arial"/>
          <w:sz w:val="24"/>
          <w:szCs w:val="24"/>
        </w:rPr>
      </w:pPr>
    </w:p>
    <w:p w14:paraId="2C634BB3" w14:textId="6F4ACBA9" w:rsidR="001F3BE4" w:rsidRDefault="00E74CBC" w:rsidP="00B00552">
      <w:pPr>
        <w:pStyle w:val="TituloSecundrio"/>
        <w:numPr>
          <w:ilvl w:val="0"/>
          <w:numId w:val="0"/>
        </w:numPr>
      </w:pPr>
      <w:bookmarkStart w:id="87" w:name="_Toc152533262"/>
      <w:r>
        <w:lastRenderedPageBreak/>
        <w:t>Esboço (Vitor Hugo Rodrigues)</w:t>
      </w:r>
      <w:bookmarkEnd w:id="87"/>
    </w:p>
    <w:p w14:paraId="785BCD11" w14:textId="5D856DDB" w:rsidR="001F3BE4" w:rsidRDefault="00294807">
      <w:pPr>
        <w:jc w:val="both"/>
      </w:pPr>
      <w:r>
        <w:rPr>
          <w:noProof/>
        </w:rPr>
        <mc:AlternateContent>
          <mc:Choice Requires="wps">
            <w:drawing>
              <wp:anchor distT="0" distB="0" distL="114300" distR="114300" simplePos="0" relativeHeight="251784192" behindDoc="0" locked="0" layoutInCell="1" allowOverlap="1" wp14:anchorId="62D447C5" wp14:editId="312B0B94">
                <wp:simplePos x="0" y="0"/>
                <wp:positionH relativeFrom="column">
                  <wp:posOffset>297180</wp:posOffset>
                </wp:positionH>
                <wp:positionV relativeFrom="paragraph">
                  <wp:posOffset>3397885</wp:posOffset>
                </wp:positionV>
                <wp:extent cx="4806315" cy="635"/>
                <wp:effectExtent l="0" t="0" r="0" b="0"/>
                <wp:wrapSquare wrapText="bothSides"/>
                <wp:docPr id="1493881436" name="Caixa de Texto 1"/>
                <wp:cNvGraphicFramePr/>
                <a:graphic xmlns:a="http://schemas.openxmlformats.org/drawingml/2006/main">
                  <a:graphicData uri="http://schemas.microsoft.com/office/word/2010/wordprocessingShape">
                    <wps:wsp>
                      <wps:cNvSpPr txBox="1"/>
                      <wps:spPr>
                        <a:xfrm>
                          <a:off x="0" y="0"/>
                          <a:ext cx="4806315" cy="635"/>
                        </a:xfrm>
                        <a:prstGeom prst="rect">
                          <a:avLst/>
                        </a:prstGeom>
                        <a:solidFill>
                          <a:prstClr val="white"/>
                        </a:solidFill>
                        <a:ln>
                          <a:noFill/>
                        </a:ln>
                      </wps:spPr>
                      <wps:txbx>
                        <w:txbxContent>
                          <w:p w14:paraId="3FEC0B97" w14:textId="75E9E51D" w:rsidR="00294807" w:rsidRPr="00777BB2" w:rsidRDefault="00294807" w:rsidP="00294807">
                            <w:pPr>
                              <w:pStyle w:val="Legenda"/>
                              <w:rPr>
                                <w:rFonts w:ascii="Calibri" w:hAnsi="Calibri"/>
                                <w:noProof/>
                              </w:rPr>
                            </w:pPr>
                            <w:bookmarkStart w:id="88" w:name="_Toc152529153"/>
                            <w:bookmarkStart w:id="89" w:name="_Toc152529221"/>
                            <w:r>
                              <w:t xml:space="preserve">Figura </w:t>
                            </w:r>
                            <w:fldSimple w:instr=" SEQ Figura \* ARABIC ">
                              <w:r w:rsidR="007D38BC">
                                <w:rPr>
                                  <w:noProof/>
                                </w:rPr>
                                <w:t>9</w:t>
                              </w:r>
                            </w:fldSimple>
                            <w:r w:rsidRPr="002B37E5">
                              <w:t xml:space="preserve"> - Fonte: Próprio grupo realizador deste projeto</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447C5" id="_x0000_s1040" type="#_x0000_t202" style="position:absolute;left:0;text-align:left;margin-left:23.4pt;margin-top:267.55pt;width:378.4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srOGw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" stroked="f">
                <v:textbox style="mso-fit-shape-to-text:t" inset="0,0,0,0">
                  <w:txbxContent>
                    <w:p w14:paraId="3FEC0B97" w14:textId="75E9E51D" w:rsidR="00294807" w:rsidRPr="00777BB2" w:rsidRDefault="00294807" w:rsidP="00294807">
                      <w:pPr>
                        <w:pStyle w:val="Legenda"/>
                        <w:rPr>
                          <w:rFonts w:ascii="Calibri" w:hAnsi="Calibri"/>
                          <w:noProof/>
                        </w:rPr>
                      </w:pPr>
                      <w:bookmarkStart w:id="90" w:name="_Toc152529153"/>
                      <w:bookmarkStart w:id="91" w:name="_Toc152529221"/>
                      <w:r>
                        <w:t xml:space="preserve">Figura </w:t>
                      </w:r>
                      <w:fldSimple w:instr=" SEQ Figura \* ARABIC ">
                        <w:r w:rsidR="007D38BC">
                          <w:rPr>
                            <w:noProof/>
                          </w:rPr>
                          <w:t>9</w:t>
                        </w:r>
                      </w:fldSimple>
                      <w:r w:rsidRPr="002B37E5">
                        <w:t xml:space="preserve"> - Fonte: Próprio grupo realizador deste projeto</w:t>
                      </w:r>
                      <w:bookmarkEnd w:id="90"/>
                      <w:bookmarkEnd w:id="91"/>
                    </w:p>
                  </w:txbxContent>
                </v:textbox>
                <w10:wrap type="square"/>
              </v:shape>
            </w:pict>
          </mc:Fallback>
        </mc:AlternateContent>
      </w:r>
      <w:r w:rsidR="001E2211">
        <w:rPr>
          <w:noProof/>
        </w:rPr>
        <w:drawing>
          <wp:anchor distT="0" distB="0" distL="114300" distR="114300" simplePos="0" relativeHeight="251663360" behindDoc="0" locked="0" layoutInCell="1" hidden="0" allowOverlap="1" wp14:anchorId="5F00ACB5" wp14:editId="0ABA7CF0">
            <wp:simplePos x="0" y="0"/>
            <wp:positionH relativeFrom="page">
              <wp:align>center</wp:align>
            </wp:positionH>
            <wp:positionV relativeFrom="paragraph">
              <wp:posOffset>3810</wp:posOffset>
            </wp:positionV>
            <wp:extent cx="4806492" cy="3336966"/>
            <wp:effectExtent l="0" t="0" r="0" b="0"/>
            <wp:wrapSquare wrapText="bothSides" distT="0" distB="0" distL="114300" distR="114300"/>
            <wp:docPr id="2143419788" name="image42.jpg" descr="C:\Users\aluno\Downloads\Problematização_Vitor_Santos.jpeg"/>
            <wp:cNvGraphicFramePr/>
            <a:graphic xmlns:a="http://schemas.openxmlformats.org/drawingml/2006/main">
              <a:graphicData uri="http://schemas.openxmlformats.org/drawingml/2006/picture">
                <pic:pic xmlns:pic="http://schemas.openxmlformats.org/drawingml/2006/picture">
                  <pic:nvPicPr>
                    <pic:cNvPr id="0" name="image42.jpg" descr="C:\Users\aluno\Downloads\Problematização_Vitor_Santos.jpeg"/>
                    <pic:cNvPicPr preferRelativeResize="0"/>
                  </pic:nvPicPr>
                  <pic:blipFill>
                    <a:blip r:embed="rId344"/>
                    <a:srcRect/>
                    <a:stretch>
                      <a:fillRect/>
                    </a:stretch>
                  </pic:blipFill>
                  <pic:spPr>
                    <a:xfrm>
                      <a:off x="0" y="0"/>
                      <a:ext cx="4806492" cy="3336966"/>
                    </a:xfrm>
                    <a:prstGeom prst="rect">
                      <a:avLst/>
                    </a:prstGeom>
                    <a:ln/>
                  </pic:spPr>
                </pic:pic>
              </a:graphicData>
            </a:graphic>
          </wp:anchor>
        </w:drawing>
      </w:r>
    </w:p>
    <w:p w14:paraId="74D70A78" w14:textId="7575D55B"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78B9A330" w14:textId="5981C8BE"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04B6638C"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6415B61E"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2FF888F2"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6CAA82E7"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646CD3B3"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3E025690"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7ABFB8A9"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281C303F"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5C73964F"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595A4218"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76A6740C" w14:textId="0A57A65C"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3FB3EC18"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4EEC9118"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19828952"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137C9A11"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55F00B75"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30826F43"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16DD7343"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7FE4EB17"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7CB15CF9"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39D7B95E" w14:textId="0BB33B29" w:rsidR="001F3BE4" w:rsidRDefault="00E74CBC" w:rsidP="00B00552">
      <w:pPr>
        <w:pStyle w:val="Ttulo1"/>
        <w:numPr>
          <w:ilvl w:val="0"/>
          <w:numId w:val="0"/>
        </w:numPr>
      </w:pPr>
      <w:bookmarkStart w:id="92" w:name="_Toc152533263"/>
      <w:r>
        <w:lastRenderedPageBreak/>
        <w:t>APÊNDICE B - Prototipagem de baixa fidelidade (feito em papel)</w:t>
      </w:r>
      <w:bookmarkEnd w:id="92"/>
    </w:p>
    <w:p w14:paraId="75EF9064" w14:textId="6E855F6C" w:rsidR="001F3BE4" w:rsidRPr="006F7C24" w:rsidRDefault="00294807" w:rsidP="00B00552">
      <w:pPr>
        <w:pStyle w:val="TituloSecundrio"/>
        <w:numPr>
          <w:ilvl w:val="0"/>
          <w:numId w:val="0"/>
        </w:numPr>
      </w:pPr>
      <w:bookmarkStart w:id="93" w:name="_Toc152533264"/>
      <w:r>
        <w:rPr>
          <w:noProof/>
        </w:rPr>
        <mc:AlternateContent>
          <mc:Choice Requires="wps">
            <w:drawing>
              <wp:anchor distT="0" distB="0" distL="114300" distR="114300" simplePos="0" relativeHeight="251786240" behindDoc="0" locked="0" layoutInCell="1" allowOverlap="1" wp14:anchorId="62862FDC" wp14:editId="1F501199">
                <wp:simplePos x="0" y="0"/>
                <wp:positionH relativeFrom="column">
                  <wp:posOffset>459740</wp:posOffset>
                </wp:positionH>
                <wp:positionV relativeFrom="paragraph">
                  <wp:posOffset>3758565</wp:posOffset>
                </wp:positionV>
                <wp:extent cx="4839970" cy="635"/>
                <wp:effectExtent l="0" t="0" r="0" b="0"/>
                <wp:wrapTopAndBottom/>
                <wp:docPr id="185458334" name="Caixa de Texto 1"/>
                <wp:cNvGraphicFramePr/>
                <a:graphic xmlns:a="http://schemas.openxmlformats.org/drawingml/2006/main">
                  <a:graphicData uri="http://schemas.microsoft.com/office/word/2010/wordprocessingShape">
                    <wps:wsp>
                      <wps:cNvSpPr txBox="1"/>
                      <wps:spPr>
                        <a:xfrm>
                          <a:off x="0" y="0"/>
                          <a:ext cx="4839970" cy="635"/>
                        </a:xfrm>
                        <a:prstGeom prst="rect">
                          <a:avLst/>
                        </a:prstGeom>
                        <a:solidFill>
                          <a:prstClr val="white"/>
                        </a:solidFill>
                        <a:ln>
                          <a:noFill/>
                        </a:ln>
                      </wps:spPr>
                      <wps:txbx>
                        <w:txbxContent>
                          <w:p w14:paraId="2F14F203" w14:textId="6D3187E0" w:rsidR="00294807" w:rsidRPr="00D338AA" w:rsidRDefault="00294807" w:rsidP="00294807">
                            <w:pPr>
                              <w:pStyle w:val="Legenda"/>
                              <w:rPr>
                                <w:rFonts w:eastAsia="SimSun" w:cs="Arial"/>
                                <w:b/>
                                <w:bCs/>
                                <w:noProof/>
                                <w:sz w:val="24"/>
                                <w:szCs w:val="24"/>
                              </w:rPr>
                            </w:pPr>
                            <w:bookmarkStart w:id="94" w:name="_Toc152529154"/>
                            <w:bookmarkStart w:id="95" w:name="_Toc152529222"/>
                            <w:r>
                              <w:t xml:space="preserve">Figura </w:t>
                            </w:r>
                            <w:fldSimple w:instr=" SEQ Figura \* ARABIC ">
                              <w:r w:rsidR="007D38BC">
                                <w:rPr>
                                  <w:noProof/>
                                </w:rPr>
                                <w:t>10</w:t>
                              </w:r>
                            </w:fldSimple>
                            <w:r w:rsidRPr="00453C4E">
                              <w:t xml:space="preserve"> - Fonte: Próprio grupo realizador deste projeto</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62FDC" id="_x0000_s1041" type="#_x0000_t202" style="position:absolute;margin-left:36.2pt;margin-top:295.95pt;width:381.1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" stroked="f">
                <v:textbox style="mso-fit-shape-to-text:t" inset="0,0,0,0">
                  <w:txbxContent>
                    <w:p w14:paraId="2F14F203" w14:textId="6D3187E0" w:rsidR="00294807" w:rsidRPr="00D338AA" w:rsidRDefault="00294807" w:rsidP="00294807">
                      <w:pPr>
                        <w:pStyle w:val="Legenda"/>
                        <w:rPr>
                          <w:rFonts w:eastAsia="SimSun" w:cs="Arial"/>
                          <w:b/>
                          <w:bCs/>
                          <w:noProof/>
                          <w:sz w:val="24"/>
                          <w:szCs w:val="24"/>
                        </w:rPr>
                      </w:pPr>
                      <w:bookmarkStart w:id="96" w:name="_Toc152529154"/>
                      <w:bookmarkStart w:id="97" w:name="_Toc152529222"/>
                      <w:r>
                        <w:t xml:space="preserve">Figura </w:t>
                      </w:r>
                      <w:fldSimple w:instr=" SEQ Figura \* ARABIC ">
                        <w:r w:rsidR="007D38BC">
                          <w:rPr>
                            <w:noProof/>
                          </w:rPr>
                          <w:t>10</w:t>
                        </w:r>
                      </w:fldSimple>
                      <w:r w:rsidRPr="00453C4E">
                        <w:t xml:space="preserve"> - Fonte: Próprio grupo realizador deste projeto</w:t>
                      </w:r>
                      <w:bookmarkEnd w:id="96"/>
                      <w:bookmarkEnd w:id="97"/>
                    </w:p>
                  </w:txbxContent>
                </v:textbox>
                <w10:wrap type="topAndBottom"/>
              </v:shape>
            </w:pict>
          </mc:Fallback>
        </mc:AlternateContent>
      </w:r>
      <w:r w:rsidR="001E2211">
        <w:rPr>
          <w:noProof/>
        </w:rPr>
        <w:drawing>
          <wp:anchor distT="0" distB="0" distL="114300" distR="114300" simplePos="0" relativeHeight="251695104" behindDoc="0" locked="0" layoutInCell="1" allowOverlap="1" wp14:anchorId="52AEF38E" wp14:editId="65396AB6">
            <wp:simplePos x="0" y="0"/>
            <wp:positionH relativeFrom="margin">
              <wp:align>center</wp:align>
            </wp:positionH>
            <wp:positionV relativeFrom="paragraph">
              <wp:posOffset>280670</wp:posOffset>
            </wp:positionV>
            <wp:extent cx="4839970" cy="3420745"/>
            <wp:effectExtent l="0" t="0" r="0" b="8255"/>
            <wp:wrapTopAndBottom/>
            <wp:docPr id="2143419815"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345" cstate="print">
                      <a:extLst>
                        <a:ext uri="{28A0092B-C50C-407E-A947-70E740481C1C}">
                          <a14:useLocalDpi xmlns:a14="http://schemas.microsoft.com/office/drawing/2010/main" val="0"/>
                        </a:ext>
                      </a:extLst>
                    </a:blip>
                    <a:srcRect/>
                    <a:stretch>
                      <a:fillRect/>
                    </a:stretch>
                  </pic:blipFill>
                  <pic:spPr>
                    <a:xfrm>
                      <a:off x="0" y="0"/>
                      <a:ext cx="4839970" cy="3420745"/>
                    </a:xfrm>
                    <a:prstGeom prst="rect">
                      <a:avLst/>
                    </a:prstGeom>
                    <a:ln/>
                  </pic:spPr>
                </pic:pic>
              </a:graphicData>
            </a:graphic>
            <wp14:sizeRelH relativeFrom="margin">
              <wp14:pctWidth>0</wp14:pctWidth>
            </wp14:sizeRelH>
            <wp14:sizeRelV relativeFrom="margin">
              <wp14:pctHeight>0</wp14:pctHeight>
            </wp14:sizeRelV>
          </wp:anchor>
        </w:drawing>
      </w:r>
      <w:r w:rsidR="00CF206E">
        <w:t>Tela de Classes</w:t>
      </w:r>
      <w:bookmarkEnd w:id="93"/>
    </w:p>
    <w:p w14:paraId="0177F69B" w14:textId="0E1ACF97" w:rsidR="001F3BE4" w:rsidRDefault="00294807" w:rsidP="00B00552">
      <w:pPr>
        <w:pStyle w:val="TituloSecundrio"/>
        <w:numPr>
          <w:ilvl w:val="0"/>
          <w:numId w:val="0"/>
        </w:numPr>
      </w:pPr>
      <w:bookmarkStart w:id="98" w:name="_Toc152533265"/>
      <w:r>
        <w:rPr>
          <w:noProof/>
        </w:rPr>
        <mc:AlternateContent>
          <mc:Choice Requires="wps">
            <w:drawing>
              <wp:anchor distT="0" distB="0" distL="114300" distR="114300" simplePos="0" relativeHeight="251788288" behindDoc="0" locked="0" layoutInCell="1" allowOverlap="1" wp14:anchorId="359A88FB" wp14:editId="2EE28036">
                <wp:simplePos x="0" y="0"/>
                <wp:positionH relativeFrom="column">
                  <wp:posOffset>355600</wp:posOffset>
                </wp:positionH>
                <wp:positionV relativeFrom="paragraph">
                  <wp:posOffset>7639685</wp:posOffset>
                </wp:positionV>
                <wp:extent cx="5039995" cy="635"/>
                <wp:effectExtent l="0" t="0" r="0" b="0"/>
                <wp:wrapTopAndBottom/>
                <wp:docPr id="1471318515" name="Caixa de Texto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EAD6C26" w14:textId="4575134E" w:rsidR="00294807" w:rsidRPr="00C31A8C" w:rsidRDefault="00294807" w:rsidP="00294807">
                            <w:pPr>
                              <w:pStyle w:val="Legenda"/>
                              <w:rPr>
                                <w:rFonts w:eastAsia="SimSun" w:cs="Arial"/>
                                <w:b/>
                                <w:bCs/>
                                <w:noProof/>
                                <w:sz w:val="24"/>
                                <w:szCs w:val="24"/>
                              </w:rPr>
                            </w:pPr>
                            <w:bookmarkStart w:id="99" w:name="_Toc152529155"/>
                            <w:bookmarkStart w:id="100" w:name="_Toc152529223"/>
                            <w:r>
                              <w:t xml:space="preserve">Figura </w:t>
                            </w:r>
                            <w:fldSimple w:instr=" SEQ Figura \* ARABIC ">
                              <w:r w:rsidR="007D38BC">
                                <w:rPr>
                                  <w:noProof/>
                                </w:rPr>
                                <w:t>11</w:t>
                              </w:r>
                            </w:fldSimple>
                            <w:r w:rsidRPr="00DC3A84">
                              <w:t xml:space="preserve"> - Fonte: Próprio grupo realizador deste projeto</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A88FB" id="_x0000_s1042" type="#_x0000_t202" style="position:absolute;margin-left:28pt;margin-top:601.55pt;width:396.8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" stroked="f">
                <v:textbox style="mso-fit-shape-to-text:t" inset="0,0,0,0">
                  <w:txbxContent>
                    <w:p w14:paraId="6EAD6C26" w14:textId="4575134E" w:rsidR="00294807" w:rsidRPr="00C31A8C" w:rsidRDefault="00294807" w:rsidP="00294807">
                      <w:pPr>
                        <w:pStyle w:val="Legenda"/>
                        <w:rPr>
                          <w:rFonts w:eastAsia="SimSun" w:cs="Arial"/>
                          <w:b/>
                          <w:bCs/>
                          <w:noProof/>
                          <w:sz w:val="24"/>
                          <w:szCs w:val="24"/>
                        </w:rPr>
                      </w:pPr>
                      <w:bookmarkStart w:id="101" w:name="_Toc152529155"/>
                      <w:bookmarkStart w:id="102" w:name="_Toc152529223"/>
                      <w:r>
                        <w:t xml:space="preserve">Figura </w:t>
                      </w:r>
                      <w:fldSimple w:instr=" SEQ Figura \* ARABIC ">
                        <w:r w:rsidR="007D38BC">
                          <w:rPr>
                            <w:noProof/>
                          </w:rPr>
                          <w:t>11</w:t>
                        </w:r>
                      </w:fldSimple>
                      <w:r w:rsidRPr="00DC3A84">
                        <w:t xml:space="preserve"> - Fonte: Próprio grupo realizador deste projeto</w:t>
                      </w:r>
                      <w:bookmarkEnd w:id="101"/>
                      <w:bookmarkEnd w:id="102"/>
                    </w:p>
                  </w:txbxContent>
                </v:textbox>
                <w10:wrap type="topAndBottom"/>
              </v:shape>
            </w:pict>
          </mc:Fallback>
        </mc:AlternateContent>
      </w:r>
      <w:r w:rsidR="001E2211">
        <w:rPr>
          <w:noProof/>
        </w:rPr>
        <w:drawing>
          <wp:anchor distT="0" distB="0" distL="114300" distR="114300" simplePos="0" relativeHeight="251696128" behindDoc="0" locked="0" layoutInCell="1" allowOverlap="1" wp14:anchorId="6797A181" wp14:editId="6683E32A">
            <wp:simplePos x="0" y="0"/>
            <wp:positionH relativeFrom="margin">
              <wp:align>center</wp:align>
            </wp:positionH>
            <wp:positionV relativeFrom="paragraph">
              <wp:posOffset>4051935</wp:posOffset>
            </wp:positionV>
            <wp:extent cx="5039995" cy="3530600"/>
            <wp:effectExtent l="0" t="0" r="8255" b="0"/>
            <wp:wrapTopAndBottom/>
            <wp:docPr id="2143419814"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346" cstate="print">
                      <a:extLst>
                        <a:ext uri="{28A0092B-C50C-407E-A947-70E740481C1C}">
                          <a14:useLocalDpi xmlns:a14="http://schemas.microsoft.com/office/drawing/2010/main" val="0"/>
                        </a:ext>
                      </a:extLst>
                    </a:blip>
                    <a:srcRect/>
                    <a:stretch>
                      <a:fillRect/>
                    </a:stretch>
                  </pic:blipFill>
                  <pic:spPr>
                    <a:xfrm>
                      <a:off x="0" y="0"/>
                      <a:ext cx="5039995" cy="3530600"/>
                    </a:xfrm>
                    <a:prstGeom prst="rect">
                      <a:avLst/>
                    </a:prstGeom>
                    <a:ln/>
                  </pic:spPr>
                </pic:pic>
              </a:graphicData>
            </a:graphic>
          </wp:anchor>
        </w:drawing>
      </w:r>
      <w:r w:rsidR="00CF206E">
        <w:t>Tela de Grupos</w:t>
      </w:r>
      <w:bookmarkEnd w:id="98"/>
    </w:p>
    <w:p w14:paraId="70706676" w14:textId="4559397A" w:rsidR="00CF206E" w:rsidRPr="006F7C24" w:rsidRDefault="00275A1E" w:rsidP="00B00552">
      <w:pPr>
        <w:pStyle w:val="TituloSecundrio"/>
        <w:numPr>
          <w:ilvl w:val="0"/>
          <w:numId w:val="0"/>
        </w:numPr>
      </w:pPr>
      <w:bookmarkStart w:id="103" w:name="_Toc152533266"/>
      <w:r>
        <w:rPr>
          <w:noProof/>
        </w:rPr>
        <w:lastRenderedPageBreak/>
        <mc:AlternateContent>
          <mc:Choice Requires="wps">
            <w:drawing>
              <wp:anchor distT="0" distB="0" distL="114300" distR="114300" simplePos="0" relativeHeight="251792384" behindDoc="0" locked="0" layoutInCell="1" allowOverlap="1" wp14:anchorId="0FFBDC13" wp14:editId="09B7F2A7">
                <wp:simplePos x="0" y="0"/>
                <wp:positionH relativeFrom="column">
                  <wp:posOffset>71479</wp:posOffset>
                </wp:positionH>
                <wp:positionV relativeFrom="paragraph">
                  <wp:posOffset>3818531</wp:posOffset>
                </wp:positionV>
                <wp:extent cx="5120005" cy="635"/>
                <wp:effectExtent l="0" t="0" r="0" b="0"/>
                <wp:wrapTopAndBottom/>
                <wp:docPr id="1622901009" name="Caixa de Texto 1"/>
                <wp:cNvGraphicFramePr/>
                <a:graphic xmlns:a="http://schemas.openxmlformats.org/drawingml/2006/main">
                  <a:graphicData uri="http://schemas.microsoft.com/office/word/2010/wordprocessingShape">
                    <wps:wsp>
                      <wps:cNvSpPr txBox="1"/>
                      <wps:spPr>
                        <a:xfrm>
                          <a:off x="0" y="0"/>
                          <a:ext cx="5120005" cy="635"/>
                        </a:xfrm>
                        <a:prstGeom prst="rect">
                          <a:avLst/>
                        </a:prstGeom>
                        <a:solidFill>
                          <a:prstClr val="white"/>
                        </a:solidFill>
                        <a:ln>
                          <a:noFill/>
                        </a:ln>
                      </wps:spPr>
                      <wps:txbx>
                        <w:txbxContent>
                          <w:p w14:paraId="3B8DE431" w14:textId="4DC15B15" w:rsidR="00275A1E" w:rsidRPr="00C4495F" w:rsidRDefault="00275A1E" w:rsidP="00275A1E">
                            <w:pPr>
                              <w:pStyle w:val="Legenda"/>
                              <w:rPr>
                                <w:rFonts w:eastAsia="SimSun" w:cs="Arial"/>
                                <w:b/>
                                <w:bCs/>
                                <w:noProof/>
                                <w:sz w:val="24"/>
                                <w:szCs w:val="24"/>
                              </w:rPr>
                            </w:pPr>
                            <w:bookmarkStart w:id="104" w:name="_Toc152529156"/>
                            <w:bookmarkStart w:id="105" w:name="_Toc152529224"/>
                            <w:r>
                              <w:t xml:space="preserve">Figura </w:t>
                            </w:r>
                            <w:fldSimple w:instr=" SEQ Figura \* ARABIC ">
                              <w:r w:rsidR="007D38BC">
                                <w:rPr>
                                  <w:noProof/>
                                </w:rPr>
                                <w:t>12</w:t>
                              </w:r>
                            </w:fldSimple>
                            <w:r>
                              <w:t>- Fonte: Próprio grupo realizador deste projeto</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BDC13" id="_x0000_s1043" type="#_x0000_t202" style="position:absolute;margin-left:5.65pt;margin-top:300.65pt;width:403.1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FI4GQIAAEAEAAAOAAAAZHJzL2Uyb0RvYy54bWysU8Fu2zAMvQ/YPwi6L046pBu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" stroked="f">
                <v:textbox style="mso-fit-shape-to-text:t" inset="0,0,0,0">
                  <w:txbxContent>
                    <w:p w14:paraId="3B8DE431" w14:textId="4DC15B15" w:rsidR="00275A1E" w:rsidRPr="00C4495F" w:rsidRDefault="00275A1E" w:rsidP="00275A1E">
                      <w:pPr>
                        <w:pStyle w:val="Legenda"/>
                        <w:rPr>
                          <w:rFonts w:eastAsia="SimSun" w:cs="Arial"/>
                          <w:b/>
                          <w:bCs/>
                          <w:noProof/>
                          <w:sz w:val="24"/>
                          <w:szCs w:val="24"/>
                        </w:rPr>
                      </w:pPr>
                      <w:bookmarkStart w:id="106" w:name="_Toc152529156"/>
                      <w:bookmarkStart w:id="107" w:name="_Toc152529224"/>
                      <w:r>
                        <w:t xml:space="preserve">Figura </w:t>
                      </w:r>
                      <w:fldSimple w:instr=" SEQ Figura \* ARABIC ">
                        <w:r w:rsidR="007D38BC">
                          <w:rPr>
                            <w:noProof/>
                          </w:rPr>
                          <w:t>12</w:t>
                        </w:r>
                      </w:fldSimple>
                      <w:r>
                        <w:t>- Fonte: Próprio grupo realizador deste projeto</w:t>
                      </w:r>
                      <w:bookmarkEnd w:id="106"/>
                      <w:bookmarkEnd w:id="107"/>
                    </w:p>
                  </w:txbxContent>
                </v:textbox>
                <w10:wrap type="topAndBottom"/>
              </v:shape>
            </w:pict>
          </mc:Fallback>
        </mc:AlternateContent>
      </w:r>
      <w:r>
        <w:rPr>
          <w:noProof/>
        </w:rPr>
        <w:drawing>
          <wp:anchor distT="0" distB="0" distL="114300" distR="114300" simplePos="0" relativeHeight="251697152" behindDoc="0" locked="0" layoutInCell="1" allowOverlap="1" wp14:anchorId="245D4124" wp14:editId="29C81584">
            <wp:simplePos x="0" y="0"/>
            <wp:positionH relativeFrom="margin">
              <wp:align>left</wp:align>
            </wp:positionH>
            <wp:positionV relativeFrom="paragraph">
              <wp:posOffset>243813</wp:posOffset>
            </wp:positionV>
            <wp:extent cx="5040000" cy="3521325"/>
            <wp:effectExtent l="0" t="0" r="8255" b="3175"/>
            <wp:wrapTopAndBottom/>
            <wp:docPr id="2143419818"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347" cstate="print">
                      <a:extLst>
                        <a:ext uri="{28A0092B-C50C-407E-A947-70E740481C1C}">
                          <a14:useLocalDpi xmlns:a14="http://schemas.microsoft.com/office/drawing/2010/main" val="0"/>
                        </a:ext>
                      </a:extLst>
                    </a:blip>
                    <a:srcRect/>
                    <a:stretch>
                      <a:fillRect/>
                    </a:stretch>
                  </pic:blipFill>
                  <pic:spPr>
                    <a:xfrm>
                      <a:off x="0" y="0"/>
                      <a:ext cx="5040000" cy="3521325"/>
                    </a:xfrm>
                    <a:prstGeom prst="rect">
                      <a:avLst/>
                    </a:prstGeom>
                    <a:ln/>
                  </pic:spPr>
                </pic:pic>
              </a:graphicData>
            </a:graphic>
          </wp:anchor>
        </w:drawing>
      </w:r>
      <w:r>
        <w:rPr>
          <w:noProof/>
        </w:rPr>
        <w:drawing>
          <wp:anchor distT="0" distB="0" distL="114300" distR="114300" simplePos="0" relativeHeight="251698176" behindDoc="0" locked="0" layoutInCell="1" allowOverlap="1" wp14:anchorId="08C9D41C" wp14:editId="7554940B">
            <wp:simplePos x="0" y="0"/>
            <wp:positionH relativeFrom="margin">
              <wp:align>left</wp:align>
            </wp:positionH>
            <wp:positionV relativeFrom="paragraph">
              <wp:posOffset>3796030</wp:posOffset>
            </wp:positionV>
            <wp:extent cx="3924300" cy="5120005"/>
            <wp:effectExtent l="0" t="7303" r="0" b="0"/>
            <wp:wrapTopAndBottom/>
            <wp:docPr id="2143419817"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348">
                      <a:extLst>
                        <a:ext uri="{28A0092B-C50C-407E-A947-70E740481C1C}">
                          <a14:useLocalDpi xmlns:a14="http://schemas.microsoft.com/office/drawing/2010/main" val="0"/>
                        </a:ext>
                      </a:extLst>
                    </a:blip>
                    <a:srcRect l="3181" t="17453" r="2798" b="13520"/>
                    <a:stretch>
                      <a:fillRect/>
                    </a:stretch>
                  </pic:blipFill>
                  <pic:spPr>
                    <a:xfrm rot="16200000">
                      <a:off x="0" y="0"/>
                      <a:ext cx="3924300" cy="5120005"/>
                    </a:xfrm>
                    <a:prstGeom prst="rect">
                      <a:avLst/>
                    </a:prstGeom>
                    <a:ln/>
                  </pic:spPr>
                </pic:pic>
              </a:graphicData>
            </a:graphic>
            <wp14:sizeRelH relativeFrom="margin">
              <wp14:pctWidth>0</wp14:pctWidth>
            </wp14:sizeRelH>
            <wp14:sizeRelV relativeFrom="margin">
              <wp14:pctHeight>0</wp14:pctHeight>
            </wp14:sizeRelV>
          </wp:anchor>
        </w:drawing>
      </w:r>
      <w:r w:rsidR="006F7C24">
        <w:rPr>
          <w:noProof/>
        </w:rPr>
        <mc:AlternateContent>
          <mc:Choice Requires="wps">
            <w:drawing>
              <wp:anchor distT="0" distB="0" distL="114300" distR="114300" simplePos="0" relativeHeight="251706368" behindDoc="0" locked="0" layoutInCell="1" allowOverlap="1" wp14:anchorId="5249C19B" wp14:editId="0FB1D900">
                <wp:simplePos x="0" y="0"/>
                <wp:positionH relativeFrom="column">
                  <wp:posOffset>-76200</wp:posOffset>
                </wp:positionH>
                <wp:positionV relativeFrom="paragraph">
                  <wp:posOffset>8529955</wp:posOffset>
                </wp:positionV>
                <wp:extent cx="5120005" cy="635"/>
                <wp:effectExtent l="0" t="0" r="0" b="0"/>
                <wp:wrapTopAndBottom/>
                <wp:docPr id="1364868600" name="Caixa de Texto 1"/>
                <wp:cNvGraphicFramePr/>
                <a:graphic xmlns:a="http://schemas.openxmlformats.org/drawingml/2006/main">
                  <a:graphicData uri="http://schemas.microsoft.com/office/word/2010/wordprocessingShape">
                    <wps:wsp>
                      <wps:cNvSpPr txBox="1"/>
                      <wps:spPr>
                        <a:xfrm>
                          <a:off x="0" y="0"/>
                          <a:ext cx="5120005" cy="635"/>
                        </a:xfrm>
                        <a:prstGeom prst="rect">
                          <a:avLst/>
                        </a:prstGeom>
                        <a:solidFill>
                          <a:prstClr val="white"/>
                        </a:solidFill>
                        <a:ln>
                          <a:noFill/>
                        </a:ln>
                      </wps:spPr>
                      <wps:txbx>
                        <w:txbxContent>
                          <w:p w14:paraId="13C0FBF5" w14:textId="33CF6AEF" w:rsidR="004B344F" w:rsidRPr="007104B8" w:rsidRDefault="004B344F" w:rsidP="006F7C24">
                            <w:pPr>
                              <w:pStyle w:val="Legenda"/>
                              <w:rPr>
                                <w:rFonts w:eastAsia="SimSun" w:cs="Arial"/>
                                <w:b/>
                                <w:bC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9C19B" id="_x0000_s1044" type="#_x0000_t202" style="position:absolute;margin-left:-6pt;margin-top:671.65pt;width:403.1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" stroked="f">
                <v:textbox style="mso-fit-shape-to-text:t" inset="0,0,0,0">
                  <w:txbxContent>
                    <w:p w14:paraId="13C0FBF5" w14:textId="33CF6AEF" w:rsidR="004B344F" w:rsidRPr="007104B8" w:rsidRDefault="004B344F" w:rsidP="006F7C24">
                      <w:pPr>
                        <w:pStyle w:val="Legenda"/>
                        <w:rPr>
                          <w:rFonts w:eastAsia="SimSun" w:cs="Arial"/>
                          <w:b/>
                          <w:bCs/>
                          <w:noProof/>
                          <w:sz w:val="24"/>
                          <w:szCs w:val="24"/>
                        </w:rPr>
                      </w:pPr>
                    </w:p>
                  </w:txbxContent>
                </v:textbox>
                <w10:wrap type="topAndBottom"/>
              </v:shape>
            </w:pict>
          </mc:Fallback>
        </mc:AlternateContent>
      </w:r>
      <w:r w:rsidR="00CF206E" w:rsidRPr="00CF206E">
        <w:t xml:space="preserve"> </w:t>
      </w:r>
      <w:r w:rsidR="00CF206E">
        <w:t>Tela do Usuário</w:t>
      </w:r>
      <w:bookmarkEnd w:id="103"/>
    </w:p>
    <w:p w14:paraId="627D1489" w14:textId="0AFEDDE8" w:rsidR="001F3BE4" w:rsidRDefault="00275A1E" w:rsidP="00B00552">
      <w:pPr>
        <w:pStyle w:val="TituloSecundrio"/>
        <w:numPr>
          <w:ilvl w:val="0"/>
          <w:numId w:val="0"/>
        </w:numPr>
      </w:pPr>
      <w:bookmarkStart w:id="108" w:name="_Toc152533267"/>
      <w:r>
        <w:rPr>
          <w:noProof/>
        </w:rPr>
        <mc:AlternateContent>
          <mc:Choice Requires="wps">
            <w:drawing>
              <wp:anchor distT="0" distB="0" distL="114300" distR="114300" simplePos="0" relativeHeight="251790336" behindDoc="0" locked="0" layoutInCell="1" allowOverlap="1" wp14:anchorId="2A5A7FA3" wp14:editId="46389254">
                <wp:simplePos x="0" y="0"/>
                <wp:positionH relativeFrom="column">
                  <wp:posOffset>-78050</wp:posOffset>
                </wp:positionH>
                <wp:positionV relativeFrom="paragraph">
                  <wp:posOffset>8098818</wp:posOffset>
                </wp:positionV>
                <wp:extent cx="5039995" cy="635"/>
                <wp:effectExtent l="0" t="0" r="0" b="0"/>
                <wp:wrapTopAndBottom/>
                <wp:docPr id="321333483" name="Caixa de Texto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EBEA309" w14:textId="3167638F" w:rsidR="00275A1E" w:rsidRPr="002B074C" w:rsidRDefault="00275A1E" w:rsidP="00275A1E">
                            <w:pPr>
                              <w:pStyle w:val="Legenda"/>
                              <w:rPr>
                                <w:rFonts w:eastAsia="SimSun" w:cs="Arial"/>
                                <w:b/>
                                <w:bCs/>
                                <w:noProof/>
                                <w:sz w:val="24"/>
                                <w:szCs w:val="24"/>
                              </w:rPr>
                            </w:pPr>
                            <w:bookmarkStart w:id="109" w:name="_Toc152529157"/>
                            <w:bookmarkStart w:id="110" w:name="_Toc152529225"/>
                            <w:r>
                              <w:t xml:space="preserve">Figura </w:t>
                            </w:r>
                            <w:fldSimple w:instr=" SEQ Figura \* ARABIC ">
                              <w:r w:rsidR="007D38BC">
                                <w:rPr>
                                  <w:noProof/>
                                </w:rPr>
                                <w:t>13</w:t>
                              </w:r>
                            </w:fldSimple>
                            <w:r w:rsidRPr="00437EE2">
                              <w:t xml:space="preserve"> - Fonte: Próprio grupo realizador deste projeto</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A7FA3" id="_x0000_s1045" type="#_x0000_t202" style="position:absolute;margin-left:-6.15pt;margin-top:637.7pt;width:396.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" stroked="f">
                <v:textbox style="mso-fit-shape-to-text:t" inset="0,0,0,0">
                  <w:txbxContent>
                    <w:p w14:paraId="3EBEA309" w14:textId="3167638F" w:rsidR="00275A1E" w:rsidRPr="002B074C" w:rsidRDefault="00275A1E" w:rsidP="00275A1E">
                      <w:pPr>
                        <w:pStyle w:val="Legenda"/>
                        <w:rPr>
                          <w:rFonts w:eastAsia="SimSun" w:cs="Arial"/>
                          <w:b/>
                          <w:bCs/>
                          <w:noProof/>
                          <w:sz w:val="24"/>
                          <w:szCs w:val="24"/>
                        </w:rPr>
                      </w:pPr>
                      <w:bookmarkStart w:id="111" w:name="_Toc152529157"/>
                      <w:bookmarkStart w:id="112" w:name="_Toc152529225"/>
                      <w:r>
                        <w:t xml:space="preserve">Figura </w:t>
                      </w:r>
                      <w:fldSimple w:instr=" SEQ Figura \* ARABIC ">
                        <w:r w:rsidR="007D38BC">
                          <w:rPr>
                            <w:noProof/>
                          </w:rPr>
                          <w:t>13</w:t>
                        </w:r>
                      </w:fldSimple>
                      <w:r w:rsidRPr="00437EE2">
                        <w:t xml:space="preserve"> - Fonte: Próprio grupo realizador deste projeto</w:t>
                      </w:r>
                      <w:bookmarkEnd w:id="111"/>
                      <w:bookmarkEnd w:id="112"/>
                    </w:p>
                  </w:txbxContent>
                </v:textbox>
                <w10:wrap type="topAndBottom"/>
              </v:shape>
            </w:pict>
          </mc:Fallback>
        </mc:AlternateContent>
      </w:r>
      <w:r w:rsidR="00CF206E">
        <w:t>Tela de Conversas</w:t>
      </w:r>
      <w:bookmarkEnd w:id="108"/>
    </w:p>
    <w:p w14:paraId="7389B737" w14:textId="50CF8482" w:rsidR="001F3BE4" w:rsidRDefault="00275A1E" w:rsidP="00B00552">
      <w:pPr>
        <w:pStyle w:val="TituloSecundrio"/>
        <w:numPr>
          <w:ilvl w:val="0"/>
          <w:numId w:val="0"/>
        </w:numPr>
      </w:pPr>
      <w:bookmarkStart w:id="113" w:name="_Toc152533268"/>
      <w:r>
        <w:rPr>
          <w:noProof/>
        </w:rPr>
        <w:lastRenderedPageBreak/>
        <mc:AlternateContent>
          <mc:Choice Requires="wps">
            <w:drawing>
              <wp:anchor distT="0" distB="0" distL="114300" distR="114300" simplePos="0" relativeHeight="251794432" behindDoc="0" locked="0" layoutInCell="1" allowOverlap="1" wp14:anchorId="4F88E2EE" wp14:editId="73CFB699">
                <wp:simplePos x="0" y="0"/>
                <wp:positionH relativeFrom="column">
                  <wp:posOffset>104775</wp:posOffset>
                </wp:positionH>
                <wp:positionV relativeFrom="paragraph">
                  <wp:posOffset>4257675</wp:posOffset>
                </wp:positionV>
                <wp:extent cx="5547360" cy="635"/>
                <wp:effectExtent l="0" t="0" r="0" b="0"/>
                <wp:wrapSquare wrapText="bothSides"/>
                <wp:docPr id="1215102863" name="Caixa de Texto 1"/>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wps:spPr>
                      <wps:txbx>
                        <w:txbxContent>
                          <w:p w14:paraId="366054C8" w14:textId="2CB39694" w:rsidR="00275A1E" w:rsidRPr="004D3F7F" w:rsidRDefault="00275A1E" w:rsidP="00275A1E">
                            <w:pPr>
                              <w:pStyle w:val="Legenda"/>
                              <w:rPr>
                                <w:rFonts w:eastAsia="SimSun" w:cs="Arial"/>
                                <w:b/>
                                <w:bCs/>
                                <w:noProof/>
                                <w:sz w:val="24"/>
                                <w:szCs w:val="24"/>
                              </w:rPr>
                            </w:pPr>
                            <w:bookmarkStart w:id="114" w:name="_Toc152529158"/>
                            <w:bookmarkStart w:id="115" w:name="_Toc152529226"/>
                            <w:r>
                              <w:t xml:space="preserve">Figura </w:t>
                            </w:r>
                            <w:fldSimple w:instr=" SEQ Figura \* ARABIC ">
                              <w:r w:rsidR="007D38BC">
                                <w:rPr>
                                  <w:noProof/>
                                </w:rPr>
                                <w:t>14</w:t>
                              </w:r>
                            </w:fldSimple>
                            <w:r w:rsidRPr="00ED5142">
                              <w:t xml:space="preserve"> - Fonte: Próprio grupo realizador deste projeto</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8E2EE" id="_x0000_s1046" type="#_x0000_t202" style="position:absolute;margin-left:8.25pt;margin-top:335.25pt;width:436.8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zs4Gg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" stroked="f">
                <v:textbox style="mso-fit-shape-to-text:t" inset="0,0,0,0">
                  <w:txbxContent>
                    <w:p w14:paraId="366054C8" w14:textId="2CB39694" w:rsidR="00275A1E" w:rsidRPr="004D3F7F" w:rsidRDefault="00275A1E" w:rsidP="00275A1E">
                      <w:pPr>
                        <w:pStyle w:val="Legenda"/>
                        <w:rPr>
                          <w:rFonts w:eastAsia="SimSun" w:cs="Arial"/>
                          <w:b/>
                          <w:bCs/>
                          <w:noProof/>
                          <w:sz w:val="24"/>
                          <w:szCs w:val="24"/>
                        </w:rPr>
                      </w:pPr>
                      <w:bookmarkStart w:id="116" w:name="_Toc152529158"/>
                      <w:bookmarkStart w:id="117" w:name="_Toc152529226"/>
                      <w:r>
                        <w:t xml:space="preserve">Figura </w:t>
                      </w:r>
                      <w:fldSimple w:instr=" SEQ Figura \* ARABIC ">
                        <w:r w:rsidR="007D38BC">
                          <w:rPr>
                            <w:noProof/>
                          </w:rPr>
                          <w:t>14</w:t>
                        </w:r>
                      </w:fldSimple>
                      <w:r w:rsidRPr="00ED5142">
                        <w:t xml:space="preserve"> - Fonte: Próprio grupo realizador deste projeto</w:t>
                      </w:r>
                      <w:bookmarkEnd w:id="116"/>
                      <w:bookmarkEnd w:id="117"/>
                    </w:p>
                  </w:txbxContent>
                </v:textbox>
                <w10:wrap type="square"/>
              </v:shape>
            </w:pict>
          </mc:Fallback>
        </mc:AlternateContent>
      </w:r>
      <w:r>
        <w:rPr>
          <w:noProof/>
        </w:rPr>
        <w:drawing>
          <wp:anchor distT="0" distB="0" distL="114300" distR="114300" simplePos="0" relativeHeight="251748352" behindDoc="0" locked="0" layoutInCell="1" allowOverlap="1" wp14:anchorId="07FA2332" wp14:editId="4109CAE2">
            <wp:simplePos x="0" y="0"/>
            <wp:positionH relativeFrom="margin">
              <wp:posOffset>913765</wp:posOffset>
            </wp:positionH>
            <wp:positionV relativeFrom="paragraph">
              <wp:posOffset>-537845</wp:posOffset>
            </wp:positionV>
            <wp:extent cx="3930015" cy="5547360"/>
            <wp:effectExtent l="0" t="8572" r="4762" b="4763"/>
            <wp:wrapSquare wrapText="bothSides"/>
            <wp:docPr id="2143419821"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349">
                      <a:extLst>
                        <a:ext uri="{28A0092B-C50C-407E-A947-70E740481C1C}">
                          <a14:useLocalDpi xmlns:a14="http://schemas.microsoft.com/office/drawing/2010/main" val="0"/>
                        </a:ext>
                      </a:extLst>
                    </a:blip>
                    <a:srcRect l="3562" t="14376" r="-637" b="8584"/>
                    <a:stretch>
                      <a:fillRect/>
                    </a:stretch>
                  </pic:blipFill>
                  <pic:spPr>
                    <a:xfrm rot="16200000">
                      <a:off x="0" y="0"/>
                      <a:ext cx="3930015" cy="5547360"/>
                    </a:xfrm>
                    <a:prstGeom prst="rect">
                      <a:avLst/>
                    </a:prstGeom>
                    <a:ln/>
                  </pic:spPr>
                </pic:pic>
              </a:graphicData>
            </a:graphic>
          </wp:anchor>
        </w:drawing>
      </w:r>
      <w:r w:rsidR="00CF206E">
        <w:t>Tela de Login</w:t>
      </w:r>
      <w:bookmarkEnd w:id="113"/>
    </w:p>
    <w:p w14:paraId="219ACFDD" w14:textId="1A57E202" w:rsidR="006F7C24" w:rsidRDefault="006F7C24" w:rsidP="006F7C24">
      <w:pPr>
        <w:keepNext/>
      </w:pPr>
    </w:p>
    <w:p w14:paraId="0232F4BE" w14:textId="08724C1B" w:rsidR="001F3BE4" w:rsidRDefault="00275A1E" w:rsidP="00B00552">
      <w:pPr>
        <w:pStyle w:val="TituloSecundrio"/>
        <w:numPr>
          <w:ilvl w:val="0"/>
          <w:numId w:val="0"/>
        </w:numPr>
      </w:pPr>
      <w:bookmarkStart w:id="118" w:name="_Toc152533269"/>
      <w:r>
        <w:rPr>
          <w:noProof/>
        </w:rPr>
        <mc:AlternateContent>
          <mc:Choice Requires="wps">
            <w:drawing>
              <wp:anchor distT="0" distB="0" distL="114300" distR="114300" simplePos="0" relativeHeight="251796480" behindDoc="0" locked="0" layoutInCell="1" allowOverlap="1" wp14:anchorId="23DE6C25" wp14:editId="18947E52">
                <wp:simplePos x="0" y="0"/>
                <wp:positionH relativeFrom="column">
                  <wp:posOffset>102235</wp:posOffset>
                </wp:positionH>
                <wp:positionV relativeFrom="paragraph">
                  <wp:posOffset>3477260</wp:posOffset>
                </wp:positionV>
                <wp:extent cx="5653405" cy="635"/>
                <wp:effectExtent l="0" t="0" r="0" b="0"/>
                <wp:wrapSquare wrapText="bothSides"/>
                <wp:docPr id="351269413" name="Caixa de Texto 1"/>
                <wp:cNvGraphicFramePr/>
                <a:graphic xmlns:a="http://schemas.openxmlformats.org/drawingml/2006/main">
                  <a:graphicData uri="http://schemas.microsoft.com/office/word/2010/wordprocessingShape">
                    <wps:wsp>
                      <wps:cNvSpPr txBox="1"/>
                      <wps:spPr>
                        <a:xfrm>
                          <a:off x="0" y="0"/>
                          <a:ext cx="5653405" cy="635"/>
                        </a:xfrm>
                        <a:prstGeom prst="rect">
                          <a:avLst/>
                        </a:prstGeom>
                        <a:solidFill>
                          <a:prstClr val="white"/>
                        </a:solidFill>
                        <a:ln>
                          <a:noFill/>
                        </a:ln>
                      </wps:spPr>
                      <wps:txbx>
                        <w:txbxContent>
                          <w:p w14:paraId="4C5588EA" w14:textId="409972FB" w:rsidR="00275A1E" w:rsidRPr="007057AE" w:rsidRDefault="00275A1E" w:rsidP="00275A1E">
                            <w:pPr>
                              <w:pStyle w:val="Legenda"/>
                              <w:rPr>
                                <w:rFonts w:eastAsia="SimSun" w:cs="Arial"/>
                                <w:b/>
                                <w:bCs/>
                                <w:noProof/>
                                <w:sz w:val="24"/>
                                <w:szCs w:val="24"/>
                              </w:rPr>
                            </w:pPr>
                            <w:bookmarkStart w:id="119" w:name="_Toc152529159"/>
                            <w:bookmarkStart w:id="120" w:name="_Toc152529227"/>
                            <w:r>
                              <w:t xml:space="preserve">Figura </w:t>
                            </w:r>
                            <w:fldSimple w:instr=" SEQ Figura \* ARABIC ">
                              <w:r w:rsidR="007D38BC">
                                <w:rPr>
                                  <w:noProof/>
                                </w:rPr>
                                <w:t>15</w:t>
                              </w:r>
                            </w:fldSimple>
                            <w:r w:rsidRPr="00C8282C">
                              <w:t xml:space="preserve"> - Fonte: Próprio grupo realizador deste projeto</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E6C25" id="_x0000_s1047" type="#_x0000_t202" style="position:absolute;margin-left:8.05pt;margin-top:273.8pt;width:445.1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94PGgIAAEA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" stroked="f">
                <v:textbox style="mso-fit-shape-to-text:t" inset="0,0,0,0">
                  <w:txbxContent>
                    <w:p w14:paraId="4C5588EA" w14:textId="409972FB" w:rsidR="00275A1E" w:rsidRPr="007057AE" w:rsidRDefault="00275A1E" w:rsidP="00275A1E">
                      <w:pPr>
                        <w:pStyle w:val="Legenda"/>
                        <w:rPr>
                          <w:rFonts w:eastAsia="SimSun" w:cs="Arial"/>
                          <w:b/>
                          <w:bCs/>
                          <w:noProof/>
                          <w:sz w:val="24"/>
                          <w:szCs w:val="24"/>
                        </w:rPr>
                      </w:pPr>
                      <w:bookmarkStart w:id="121" w:name="_Toc152529159"/>
                      <w:bookmarkStart w:id="122" w:name="_Toc152529227"/>
                      <w:r>
                        <w:t xml:space="preserve">Figura </w:t>
                      </w:r>
                      <w:fldSimple w:instr=" SEQ Figura \* ARABIC ">
                        <w:r w:rsidR="007D38BC">
                          <w:rPr>
                            <w:noProof/>
                          </w:rPr>
                          <w:t>15</w:t>
                        </w:r>
                      </w:fldSimple>
                      <w:r w:rsidRPr="00C8282C">
                        <w:t xml:space="preserve"> - Fonte: Próprio grupo realizador deste projeto</w:t>
                      </w:r>
                      <w:bookmarkEnd w:id="121"/>
                      <w:bookmarkEnd w:id="122"/>
                    </w:p>
                  </w:txbxContent>
                </v:textbox>
                <w10:wrap type="square"/>
              </v:shape>
            </w:pict>
          </mc:Fallback>
        </mc:AlternateContent>
      </w:r>
      <w:r>
        <w:rPr>
          <w:noProof/>
        </w:rPr>
        <w:drawing>
          <wp:anchor distT="0" distB="0" distL="114300" distR="114300" simplePos="0" relativeHeight="251751424" behindDoc="0" locked="0" layoutInCell="1" allowOverlap="1" wp14:anchorId="7A6B6ADD" wp14:editId="66309E73">
            <wp:simplePos x="0" y="0"/>
            <wp:positionH relativeFrom="margin">
              <wp:align>right</wp:align>
            </wp:positionH>
            <wp:positionV relativeFrom="paragraph">
              <wp:posOffset>275038</wp:posOffset>
            </wp:positionV>
            <wp:extent cx="5653807" cy="3145672"/>
            <wp:effectExtent l="0" t="0" r="4445" b="0"/>
            <wp:wrapSquare wrapText="bothSides"/>
            <wp:docPr id="2143419819"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350" cstate="print">
                      <a:extLst>
                        <a:ext uri="{28A0092B-C50C-407E-A947-70E740481C1C}">
                          <a14:useLocalDpi xmlns:a14="http://schemas.microsoft.com/office/drawing/2010/main" val="0"/>
                        </a:ext>
                      </a:extLst>
                    </a:blip>
                    <a:srcRect/>
                    <a:stretch>
                      <a:fillRect/>
                    </a:stretch>
                  </pic:blipFill>
                  <pic:spPr>
                    <a:xfrm>
                      <a:off x="0" y="0"/>
                      <a:ext cx="5653807" cy="3145672"/>
                    </a:xfrm>
                    <a:prstGeom prst="rect">
                      <a:avLst/>
                    </a:prstGeom>
                    <a:ln/>
                  </pic:spPr>
                </pic:pic>
              </a:graphicData>
            </a:graphic>
          </wp:anchor>
        </w:drawing>
      </w:r>
      <w:r w:rsidR="00CF206E">
        <w:t>Tela Principal (Feed)</w:t>
      </w:r>
      <w:bookmarkEnd w:id="118"/>
    </w:p>
    <w:p w14:paraId="7DE4CB32" w14:textId="06A61D96" w:rsidR="00A23939" w:rsidRPr="001E2211" w:rsidRDefault="00A23939" w:rsidP="001E2211">
      <w:pPr>
        <w:keepNext/>
      </w:pPr>
    </w:p>
    <w:p w14:paraId="6F63659A" w14:textId="1830EC0B" w:rsidR="004F2D30" w:rsidRDefault="00A23939" w:rsidP="00B00552">
      <w:pPr>
        <w:pStyle w:val="Ttulo1"/>
        <w:numPr>
          <w:ilvl w:val="0"/>
          <w:numId w:val="0"/>
        </w:numPr>
      </w:pPr>
      <w:bookmarkStart w:id="123" w:name="_Toc152533270"/>
      <w:r>
        <w:lastRenderedPageBreak/>
        <w:t>APÊNDICE C</w:t>
      </w:r>
      <w:r w:rsidR="000D786D">
        <w:t xml:space="preserve"> - PROTOTIPAGEM de MÉDIA fidelidade (WIREFRAM</w:t>
      </w:r>
      <w:r w:rsidR="004F2D30">
        <w:t>e)</w:t>
      </w:r>
      <w:bookmarkEnd w:id="123"/>
    </w:p>
    <w:p w14:paraId="59DFB76A" w14:textId="7672E4DB" w:rsidR="004F2D30" w:rsidRDefault="00275A1E" w:rsidP="00B00552">
      <w:pPr>
        <w:pStyle w:val="TituloSecundrio"/>
        <w:numPr>
          <w:ilvl w:val="0"/>
          <w:numId w:val="0"/>
        </w:numPr>
      </w:pPr>
      <w:bookmarkStart w:id="124" w:name="_Toc152533271"/>
      <w:r>
        <w:rPr>
          <w:noProof/>
        </w:rPr>
        <mc:AlternateContent>
          <mc:Choice Requires="wps">
            <w:drawing>
              <wp:anchor distT="0" distB="0" distL="114300" distR="114300" simplePos="0" relativeHeight="251798528" behindDoc="0" locked="0" layoutInCell="1" allowOverlap="1" wp14:anchorId="30C2AD1B" wp14:editId="2EADDA43">
                <wp:simplePos x="0" y="0"/>
                <wp:positionH relativeFrom="column">
                  <wp:posOffset>-22860</wp:posOffset>
                </wp:positionH>
                <wp:positionV relativeFrom="paragraph">
                  <wp:posOffset>3696970</wp:posOffset>
                </wp:positionV>
                <wp:extent cx="5760085" cy="635"/>
                <wp:effectExtent l="0" t="0" r="0" b="0"/>
                <wp:wrapSquare wrapText="bothSides"/>
                <wp:docPr id="702595105" name="Caixa de Texto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D7AAE05" w14:textId="08D7AAA8" w:rsidR="00275A1E" w:rsidRPr="00A47C78" w:rsidRDefault="00275A1E" w:rsidP="00275A1E">
                            <w:pPr>
                              <w:pStyle w:val="Legenda"/>
                              <w:rPr>
                                <w:rFonts w:eastAsia="SimSun" w:cs="Arial"/>
                                <w:b/>
                                <w:bCs/>
                                <w:noProof/>
                                <w:sz w:val="24"/>
                                <w:szCs w:val="24"/>
                              </w:rPr>
                            </w:pPr>
                            <w:bookmarkStart w:id="125" w:name="_Toc152529160"/>
                            <w:bookmarkStart w:id="126" w:name="_Toc152529228"/>
                            <w:r>
                              <w:t xml:space="preserve">Figura </w:t>
                            </w:r>
                            <w:fldSimple w:instr=" SEQ Figura \* ARABIC ">
                              <w:r w:rsidR="007D38BC">
                                <w:rPr>
                                  <w:noProof/>
                                </w:rPr>
                                <w:t>16</w:t>
                              </w:r>
                            </w:fldSimple>
                            <w:r w:rsidRPr="009435FE">
                              <w:t xml:space="preserve"> - Fonte: Próprio grupo realizador deste projeto</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2AD1B" id="_x0000_s1048" type="#_x0000_t202" style="position:absolute;margin-left:-1.8pt;margin-top:291.1pt;width:453.5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v+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" stroked="f">
                <v:textbox style="mso-fit-shape-to-text:t" inset="0,0,0,0">
                  <w:txbxContent>
                    <w:p w14:paraId="4D7AAE05" w14:textId="08D7AAA8" w:rsidR="00275A1E" w:rsidRPr="00A47C78" w:rsidRDefault="00275A1E" w:rsidP="00275A1E">
                      <w:pPr>
                        <w:pStyle w:val="Legenda"/>
                        <w:rPr>
                          <w:rFonts w:eastAsia="SimSun" w:cs="Arial"/>
                          <w:b/>
                          <w:bCs/>
                          <w:noProof/>
                          <w:sz w:val="24"/>
                          <w:szCs w:val="24"/>
                        </w:rPr>
                      </w:pPr>
                      <w:bookmarkStart w:id="127" w:name="_Toc152529160"/>
                      <w:bookmarkStart w:id="128" w:name="_Toc152529228"/>
                      <w:r>
                        <w:t xml:space="preserve">Figura </w:t>
                      </w:r>
                      <w:fldSimple w:instr=" SEQ Figura \* ARABIC ">
                        <w:r w:rsidR="007D38BC">
                          <w:rPr>
                            <w:noProof/>
                          </w:rPr>
                          <w:t>16</w:t>
                        </w:r>
                      </w:fldSimple>
                      <w:r w:rsidRPr="009435FE">
                        <w:t xml:space="preserve"> - Fonte: Próprio grupo realizador deste projeto</w:t>
                      </w:r>
                      <w:bookmarkEnd w:id="127"/>
                      <w:bookmarkEnd w:id="128"/>
                    </w:p>
                  </w:txbxContent>
                </v:textbox>
                <w10:wrap type="square"/>
              </v:shape>
            </w:pict>
          </mc:Fallback>
        </mc:AlternateContent>
      </w:r>
      <w:r w:rsidR="004F2D30">
        <w:rPr>
          <w:noProof/>
        </w:rPr>
        <w:drawing>
          <wp:anchor distT="0" distB="0" distL="114300" distR="114300" simplePos="0" relativeHeight="251717632" behindDoc="0" locked="0" layoutInCell="1" allowOverlap="1" wp14:anchorId="19193155" wp14:editId="22D0F672">
            <wp:simplePos x="0" y="0"/>
            <wp:positionH relativeFrom="column">
              <wp:posOffset>-22860</wp:posOffset>
            </wp:positionH>
            <wp:positionV relativeFrom="paragraph">
              <wp:posOffset>314325</wp:posOffset>
            </wp:positionV>
            <wp:extent cx="5760085" cy="3325495"/>
            <wp:effectExtent l="0" t="0" r="0" b="8255"/>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760085" cy="3325495"/>
                    </a:xfrm>
                    <a:prstGeom prst="rect">
                      <a:avLst/>
                    </a:prstGeom>
                  </pic:spPr>
                </pic:pic>
              </a:graphicData>
            </a:graphic>
          </wp:anchor>
        </w:drawing>
      </w:r>
      <w:r w:rsidR="004F2D30">
        <w:t>Tela Principal (feed)</w:t>
      </w:r>
      <w:bookmarkEnd w:id="124"/>
    </w:p>
    <w:p w14:paraId="775A63D4" w14:textId="5EF80B9F" w:rsidR="004F2D30" w:rsidRDefault="004F2D30" w:rsidP="00B00552">
      <w:pPr>
        <w:pStyle w:val="TituloSecundrio"/>
        <w:numPr>
          <w:ilvl w:val="0"/>
          <w:numId w:val="0"/>
        </w:numPr>
      </w:pPr>
      <w:bookmarkStart w:id="129" w:name="_Toc152533272"/>
      <w:r>
        <w:t>Tela de Conversas</w:t>
      </w:r>
      <w:bookmarkEnd w:id="129"/>
    </w:p>
    <w:p w14:paraId="4CC43C67" w14:textId="12D1BD4C" w:rsidR="004F2D30" w:rsidRDefault="00275A1E" w:rsidP="004F2D30">
      <w:pPr>
        <w:keepNext/>
      </w:pPr>
      <w:r>
        <w:rPr>
          <w:noProof/>
        </w:rPr>
        <mc:AlternateContent>
          <mc:Choice Requires="wps">
            <w:drawing>
              <wp:anchor distT="0" distB="0" distL="114300" distR="114300" simplePos="0" relativeHeight="251800576" behindDoc="0" locked="0" layoutInCell="1" allowOverlap="1" wp14:anchorId="1357C1D0" wp14:editId="6F745438">
                <wp:simplePos x="0" y="0"/>
                <wp:positionH relativeFrom="column">
                  <wp:posOffset>-3810</wp:posOffset>
                </wp:positionH>
                <wp:positionV relativeFrom="paragraph">
                  <wp:posOffset>3378835</wp:posOffset>
                </wp:positionV>
                <wp:extent cx="5760085" cy="635"/>
                <wp:effectExtent l="0" t="0" r="0" b="0"/>
                <wp:wrapSquare wrapText="bothSides"/>
                <wp:docPr id="1677233086" name="Caixa de Texto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E5D0D3D" w14:textId="397F9621" w:rsidR="00275A1E" w:rsidRPr="006D15AC" w:rsidRDefault="00275A1E" w:rsidP="00275A1E">
                            <w:pPr>
                              <w:pStyle w:val="Legenda"/>
                              <w:rPr>
                                <w:rFonts w:ascii="Calibri" w:hAnsi="Calibri"/>
                                <w:noProof/>
                              </w:rPr>
                            </w:pPr>
                            <w:bookmarkStart w:id="130" w:name="_Toc152529161"/>
                            <w:bookmarkStart w:id="131" w:name="_Toc152529229"/>
                            <w:r>
                              <w:t xml:space="preserve">Figura </w:t>
                            </w:r>
                            <w:fldSimple w:instr=" SEQ Figura \* ARABIC ">
                              <w:r w:rsidR="007D38BC">
                                <w:rPr>
                                  <w:noProof/>
                                </w:rPr>
                                <w:t>17</w:t>
                              </w:r>
                            </w:fldSimple>
                            <w:r w:rsidRPr="00140110">
                              <w:t xml:space="preserve"> - Fonte: Próprio grupo realizador deste projeto</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7C1D0" id="_x0000_s1049" type="#_x0000_t202" style="position:absolute;margin-left:-.3pt;margin-top:266.05pt;width:453.5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b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" stroked="f">
                <v:textbox style="mso-fit-shape-to-text:t" inset="0,0,0,0">
                  <w:txbxContent>
                    <w:p w14:paraId="3E5D0D3D" w14:textId="397F9621" w:rsidR="00275A1E" w:rsidRPr="006D15AC" w:rsidRDefault="00275A1E" w:rsidP="00275A1E">
                      <w:pPr>
                        <w:pStyle w:val="Legenda"/>
                        <w:rPr>
                          <w:rFonts w:ascii="Calibri" w:hAnsi="Calibri"/>
                          <w:noProof/>
                        </w:rPr>
                      </w:pPr>
                      <w:bookmarkStart w:id="132" w:name="_Toc152529161"/>
                      <w:bookmarkStart w:id="133" w:name="_Toc152529229"/>
                      <w:r>
                        <w:t xml:space="preserve">Figura </w:t>
                      </w:r>
                      <w:fldSimple w:instr=" SEQ Figura \* ARABIC ">
                        <w:r w:rsidR="007D38BC">
                          <w:rPr>
                            <w:noProof/>
                          </w:rPr>
                          <w:t>17</w:t>
                        </w:r>
                      </w:fldSimple>
                      <w:r w:rsidRPr="00140110">
                        <w:t xml:space="preserve"> - Fonte: Próprio grupo realizador deste projeto</w:t>
                      </w:r>
                      <w:bookmarkEnd w:id="132"/>
                      <w:bookmarkEnd w:id="133"/>
                    </w:p>
                  </w:txbxContent>
                </v:textbox>
                <w10:wrap type="square"/>
              </v:shape>
            </w:pict>
          </mc:Fallback>
        </mc:AlternateContent>
      </w:r>
      <w:r w:rsidR="004F2D30">
        <w:rPr>
          <w:noProof/>
        </w:rPr>
        <w:drawing>
          <wp:anchor distT="0" distB="0" distL="114300" distR="114300" simplePos="0" relativeHeight="251720704" behindDoc="0" locked="0" layoutInCell="1" allowOverlap="1" wp14:anchorId="175A2BC5" wp14:editId="46F2ADEE">
            <wp:simplePos x="0" y="0"/>
            <wp:positionH relativeFrom="column">
              <wp:posOffset>-3810</wp:posOffset>
            </wp:positionH>
            <wp:positionV relativeFrom="paragraph">
              <wp:posOffset>-3810</wp:posOffset>
            </wp:positionV>
            <wp:extent cx="5760085" cy="3325495"/>
            <wp:effectExtent l="0" t="0" r="0" b="8255"/>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760085" cy="3325495"/>
                    </a:xfrm>
                    <a:prstGeom prst="rect">
                      <a:avLst/>
                    </a:prstGeom>
                  </pic:spPr>
                </pic:pic>
              </a:graphicData>
            </a:graphic>
          </wp:anchor>
        </w:drawing>
      </w:r>
    </w:p>
    <w:p w14:paraId="56F415FA" w14:textId="2355DD97" w:rsidR="004F2D30" w:rsidRPr="004F2D30" w:rsidRDefault="004F2D30" w:rsidP="004F2D30"/>
    <w:p w14:paraId="087A17BC" w14:textId="7CA9D93B" w:rsidR="00215D19" w:rsidRPr="004F2D30" w:rsidRDefault="00275A1E" w:rsidP="00B00552">
      <w:pPr>
        <w:pStyle w:val="TituloSecundrio"/>
        <w:numPr>
          <w:ilvl w:val="0"/>
          <w:numId w:val="0"/>
        </w:numPr>
      </w:pPr>
      <w:bookmarkStart w:id="134" w:name="_Toc152533273"/>
      <w:r>
        <w:rPr>
          <w:noProof/>
        </w:rPr>
        <w:lastRenderedPageBreak/>
        <mc:AlternateContent>
          <mc:Choice Requires="wps">
            <w:drawing>
              <wp:anchor distT="0" distB="0" distL="114300" distR="114300" simplePos="0" relativeHeight="251804672" behindDoc="0" locked="0" layoutInCell="1" allowOverlap="1" wp14:anchorId="1E449199" wp14:editId="3E6E28AC">
                <wp:simplePos x="0" y="0"/>
                <wp:positionH relativeFrom="margin">
                  <wp:align>left</wp:align>
                </wp:positionH>
                <wp:positionV relativeFrom="paragraph">
                  <wp:posOffset>3652520</wp:posOffset>
                </wp:positionV>
                <wp:extent cx="5382895" cy="222250"/>
                <wp:effectExtent l="0" t="0" r="8255" b="6350"/>
                <wp:wrapSquare wrapText="bothSides"/>
                <wp:docPr id="934015619" name="Caixa de Texto 1"/>
                <wp:cNvGraphicFramePr/>
                <a:graphic xmlns:a="http://schemas.openxmlformats.org/drawingml/2006/main">
                  <a:graphicData uri="http://schemas.microsoft.com/office/word/2010/wordprocessingShape">
                    <wps:wsp>
                      <wps:cNvSpPr txBox="1"/>
                      <wps:spPr>
                        <a:xfrm>
                          <a:off x="0" y="0"/>
                          <a:ext cx="5382895" cy="222250"/>
                        </a:xfrm>
                        <a:prstGeom prst="rect">
                          <a:avLst/>
                        </a:prstGeom>
                        <a:solidFill>
                          <a:prstClr val="white"/>
                        </a:solidFill>
                        <a:ln>
                          <a:noFill/>
                        </a:ln>
                      </wps:spPr>
                      <wps:txbx>
                        <w:txbxContent>
                          <w:p w14:paraId="14EBDAA0" w14:textId="33A21BA3" w:rsidR="00275A1E" w:rsidRPr="00F97F49" w:rsidRDefault="00275A1E" w:rsidP="00275A1E">
                            <w:pPr>
                              <w:pStyle w:val="Legenda"/>
                              <w:rPr>
                                <w:rFonts w:eastAsia="SimSun" w:cs="Arial"/>
                                <w:b/>
                                <w:bCs/>
                                <w:noProof/>
                                <w:sz w:val="24"/>
                                <w:szCs w:val="24"/>
                              </w:rPr>
                            </w:pPr>
                            <w:bookmarkStart w:id="135" w:name="_Toc152529162"/>
                            <w:bookmarkStart w:id="136" w:name="_Toc152529230"/>
                            <w:r>
                              <w:t xml:space="preserve">Figura </w:t>
                            </w:r>
                            <w:fldSimple w:instr=" SEQ Figura \* ARABIC ">
                              <w:r w:rsidR="007D38BC">
                                <w:rPr>
                                  <w:noProof/>
                                </w:rPr>
                                <w:t>18</w:t>
                              </w:r>
                            </w:fldSimple>
                            <w:r w:rsidRPr="006970C8">
                              <w:t xml:space="preserve"> - Fonte: Próprio grupo realizador deste projeto</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49199" id="_x0000_s1050" type="#_x0000_t202" style="position:absolute;margin-left:0;margin-top:287.6pt;width:423.85pt;height:17.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" stroked="f">
                <v:textbox inset="0,0,0,0">
                  <w:txbxContent>
                    <w:p w14:paraId="14EBDAA0" w14:textId="33A21BA3" w:rsidR="00275A1E" w:rsidRPr="00F97F49" w:rsidRDefault="00275A1E" w:rsidP="00275A1E">
                      <w:pPr>
                        <w:pStyle w:val="Legenda"/>
                        <w:rPr>
                          <w:rFonts w:eastAsia="SimSun" w:cs="Arial"/>
                          <w:b/>
                          <w:bCs/>
                          <w:noProof/>
                          <w:sz w:val="24"/>
                          <w:szCs w:val="24"/>
                        </w:rPr>
                      </w:pPr>
                      <w:bookmarkStart w:id="137" w:name="_Toc152529162"/>
                      <w:bookmarkStart w:id="138" w:name="_Toc152529230"/>
                      <w:r>
                        <w:t xml:space="preserve">Figura </w:t>
                      </w:r>
                      <w:fldSimple w:instr=" SEQ Figura \* ARABIC ">
                        <w:r w:rsidR="007D38BC">
                          <w:rPr>
                            <w:noProof/>
                          </w:rPr>
                          <w:t>18</w:t>
                        </w:r>
                      </w:fldSimple>
                      <w:r w:rsidRPr="006970C8">
                        <w:t xml:space="preserve"> - Fonte: Próprio grupo realizador deste projeto</w:t>
                      </w:r>
                      <w:bookmarkEnd w:id="137"/>
                      <w:bookmarkEnd w:id="138"/>
                    </w:p>
                  </w:txbxContent>
                </v:textbox>
                <w10:wrap type="square" anchorx="margin"/>
              </v:shape>
            </w:pict>
          </mc:Fallback>
        </mc:AlternateContent>
      </w:r>
      <w:r w:rsidR="004F2D30">
        <w:t xml:space="preserve">Tela de </w:t>
      </w:r>
      <w:r w:rsidR="00523383">
        <w:t>Notícias</w:t>
      </w:r>
      <w:bookmarkEnd w:id="134"/>
    </w:p>
    <w:p w14:paraId="3B16FA03" w14:textId="0A46CFC7" w:rsidR="004F2D30" w:rsidRPr="004F2D30" w:rsidRDefault="00275A1E" w:rsidP="00B00552">
      <w:pPr>
        <w:pStyle w:val="TituloSecundrio"/>
        <w:numPr>
          <w:ilvl w:val="0"/>
          <w:numId w:val="0"/>
        </w:numPr>
      </w:pPr>
      <w:bookmarkStart w:id="139" w:name="_Toc152533274"/>
      <w:r>
        <w:rPr>
          <w:noProof/>
        </w:rPr>
        <mc:AlternateContent>
          <mc:Choice Requires="wps">
            <w:drawing>
              <wp:anchor distT="0" distB="0" distL="114300" distR="114300" simplePos="0" relativeHeight="251802624" behindDoc="0" locked="0" layoutInCell="1" allowOverlap="1" wp14:anchorId="7AD343B1" wp14:editId="599DB911">
                <wp:simplePos x="0" y="0"/>
                <wp:positionH relativeFrom="margin">
                  <wp:align>right</wp:align>
                </wp:positionH>
                <wp:positionV relativeFrom="paragraph">
                  <wp:posOffset>7331075</wp:posOffset>
                </wp:positionV>
                <wp:extent cx="5760085" cy="635"/>
                <wp:effectExtent l="0" t="0" r="0" b="0"/>
                <wp:wrapSquare wrapText="bothSides"/>
                <wp:docPr id="284002368" name="Caixa de Texto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E335713" w14:textId="08DE43F1" w:rsidR="00275A1E" w:rsidRPr="00317830" w:rsidRDefault="00275A1E" w:rsidP="00275A1E">
                            <w:pPr>
                              <w:pStyle w:val="Legenda"/>
                              <w:rPr>
                                <w:rFonts w:eastAsia="SimSun" w:cs="Arial"/>
                                <w:b/>
                                <w:bCs/>
                                <w:noProof/>
                                <w:sz w:val="24"/>
                                <w:szCs w:val="24"/>
                              </w:rPr>
                            </w:pPr>
                            <w:bookmarkStart w:id="140" w:name="_Toc152529163"/>
                            <w:bookmarkStart w:id="141" w:name="_Toc152529231"/>
                            <w:r>
                              <w:t xml:space="preserve">Figura </w:t>
                            </w:r>
                            <w:fldSimple w:instr=" SEQ Figura \* ARABIC ">
                              <w:r w:rsidR="007D38BC">
                                <w:rPr>
                                  <w:noProof/>
                                </w:rPr>
                                <w:t>19</w:t>
                              </w:r>
                            </w:fldSimple>
                            <w:r w:rsidRPr="00E0739A">
                              <w:t xml:space="preserve"> - Fonte: Próprio grupo realizador deste projeto</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343B1" id="_x0000_s1051" type="#_x0000_t202" style="position:absolute;margin-left:402.35pt;margin-top:577.25pt;width:453.55pt;height:.05pt;z-index:251802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hQF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" stroked="f">
                <v:textbox style="mso-fit-shape-to-text:t" inset="0,0,0,0">
                  <w:txbxContent>
                    <w:p w14:paraId="4E335713" w14:textId="08DE43F1" w:rsidR="00275A1E" w:rsidRPr="00317830" w:rsidRDefault="00275A1E" w:rsidP="00275A1E">
                      <w:pPr>
                        <w:pStyle w:val="Legenda"/>
                        <w:rPr>
                          <w:rFonts w:eastAsia="SimSun" w:cs="Arial"/>
                          <w:b/>
                          <w:bCs/>
                          <w:noProof/>
                          <w:sz w:val="24"/>
                          <w:szCs w:val="24"/>
                        </w:rPr>
                      </w:pPr>
                      <w:bookmarkStart w:id="142" w:name="_Toc152529163"/>
                      <w:bookmarkStart w:id="143" w:name="_Toc152529231"/>
                      <w:r>
                        <w:t xml:space="preserve">Figura </w:t>
                      </w:r>
                      <w:fldSimple w:instr=" SEQ Figura \* ARABIC ">
                        <w:r w:rsidR="007D38BC">
                          <w:rPr>
                            <w:noProof/>
                          </w:rPr>
                          <w:t>19</w:t>
                        </w:r>
                      </w:fldSimple>
                      <w:r w:rsidRPr="00E0739A">
                        <w:t xml:space="preserve"> - Fonte: Próprio grupo realizador deste projeto</w:t>
                      </w:r>
                      <w:bookmarkEnd w:id="142"/>
                      <w:bookmarkEnd w:id="143"/>
                    </w:p>
                  </w:txbxContent>
                </v:textbox>
                <w10:wrap type="square" anchorx="margin"/>
              </v:shape>
            </w:pict>
          </mc:Fallback>
        </mc:AlternateContent>
      </w:r>
      <w:r>
        <w:rPr>
          <w:noProof/>
        </w:rPr>
        <w:drawing>
          <wp:anchor distT="0" distB="0" distL="114300" distR="114300" simplePos="0" relativeHeight="251726848" behindDoc="0" locked="0" layoutInCell="1" allowOverlap="1" wp14:anchorId="6D4D04E5" wp14:editId="6DD10A83">
            <wp:simplePos x="0" y="0"/>
            <wp:positionH relativeFrom="page">
              <wp:posOffset>1120775</wp:posOffset>
            </wp:positionH>
            <wp:positionV relativeFrom="paragraph">
              <wp:posOffset>3912235</wp:posOffset>
            </wp:positionV>
            <wp:extent cx="5761592" cy="3326400"/>
            <wp:effectExtent l="0" t="0" r="0" b="7620"/>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761592" cy="3326400"/>
                    </a:xfrm>
                    <a:prstGeom prst="rect">
                      <a:avLst/>
                    </a:prstGeom>
                  </pic:spPr>
                </pic:pic>
              </a:graphicData>
            </a:graphic>
            <wp14:sizeRelH relativeFrom="margin">
              <wp14:pctWidth>0</wp14:pctWidth>
            </wp14:sizeRelH>
            <wp14:sizeRelV relativeFrom="margin">
              <wp14:pctHeight>0</wp14:pctHeight>
            </wp14:sizeRelV>
          </wp:anchor>
        </w:drawing>
      </w:r>
      <w:r w:rsidR="00215D19">
        <w:rPr>
          <w:noProof/>
        </w:rPr>
        <w:drawing>
          <wp:anchor distT="0" distB="0" distL="114300" distR="114300" simplePos="0" relativeHeight="251723776" behindDoc="0" locked="0" layoutInCell="1" allowOverlap="1" wp14:anchorId="22B03B28" wp14:editId="21B64CC8">
            <wp:simplePos x="0" y="0"/>
            <wp:positionH relativeFrom="column">
              <wp:posOffset>-3810</wp:posOffset>
            </wp:positionH>
            <wp:positionV relativeFrom="paragraph">
              <wp:posOffset>0</wp:posOffset>
            </wp:positionV>
            <wp:extent cx="5760085" cy="3325495"/>
            <wp:effectExtent l="0" t="0" r="0" b="8255"/>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760085" cy="3325495"/>
                    </a:xfrm>
                    <a:prstGeom prst="rect">
                      <a:avLst/>
                    </a:prstGeom>
                  </pic:spPr>
                </pic:pic>
              </a:graphicData>
            </a:graphic>
          </wp:anchor>
        </w:drawing>
      </w:r>
      <w:r w:rsidR="00215D19">
        <w:t>Tela de Materiais</w:t>
      </w:r>
      <w:bookmarkEnd w:id="139"/>
    </w:p>
    <w:p w14:paraId="483195EB" w14:textId="5E250344" w:rsidR="004F2D30" w:rsidRPr="004F2D30" w:rsidRDefault="004F2D30" w:rsidP="004F2D30"/>
    <w:p w14:paraId="1572B719" w14:textId="12AD1B29" w:rsidR="004F2D30" w:rsidRPr="004F2D30" w:rsidRDefault="004F2D30" w:rsidP="004F2D30"/>
    <w:p w14:paraId="757BB2DB" w14:textId="255A0A38" w:rsidR="004F2D30" w:rsidRPr="004F2D30" w:rsidRDefault="004F2D30" w:rsidP="004F2D30"/>
    <w:p w14:paraId="2435D26B" w14:textId="0A949BE3" w:rsidR="004F2D30" w:rsidRPr="004F2D30" w:rsidRDefault="00275A1E" w:rsidP="00B00552">
      <w:pPr>
        <w:pStyle w:val="TituloSecundrio"/>
        <w:numPr>
          <w:ilvl w:val="0"/>
          <w:numId w:val="0"/>
        </w:numPr>
      </w:pPr>
      <w:bookmarkStart w:id="144" w:name="_Toc152533275"/>
      <w:r>
        <w:rPr>
          <w:noProof/>
        </w:rPr>
        <w:lastRenderedPageBreak/>
        <mc:AlternateContent>
          <mc:Choice Requires="wps">
            <w:drawing>
              <wp:anchor distT="0" distB="0" distL="114300" distR="114300" simplePos="0" relativeHeight="251808768" behindDoc="0" locked="0" layoutInCell="1" allowOverlap="1" wp14:anchorId="6358C590" wp14:editId="022D085E">
                <wp:simplePos x="0" y="0"/>
                <wp:positionH relativeFrom="margin">
                  <wp:align>right</wp:align>
                </wp:positionH>
                <wp:positionV relativeFrom="paragraph">
                  <wp:posOffset>3621101</wp:posOffset>
                </wp:positionV>
                <wp:extent cx="5760085" cy="635"/>
                <wp:effectExtent l="0" t="0" r="0" b="0"/>
                <wp:wrapSquare wrapText="bothSides"/>
                <wp:docPr id="1705364208" name="Caixa de Texto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203BDAA" w14:textId="7E5DA101" w:rsidR="00275A1E" w:rsidRPr="0098253F" w:rsidRDefault="00275A1E" w:rsidP="00275A1E">
                            <w:pPr>
                              <w:pStyle w:val="Legenda"/>
                              <w:rPr>
                                <w:rFonts w:eastAsia="SimSun" w:cs="Arial"/>
                                <w:b/>
                                <w:bCs/>
                                <w:noProof/>
                                <w:sz w:val="24"/>
                                <w:szCs w:val="24"/>
                              </w:rPr>
                            </w:pPr>
                            <w:bookmarkStart w:id="145" w:name="_Toc152529164"/>
                            <w:bookmarkStart w:id="146" w:name="_Toc152529232"/>
                            <w:r>
                              <w:t xml:space="preserve">Figura </w:t>
                            </w:r>
                            <w:fldSimple w:instr=" SEQ Figura \* ARABIC ">
                              <w:r w:rsidR="007D38BC">
                                <w:rPr>
                                  <w:noProof/>
                                </w:rPr>
                                <w:t>20</w:t>
                              </w:r>
                            </w:fldSimple>
                            <w:r w:rsidRPr="00507307">
                              <w:t xml:space="preserve"> - Fonte: Próprio grupo realizador deste projeto</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8C590" id="_x0000_s1052" type="#_x0000_t202" style="position:absolute;margin-left:402.35pt;margin-top:285.15pt;width:453.55pt;height:.05pt;z-index:251808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nlq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" stroked="f">
                <v:textbox style="mso-fit-shape-to-text:t" inset="0,0,0,0">
                  <w:txbxContent>
                    <w:p w14:paraId="6203BDAA" w14:textId="7E5DA101" w:rsidR="00275A1E" w:rsidRPr="0098253F" w:rsidRDefault="00275A1E" w:rsidP="00275A1E">
                      <w:pPr>
                        <w:pStyle w:val="Legenda"/>
                        <w:rPr>
                          <w:rFonts w:eastAsia="SimSun" w:cs="Arial"/>
                          <w:b/>
                          <w:bCs/>
                          <w:noProof/>
                          <w:sz w:val="24"/>
                          <w:szCs w:val="24"/>
                        </w:rPr>
                      </w:pPr>
                      <w:bookmarkStart w:id="147" w:name="_Toc152529164"/>
                      <w:bookmarkStart w:id="148" w:name="_Toc152529232"/>
                      <w:r>
                        <w:t xml:space="preserve">Figura </w:t>
                      </w:r>
                      <w:fldSimple w:instr=" SEQ Figura \* ARABIC ">
                        <w:r w:rsidR="007D38BC">
                          <w:rPr>
                            <w:noProof/>
                          </w:rPr>
                          <w:t>20</w:t>
                        </w:r>
                      </w:fldSimple>
                      <w:r w:rsidRPr="00507307">
                        <w:t xml:space="preserve"> - Fonte: Próprio grupo realizador deste projeto</w:t>
                      </w:r>
                      <w:bookmarkEnd w:id="147"/>
                      <w:bookmarkEnd w:id="148"/>
                    </w:p>
                  </w:txbxContent>
                </v:textbox>
                <w10:wrap type="square" anchorx="margin"/>
              </v:shape>
            </w:pict>
          </mc:Fallback>
        </mc:AlternateContent>
      </w:r>
      <w:r w:rsidR="00215D19">
        <w:t>Tela de Classes</w:t>
      </w:r>
      <w:bookmarkEnd w:id="144"/>
    </w:p>
    <w:p w14:paraId="21193693" w14:textId="1C0E7B72" w:rsidR="00A02A7D" w:rsidRDefault="00275A1E" w:rsidP="00B00552">
      <w:pPr>
        <w:pStyle w:val="TituloSecundrio"/>
        <w:numPr>
          <w:ilvl w:val="0"/>
          <w:numId w:val="0"/>
        </w:numPr>
      </w:pPr>
      <w:bookmarkStart w:id="149" w:name="_Toc152533276"/>
      <w:r>
        <w:rPr>
          <w:noProof/>
        </w:rPr>
        <mc:AlternateContent>
          <mc:Choice Requires="wps">
            <w:drawing>
              <wp:anchor distT="0" distB="0" distL="114300" distR="114300" simplePos="0" relativeHeight="251806720" behindDoc="0" locked="0" layoutInCell="1" allowOverlap="1" wp14:anchorId="771AF142" wp14:editId="72A28586">
                <wp:simplePos x="0" y="0"/>
                <wp:positionH relativeFrom="margin">
                  <wp:align>right</wp:align>
                </wp:positionH>
                <wp:positionV relativeFrom="paragraph">
                  <wp:posOffset>7377044</wp:posOffset>
                </wp:positionV>
                <wp:extent cx="5760085" cy="635"/>
                <wp:effectExtent l="0" t="0" r="0" b="0"/>
                <wp:wrapSquare wrapText="bothSides"/>
                <wp:docPr id="308853070" name="Caixa de Texto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1A5FAC6" w14:textId="3D2098DF" w:rsidR="00275A1E" w:rsidRPr="0036119C" w:rsidRDefault="00275A1E" w:rsidP="00275A1E">
                            <w:pPr>
                              <w:pStyle w:val="Legenda"/>
                              <w:rPr>
                                <w:rFonts w:eastAsia="SimSun" w:cs="Arial"/>
                                <w:b/>
                                <w:bCs/>
                                <w:noProof/>
                                <w:sz w:val="24"/>
                                <w:szCs w:val="24"/>
                              </w:rPr>
                            </w:pPr>
                            <w:bookmarkStart w:id="150" w:name="_Toc152529165"/>
                            <w:bookmarkStart w:id="151" w:name="_Toc152529233"/>
                            <w:r>
                              <w:t xml:space="preserve">Figura </w:t>
                            </w:r>
                            <w:fldSimple w:instr=" SEQ Figura \* ARABIC ">
                              <w:r w:rsidR="007D38BC">
                                <w:rPr>
                                  <w:noProof/>
                                </w:rPr>
                                <w:t>21</w:t>
                              </w:r>
                            </w:fldSimple>
                            <w:r w:rsidRPr="009624C3">
                              <w:t xml:space="preserve"> - Fonte: Próprio grupo realizador deste projeto</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AF142" id="_x0000_s1053" type="#_x0000_t202" style="position:absolute;margin-left:402.35pt;margin-top:580.85pt;width:453.55pt;height:.05pt;z-index:251806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1PHAIAAEAEAAAOAAAAZHJzL2Uyb0RvYy54bWysU8Fu2zAMvQ/YPwi6L3YyJC2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bxZpejvnTFJs8Xk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" stroked="f">
                <v:textbox style="mso-fit-shape-to-text:t" inset="0,0,0,0">
                  <w:txbxContent>
                    <w:p w14:paraId="51A5FAC6" w14:textId="3D2098DF" w:rsidR="00275A1E" w:rsidRPr="0036119C" w:rsidRDefault="00275A1E" w:rsidP="00275A1E">
                      <w:pPr>
                        <w:pStyle w:val="Legenda"/>
                        <w:rPr>
                          <w:rFonts w:eastAsia="SimSun" w:cs="Arial"/>
                          <w:b/>
                          <w:bCs/>
                          <w:noProof/>
                          <w:sz w:val="24"/>
                          <w:szCs w:val="24"/>
                        </w:rPr>
                      </w:pPr>
                      <w:bookmarkStart w:id="152" w:name="_Toc152529165"/>
                      <w:bookmarkStart w:id="153" w:name="_Toc152529233"/>
                      <w:r>
                        <w:t xml:space="preserve">Figura </w:t>
                      </w:r>
                      <w:fldSimple w:instr=" SEQ Figura \* ARABIC ">
                        <w:r w:rsidR="007D38BC">
                          <w:rPr>
                            <w:noProof/>
                          </w:rPr>
                          <w:t>21</w:t>
                        </w:r>
                      </w:fldSimple>
                      <w:r w:rsidRPr="009624C3">
                        <w:t xml:space="preserve"> - Fonte: Próprio grupo realizador deste projeto</w:t>
                      </w:r>
                      <w:bookmarkEnd w:id="152"/>
                      <w:bookmarkEnd w:id="153"/>
                    </w:p>
                  </w:txbxContent>
                </v:textbox>
                <w10:wrap type="square" anchorx="margin"/>
              </v:shape>
            </w:pict>
          </mc:Fallback>
        </mc:AlternateContent>
      </w:r>
      <w:r w:rsidR="00A02A7D">
        <w:rPr>
          <w:noProof/>
        </w:rPr>
        <w:drawing>
          <wp:anchor distT="0" distB="0" distL="114300" distR="114300" simplePos="0" relativeHeight="251732992" behindDoc="0" locked="0" layoutInCell="1" allowOverlap="1" wp14:anchorId="6EEB4FF7" wp14:editId="6292333B">
            <wp:simplePos x="0" y="0"/>
            <wp:positionH relativeFrom="column">
              <wp:posOffset>-3810</wp:posOffset>
            </wp:positionH>
            <wp:positionV relativeFrom="paragraph">
              <wp:posOffset>3990975</wp:posOffset>
            </wp:positionV>
            <wp:extent cx="5760085" cy="3325495"/>
            <wp:effectExtent l="0" t="0" r="0" b="8255"/>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760085" cy="3325495"/>
                    </a:xfrm>
                    <a:prstGeom prst="rect">
                      <a:avLst/>
                    </a:prstGeom>
                  </pic:spPr>
                </pic:pic>
              </a:graphicData>
            </a:graphic>
          </wp:anchor>
        </w:drawing>
      </w:r>
      <w:r w:rsidR="001D3C16">
        <w:rPr>
          <w:noProof/>
        </w:rPr>
        <w:drawing>
          <wp:anchor distT="0" distB="0" distL="114300" distR="114300" simplePos="0" relativeHeight="251729920" behindDoc="0" locked="0" layoutInCell="1" allowOverlap="1" wp14:anchorId="147B53B0" wp14:editId="5F6B38A5">
            <wp:simplePos x="0" y="0"/>
            <wp:positionH relativeFrom="column">
              <wp:posOffset>-3810</wp:posOffset>
            </wp:positionH>
            <wp:positionV relativeFrom="paragraph">
              <wp:posOffset>0</wp:posOffset>
            </wp:positionV>
            <wp:extent cx="5760085" cy="3325495"/>
            <wp:effectExtent l="0" t="0" r="0" b="8255"/>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760085" cy="3325495"/>
                    </a:xfrm>
                    <a:prstGeom prst="rect">
                      <a:avLst/>
                    </a:prstGeom>
                  </pic:spPr>
                </pic:pic>
              </a:graphicData>
            </a:graphic>
          </wp:anchor>
        </w:drawing>
      </w:r>
      <w:r w:rsidR="00A02A7D">
        <w:t>Tela de Login</w:t>
      </w:r>
      <w:bookmarkEnd w:id="149"/>
    </w:p>
    <w:p w14:paraId="6A67CBEB" w14:textId="4E187A09" w:rsidR="00A02A7D" w:rsidRDefault="00A02A7D">
      <w:pPr>
        <w:rPr>
          <w:rFonts w:ascii="Arial" w:eastAsia="SimSun" w:hAnsi="Arial" w:cs="Arial"/>
          <w:b/>
          <w:bCs/>
          <w:sz w:val="24"/>
          <w:szCs w:val="24"/>
        </w:rPr>
      </w:pPr>
      <w:r>
        <w:br w:type="page"/>
      </w:r>
    </w:p>
    <w:p w14:paraId="1837D96D" w14:textId="5A30B7F5" w:rsidR="00A02A7D" w:rsidRPr="004F2D30" w:rsidRDefault="00A02A7D" w:rsidP="00B00552">
      <w:pPr>
        <w:pStyle w:val="TituloSecundrio"/>
        <w:numPr>
          <w:ilvl w:val="0"/>
          <w:numId w:val="0"/>
        </w:numPr>
      </w:pPr>
      <w:bookmarkStart w:id="154" w:name="_Toc152533277"/>
      <w:r>
        <w:lastRenderedPageBreak/>
        <w:t>Tela de Cadastro</w:t>
      </w:r>
      <w:bookmarkEnd w:id="154"/>
    </w:p>
    <w:p w14:paraId="5109F83C" w14:textId="373150EB" w:rsidR="004F2D30" w:rsidRDefault="00275A1E" w:rsidP="004F2D30">
      <w:pPr>
        <w:rPr>
          <w:rFonts w:ascii="Arial" w:eastAsia="SimSun" w:hAnsi="Arial" w:cs="Arial"/>
          <w:b/>
          <w:bCs/>
          <w:sz w:val="24"/>
          <w:szCs w:val="24"/>
        </w:rPr>
      </w:pPr>
      <w:r>
        <w:rPr>
          <w:noProof/>
        </w:rPr>
        <mc:AlternateContent>
          <mc:Choice Requires="wps">
            <w:drawing>
              <wp:anchor distT="0" distB="0" distL="114300" distR="114300" simplePos="0" relativeHeight="251810816" behindDoc="0" locked="0" layoutInCell="1" allowOverlap="1" wp14:anchorId="79FA23D4" wp14:editId="00EA0198">
                <wp:simplePos x="0" y="0"/>
                <wp:positionH relativeFrom="column">
                  <wp:posOffset>-3810</wp:posOffset>
                </wp:positionH>
                <wp:positionV relativeFrom="paragraph">
                  <wp:posOffset>3382645</wp:posOffset>
                </wp:positionV>
                <wp:extent cx="5760085" cy="635"/>
                <wp:effectExtent l="0" t="0" r="0" b="0"/>
                <wp:wrapSquare wrapText="bothSides"/>
                <wp:docPr id="166969358" name="Caixa de Texto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5DDC091" w14:textId="043D83F9" w:rsidR="00275A1E" w:rsidRPr="00D14D39" w:rsidRDefault="00275A1E" w:rsidP="00275A1E">
                            <w:pPr>
                              <w:pStyle w:val="Legenda"/>
                              <w:rPr>
                                <w:rFonts w:ascii="Calibri" w:hAnsi="Calibri"/>
                                <w:noProof/>
                              </w:rPr>
                            </w:pPr>
                            <w:bookmarkStart w:id="155" w:name="_Toc152529166"/>
                            <w:bookmarkStart w:id="156" w:name="_Toc152529234"/>
                            <w:r>
                              <w:t xml:space="preserve">Figura </w:t>
                            </w:r>
                            <w:fldSimple w:instr=" SEQ Figura \* ARABIC ">
                              <w:r w:rsidR="007D38BC">
                                <w:rPr>
                                  <w:noProof/>
                                </w:rPr>
                                <w:t>22</w:t>
                              </w:r>
                            </w:fldSimple>
                            <w:r w:rsidRPr="009779BC">
                              <w:t xml:space="preserve"> - Fonte: Próprio grupo realizador deste projeto</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A23D4" id="_x0000_s1054" type="#_x0000_t202" style="position:absolute;margin-left:-.3pt;margin-top:266.35pt;width:453.5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" stroked="f">
                <v:textbox style="mso-fit-shape-to-text:t" inset="0,0,0,0">
                  <w:txbxContent>
                    <w:p w14:paraId="55DDC091" w14:textId="043D83F9" w:rsidR="00275A1E" w:rsidRPr="00D14D39" w:rsidRDefault="00275A1E" w:rsidP="00275A1E">
                      <w:pPr>
                        <w:pStyle w:val="Legenda"/>
                        <w:rPr>
                          <w:rFonts w:ascii="Calibri" w:hAnsi="Calibri"/>
                          <w:noProof/>
                        </w:rPr>
                      </w:pPr>
                      <w:bookmarkStart w:id="157" w:name="_Toc152529166"/>
                      <w:bookmarkStart w:id="158" w:name="_Toc152529234"/>
                      <w:r>
                        <w:t xml:space="preserve">Figura </w:t>
                      </w:r>
                      <w:fldSimple w:instr=" SEQ Figura \* ARABIC ">
                        <w:r w:rsidR="007D38BC">
                          <w:rPr>
                            <w:noProof/>
                          </w:rPr>
                          <w:t>22</w:t>
                        </w:r>
                      </w:fldSimple>
                      <w:r w:rsidRPr="009779BC">
                        <w:t xml:space="preserve"> - Fonte: Próprio grupo realizador deste projeto</w:t>
                      </w:r>
                      <w:bookmarkEnd w:id="157"/>
                      <w:bookmarkEnd w:id="158"/>
                    </w:p>
                  </w:txbxContent>
                </v:textbox>
                <w10:wrap type="square"/>
              </v:shape>
            </w:pict>
          </mc:Fallback>
        </mc:AlternateContent>
      </w:r>
      <w:r w:rsidR="00A02A7D">
        <w:rPr>
          <w:noProof/>
        </w:rPr>
        <w:drawing>
          <wp:anchor distT="0" distB="0" distL="114300" distR="114300" simplePos="0" relativeHeight="251736064" behindDoc="0" locked="0" layoutInCell="1" allowOverlap="1" wp14:anchorId="2FBE87FB" wp14:editId="10226DAB">
            <wp:simplePos x="0" y="0"/>
            <wp:positionH relativeFrom="column">
              <wp:posOffset>-3810</wp:posOffset>
            </wp:positionH>
            <wp:positionV relativeFrom="paragraph">
              <wp:posOffset>0</wp:posOffset>
            </wp:positionV>
            <wp:extent cx="5760085" cy="3325495"/>
            <wp:effectExtent l="0" t="0" r="0" b="825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760085" cy="3325495"/>
                    </a:xfrm>
                    <a:prstGeom prst="rect">
                      <a:avLst/>
                    </a:prstGeom>
                  </pic:spPr>
                </pic:pic>
              </a:graphicData>
            </a:graphic>
          </wp:anchor>
        </w:drawing>
      </w:r>
    </w:p>
    <w:p w14:paraId="34BC13F5" w14:textId="1EB589DB" w:rsidR="00A02A7D" w:rsidRDefault="00A02A7D" w:rsidP="00A02A7D">
      <w:pPr>
        <w:rPr>
          <w:rFonts w:ascii="Arial" w:eastAsia="SimSun" w:hAnsi="Arial" w:cs="Arial"/>
          <w:b/>
          <w:bCs/>
          <w:sz w:val="24"/>
          <w:szCs w:val="24"/>
        </w:rPr>
      </w:pPr>
    </w:p>
    <w:p w14:paraId="35764F5B" w14:textId="77777777" w:rsidR="00A02A7D" w:rsidRDefault="00A02A7D">
      <w:pPr>
        <w:rPr>
          <w:rFonts w:ascii="Arial" w:eastAsia="SimSun" w:hAnsi="Arial" w:cs="Arial"/>
          <w:b/>
          <w:bCs/>
          <w:sz w:val="24"/>
          <w:szCs w:val="24"/>
        </w:rPr>
      </w:pPr>
      <w:r>
        <w:rPr>
          <w:rFonts w:ascii="Arial" w:eastAsia="SimSun" w:hAnsi="Arial" w:cs="Arial"/>
          <w:b/>
          <w:bCs/>
          <w:sz w:val="24"/>
          <w:szCs w:val="24"/>
        </w:rPr>
        <w:br w:type="page"/>
      </w:r>
    </w:p>
    <w:p w14:paraId="058371E8" w14:textId="06CC7DDD" w:rsidR="00A02A7D" w:rsidRDefault="00246329" w:rsidP="00B00552">
      <w:pPr>
        <w:pStyle w:val="Ttulo1"/>
        <w:numPr>
          <w:ilvl w:val="0"/>
          <w:numId w:val="0"/>
        </w:numPr>
      </w:pPr>
      <w:bookmarkStart w:id="159" w:name="_Toc152533278"/>
      <w:r>
        <w:lastRenderedPageBreak/>
        <w:t xml:space="preserve">APÊNDICE D - </w:t>
      </w:r>
      <w:r w:rsidR="00A02A7D">
        <w:t>PROTOTIPAGEM DE ALTA FIDELIDADE (FIGMA)</w:t>
      </w:r>
      <w:bookmarkEnd w:id="159"/>
    </w:p>
    <w:p w14:paraId="77E3D72A" w14:textId="18C6727A" w:rsidR="00A02A7D" w:rsidRDefault="00A02A7D" w:rsidP="00B00552">
      <w:pPr>
        <w:pStyle w:val="TituloSecundrio"/>
        <w:numPr>
          <w:ilvl w:val="0"/>
          <w:numId w:val="0"/>
        </w:numPr>
      </w:pPr>
      <w:bookmarkStart w:id="160" w:name="_Toc152533279"/>
      <w:r>
        <w:t>Tela Principal (feed)</w:t>
      </w:r>
      <w:bookmarkEnd w:id="160"/>
    </w:p>
    <w:p w14:paraId="68F7A446" w14:textId="6679289D" w:rsidR="00722D80" w:rsidRDefault="00275A1E" w:rsidP="00B00552">
      <w:pPr>
        <w:pStyle w:val="TituloSecundrio"/>
        <w:numPr>
          <w:ilvl w:val="0"/>
          <w:numId w:val="0"/>
        </w:numPr>
      </w:pPr>
      <w:bookmarkStart w:id="161" w:name="_Toc152533280"/>
      <w:r>
        <w:rPr>
          <w:noProof/>
        </w:rPr>
        <mc:AlternateContent>
          <mc:Choice Requires="wps">
            <w:drawing>
              <wp:anchor distT="0" distB="0" distL="114300" distR="114300" simplePos="0" relativeHeight="251812864" behindDoc="0" locked="0" layoutInCell="1" allowOverlap="1" wp14:anchorId="0EB70073" wp14:editId="51180C9D">
                <wp:simplePos x="0" y="0"/>
                <wp:positionH relativeFrom="column">
                  <wp:posOffset>-3810</wp:posOffset>
                </wp:positionH>
                <wp:positionV relativeFrom="paragraph">
                  <wp:posOffset>3294380</wp:posOffset>
                </wp:positionV>
                <wp:extent cx="5760085" cy="635"/>
                <wp:effectExtent l="0" t="0" r="0" b="0"/>
                <wp:wrapSquare wrapText="bothSides"/>
                <wp:docPr id="988489350" name="Caixa de Texto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A02EAEF" w14:textId="372DB637" w:rsidR="00275A1E" w:rsidRPr="00935E91" w:rsidRDefault="00275A1E" w:rsidP="00275A1E">
                            <w:pPr>
                              <w:pStyle w:val="Legenda"/>
                              <w:rPr>
                                <w:rFonts w:eastAsia="SimSun" w:cs="Arial"/>
                                <w:b/>
                                <w:bCs/>
                                <w:noProof/>
                                <w:sz w:val="24"/>
                                <w:szCs w:val="24"/>
                              </w:rPr>
                            </w:pPr>
                            <w:bookmarkStart w:id="162" w:name="_Toc152529167"/>
                            <w:bookmarkStart w:id="163" w:name="_Toc152529235"/>
                            <w:r>
                              <w:t xml:space="preserve">Figura </w:t>
                            </w:r>
                            <w:fldSimple w:instr=" SEQ Figura \* ARABIC ">
                              <w:r w:rsidR="007D38BC">
                                <w:rPr>
                                  <w:noProof/>
                                </w:rPr>
                                <w:t>23</w:t>
                              </w:r>
                            </w:fldSimple>
                            <w:r w:rsidRPr="00970F32">
                              <w:t xml:space="preserve"> - Fonte: Próprio grupo realizador deste projeto</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70073" id="_x0000_s1055" type="#_x0000_t202" style="position:absolute;margin-left:-.3pt;margin-top:259.4pt;width:453.5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" stroked="f">
                <v:textbox style="mso-fit-shape-to-text:t" inset="0,0,0,0">
                  <w:txbxContent>
                    <w:p w14:paraId="4A02EAEF" w14:textId="372DB637" w:rsidR="00275A1E" w:rsidRPr="00935E91" w:rsidRDefault="00275A1E" w:rsidP="00275A1E">
                      <w:pPr>
                        <w:pStyle w:val="Legenda"/>
                        <w:rPr>
                          <w:rFonts w:eastAsia="SimSun" w:cs="Arial"/>
                          <w:b/>
                          <w:bCs/>
                          <w:noProof/>
                          <w:sz w:val="24"/>
                          <w:szCs w:val="24"/>
                        </w:rPr>
                      </w:pPr>
                      <w:bookmarkStart w:id="164" w:name="_Toc152529167"/>
                      <w:bookmarkStart w:id="165" w:name="_Toc152529235"/>
                      <w:r>
                        <w:t xml:space="preserve">Figura </w:t>
                      </w:r>
                      <w:fldSimple w:instr=" SEQ Figura \* ARABIC ">
                        <w:r w:rsidR="007D38BC">
                          <w:rPr>
                            <w:noProof/>
                          </w:rPr>
                          <w:t>23</w:t>
                        </w:r>
                      </w:fldSimple>
                      <w:r w:rsidRPr="00970F32">
                        <w:t xml:space="preserve"> - Fonte: Próprio grupo realizador deste projeto</w:t>
                      </w:r>
                      <w:bookmarkEnd w:id="164"/>
                      <w:bookmarkEnd w:id="165"/>
                    </w:p>
                  </w:txbxContent>
                </v:textbox>
                <w10:wrap type="square"/>
              </v:shape>
            </w:pict>
          </mc:Fallback>
        </mc:AlternateContent>
      </w:r>
      <w:r w:rsidR="00A36B01">
        <w:rPr>
          <w:noProof/>
        </w:rPr>
        <w:drawing>
          <wp:anchor distT="0" distB="0" distL="114300" distR="114300" simplePos="0" relativeHeight="251739136" behindDoc="0" locked="0" layoutInCell="1" allowOverlap="1" wp14:anchorId="08D37996" wp14:editId="7FD41977">
            <wp:simplePos x="0" y="0"/>
            <wp:positionH relativeFrom="column">
              <wp:posOffset>-3810</wp:posOffset>
            </wp:positionH>
            <wp:positionV relativeFrom="paragraph">
              <wp:posOffset>-2540</wp:posOffset>
            </wp:positionV>
            <wp:extent cx="5760085" cy="3239770"/>
            <wp:effectExtent l="0" t="0" r="0" b="0"/>
            <wp:wrapSquare wrapText="bothSides"/>
            <wp:docPr id="16" name="Imagem 16" descr="Mí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ídia"/>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anchor>
        </w:drawing>
      </w:r>
      <w:r w:rsidR="00A36B01">
        <w:t>Tela de Conversas</w:t>
      </w:r>
      <w:bookmarkEnd w:id="161"/>
    </w:p>
    <w:p w14:paraId="31CE97F5" w14:textId="51BF9560" w:rsidR="00A02A7D" w:rsidRDefault="00275A1E" w:rsidP="00722D80">
      <w:pPr>
        <w:keepNext/>
      </w:pPr>
      <w:r>
        <w:rPr>
          <w:noProof/>
        </w:rPr>
        <mc:AlternateContent>
          <mc:Choice Requires="wps">
            <w:drawing>
              <wp:anchor distT="0" distB="0" distL="114300" distR="114300" simplePos="0" relativeHeight="251814912" behindDoc="0" locked="0" layoutInCell="1" allowOverlap="1" wp14:anchorId="3DD25579" wp14:editId="1E0AE783">
                <wp:simplePos x="0" y="0"/>
                <wp:positionH relativeFrom="column">
                  <wp:posOffset>-3810</wp:posOffset>
                </wp:positionH>
                <wp:positionV relativeFrom="paragraph">
                  <wp:posOffset>3301365</wp:posOffset>
                </wp:positionV>
                <wp:extent cx="5760085" cy="635"/>
                <wp:effectExtent l="0" t="0" r="0" b="0"/>
                <wp:wrapSquare wrapText="bothSides"/>
                <wp:docPr id="1055381373" name="Caixa de Texto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031CE2E" w14:textId="01C4E15F" w:rsidR="00275A1E" w:rsidRPr="00441C7E" w:rsidRDefault="00275A1E" w:rsidP="00275A1E">
                            <w:pPr>
                              <w:pStyle w:val="Legenda"/>
                              <w:rPr>
                                <w:rFonts w:ascii="Calibri" w:hAnsi="Calibri"/>
                                <w:noProof/>
                              </w:rPr>
                            </w:pPr>
                            <w:bookmarkStart w:id="166" w:name="_Toc152529168"/>
                            <w:bookmarkStart w:id="167" w:name="_Toc152529236"/>
                            <w:r>
                              <w:t xml:space="preserve">Figura </w:t>
                            </w:r>
                            <w:fldSimple w:instr=" SEQ Figura \* ARABIC ">
                              <w:r w:rsidR="007D38BC">
                                <w:rPr>
                                  <w:noProof/>
                                </w:rPr>
                                <w:t>24</w:t>
                              </w:r>
                            </w:fldSimple>
                            <w:r w:rsidRPr="00845634">
                              <w:t xml:space="preserve"> - Fonte: Próprio grupo realizador deste projeto</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25579" id="_x0000_s1056" type="#_x0000_t202" style="position:absolute;margin-left:-.3pt;margin-top:259.95pt;width:453.5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" stroked="f">
                <v:textbox style="mso-fit-shape-to-text:t" inset="0,0,0,0">
                  <w:txbxContent>
                    <w:p w14:paraId="4031CE2E" w14:textId="01C4E15F" w:rsidR="00275A1E" w:rsidRPr="00441C7E" w:rsidRDefault="00275A1E" w:rsidP="00275A1E">
                      <w:pPr>
                        <w:pStyle w:val="Legenda"/>
                        <w:rPr>
                          <w:rFonts w:ascii="Calibri" w:hAnsi="Calibri"/>
                          <w:noProof/>
                        </w:rPr>
                      </w:pPr>
                      <w:bookmarkStart w:id="168" w:name="_Toc152529168"/>
                      <w:bookmarkStart w:id="169" w:name="_Toc152529236"/>
                      <w:r>
                        <w:t xml:space="preserve">Figura </w:t>
                      </w:r>
                      <w:fldSimple w:instr=" SEQ Figura \* ARABIC ">
                        <w:r w:rsidR="007D38BC">
                          <w:rPr>
                            <w:noProof/>
                          </w:rPr>
                          <w:t>24</w:t>
                        </w:r>
                      </w:fldSimple>
                      <w:r w:rsidRPr="00845634">
                        <w:t xml:space="preserve"> - Fonte: Próprio grupo realizador deste projeto</w:t>
                      </w:r>
                      <w:bookmarkEnd w:id="168"/>
                      <w:bookmarkEnd w:id="169"/>
                    </w:p>
                  </w:txbxContent>
                </v:textbox>
                <w10:wrap type="square"/>
              </v:shape>
            </w:pict>
          </mc:Fallback>
        </mc:AlternateContent>
      </w:r>
      <w:r w:rsidR="00722D80">
        <w:rPr>
          <w:noProof/>
        </w:rPr>
        <w:drawing>
          <wp:anchor distT="0" distB="0" distL="114300" distR="114300" simplePos="0" relativeHeight="251742208" behindDoc="0" locked="0" layoutInCell="1" allowOverlap="1" wp14:anchorId="5D0E791A" wp14:editId="1C6F95D7">
            <wp:simplePos x="0" y="0"/>
            <wp:positionH relativeFrom="column">
              <wp:posOffset>-3810</wp:posOffset>
            </wp:positionH>
            <wp:positionV relativeFrom="paragraph">
              <wp:posOffset>4445</wp:posOffset>
            </wp:positionV>
            <wp:extent cx="5760085" cy="3239770"/>
            <wp:effectExtent l="0" t="0" r="0" b="0"/>
            <wp:wrapSquare wrapText="bothSides"/>
            <wp:docPr id="18" name="Imagem 18" descr="Mí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ídia"/>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anchor>
        </w:drawing>
      </w:r>
      <w:r w:rsidR="00A02A7D">
        <w:br w:type="page"/>
      </w:r>
    </w:p>
    <w:p w14:paraId="72DE569E" w14:textId="7F2B5295" w:rsidR="00722D80" w:rsidRDefault="00722D80" w:rsidP="00B00552">
      <w:pPr>
        <w:pStyle w:val="TituloSecundrio"/>
        <w:numPr>
          <w:ilvl w:val="0"/>
          <w:numId w:val="0"/>
        </w:numPr>
      </w:pPr>
      <w:bookmarkStart w:id="170" w:name="_Toc152533281"/>
      <w:r>
        <w:lastRenderedPageBreak/>
        <w:t xml:space="preserve">Tela de </w:t>
      </w:r>
      <w:r w:rsidR="000364CE">
        <w:t>Materiais</w:t>
      </w:r>
      <w:bookmarkEnd w:id="170"/>
    </w:p>
    <w:p w14:paraId="15FB1217" w14:textId="7B52CBDF" w:rsidR="00A02A7D" w:rsidRDefault="00275A1E" w:rsidP="00EA3C27">
      <w:pPr>
        <w:pStyle w:val="TituloSecundrio"/>
        <w:numPr>
          <w:ilvl w:val="0"/>
          <w:numId w:val="0"/>
        </w:numPr>
        <w:rPr>
          <w:b w:val="0"/>
          <w:bCs w:val="0"/>
        </w:rPr>
      </w:pPr>
      <w:bookmarkStart w:id="171" w:name="_Toc152533282"/>
      <w:r w:rsidRPr="00EA3C27">
        <w:rPr>
          <w:noProof/>
        </w:rPr>
        <mc:AlternateContent>
          <mc:Choice Requires="wps">
            <w:drawing>
              <wp:anchor distT="0" distB="0" distL="114300" distR="114300" simplePos="0" relativeHeight="251816960" behindDoc="0" locked="0" layoutInCell="1" allowOverlap="1" wp14:anchorId="7D9E9DDC" wp14:editId="4184CE89">
                <wp:simplePos x="0" y="0"/>
                <wp:positionH relativeFrom="column">
                  <wp:posOffset>-3810</wp:posOffset>
                </wp:positionH>
                <wp:positionV relativeFrom="paragraph">
                  <wp:posOffset>3296920</wp:posOffset>
                </wp:positionV>
                <wp:extent cx="5760085" cy="635"/>
                <wp:effectExtent l="0" t="0" r="0" b="0"/>
                <wp:wrapSquare wrapText="bothSides"/>
                <wp:docPr id="213554709" name="Caixa de Texto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3170102" w14:textId="058C8008" w:rsidR="00275A1E" w:rsidRPr="00B913D8" w:rsidRDefault="00275A1E" w:rsidP="00275A1E">
                            <w:pPr>
                              <w:pStyle w:val="Legenda"/>
                              <w:rPr>
                                <w:rFonts w:ascii="Calibri" w:hAnsi="Calibri"/>
                                <w:noProof/>
                              </w:rPr>
                            </w:pPr>
                            <w:bookmarkStart w:id="172" w:name="_Toc152529169"/>
                            <w:bookmarkStart w:id="173" w:name="_Toc152529237"/>
                            <w:r>
                              <w:t xml:space="preserve">Figura </w:t>
                            </w:r>
                            <w:fldSimple w:instr=" SEQ Figura \* ARABIC ">
                              <w:r w:rsidR="007D38BC">
                                <w:rPr>
                                  <w:noProof/>
                                </w:rPr>
                                <w:t>25</w:t>
                              </w:r>
                            </w:fldSimple>
                            <w:r w:rsidRPr="007F6F2A">
                              <w:t xml:space="preserve"> - Fonte: Próprio grupo realizador deste projeto</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E9DDC" id="_x0000_s1057" type="#_x0000_t202" style="position:absolute;margin-left:-.3pt;margin-top:259.6pt;width:453.5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wLGwIAAEAEAAAOAAAAZHJzL2Uyb0RvYy54bWysU8Fu2zAMvQ/YPwi6L3ZaJCu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" stroked="f">
                <v:textbox style="mso-fit-shape-to-text:t" inset="0,0,0,0">
                  <w:txbxContent>
                    <w:p w14:paraId="73170102" w14:textId="058C8008" w:rsidR="00275A1E" w:rsidRPr="00B913D8" w:rsidRDefault="00275A1E" w:rsidP="00275A1E">
                      <w:pPr>
                        <w:pStyle w:val="Legenda"/>
                        <w:rPr>
                          <w:rFonts w:ascii="Calibri" w:hAnsi="Calibri"/>
                          <w:noProof/>
                        </w:rPr>
                      </w:pPr>
                      <w:bookmarkStart w:id="174" w:name="_Toc152529169"/>
                      <w:bookmarkStart w:id="175" w:name="_Toc152529237"/>
                      <w:r>
                        <w:t xml:space="preserve">Figura </w:t>
                      </w:r>
                      <w:fldSimple w:instr=" SEQ Figura \* ARABIC ">
                        <w:r w:rsidR="007D38BC">
                          <w:rPr>
                            <w:noProof/>
                          </w:rPr>
                          <w:t>25</w:t>
                        </w:r>
                      </w:fldSimple>
                      <w:r w:rsidRPr="007F6F2A">
                        <w:t xml:space="preserve"> - Fonte: Próprio grupo realizador deste projeto</w:t>
                      </w:r>
                      <w:bookmarkEnd w:id="174"/>
                      <w:bookmarkEnd w:id="175"/>
                    </w:p>
                  </w:txbxContent>
                </v:textbox>
                <w10:wrap type="square"/>
              </v:shape>
            </w:pict>
          </mc:Fallback>
        </mc:AlternateContent>
      </w:r>
      <w:r w:rsidR="00722D80" w:rsidRPr="00EA3C27">
        <w:rPr>
          <w:noProof/>
        </w:rPr>
        <w:drawing>
          <wp:anchor distT="0" distB="0" distL="114300" distR="114300" simplePos="0" relativeHeight="251745280" behindDoc="0" locked="0" layoutInCell="1" allowOverlap="1" wp14:anchorId="18BDCCC8" wp14:editId="10F1845D">
            <wp:simplePos x="0" y="0"/>
            <wp:positionH relativeFrom="column">
              <wp:posOffset>-3810</wp:posOffset>
            </wp:positionH>
            <wp:positionV relativeFrom="paragraph">
              <wp:posOffset>0</wp:posOffset>
            </wp:positionV>
            <wp:extent cx="5760085" cy="3239770"/>
            <wp:effectExtent l="0" t="0" r="0" b="0"/>
            <wp:wrapSquare wrapText="bothSides"/>
            <wp:docPr id="20" name="Imagem 20" descr="Mí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ídia"/>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anchor>
        </w:drawing>
      </w:r>
      <w:r w:rsidR="00EA3C27" w:rsidRPr="00EA3C27">
        <w:t>Tela de Login</w:t>
      </w:r>
      <w:bookmarkEnd w:id="171"/>
    </w:p>
    <w:p w14:paraId="4620EDD6" w14:textId="77777777" w:rsidR="00EA3C27" w:rsidRDefault="00EA3C27" w:rsidP="00EA3C27">
      <w:pPr>
        <w:keepNext/>
      </w:pPr>
      <w:r w:rsidRPr="00EA3C27">
        <w:rPr>
          <w:rFonts w:ascii="Arial" w:eastAsia="SimSun" w:hAnsi="Arial" w:cs="Arial"/>
          <w:b/>
          <w:bCs/>
          <w:noProof/>
          <w:sz w:val="24"/>
          <w:szCs w:val="24"/>
        </w:rPr>
        <w:drawing>
          <wp:inline distT="0" distB="0" distL="0" distR="0" wp14:anchorId="6A31434C" wp14:editId="6D46C6E2">
            <wp:extent cx="5760085" cy="3258820"/>
            <wp:effectExtent l="0" t="0" r="0" b="0"/>
            <wp:docPr id="69901278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12784" name="Imagem 1" descr="Interface gráfica do usuário, Aplicativo&#10;&#10;Descrição gerada automaticamente"/>
                    <pic:cNvPicPr/>
                  </pic:nvPicPr>
                  <pic:blipFill>
                    <a:blip r:embed="rId361"/>
                    <a:stretch>
                      <a:fillRect/>
                    </a:stretch>
                  </pic:blipFill>
                  <pic:spPr>
                    <a:xfrm>
                      <a:off x="0" y="0"/>
                      <a:ext cx="5760085" cy="3258820"/>
                    </a:xfrm>
                    <a:prstGeom prst="rect">
                      <a:avLst/>
                    </a:prstGeom>
                  </pic:spPr>
                </pic:pic>
              </a:graphicData>
            </a:graphic>
          </wp:inline>
        </w:drawing>
      </w:r>
    </w:p>
    <w:p w14:paraId="653D8A28" w14:textId="0BCAB832" w:rsidR="00722D80" w:rsidRDefault="00EA3C27" w:rsidP="00EA3C27">
      <w:pPr>
        <w:pStyle w:val="Legenda"/>
        <w:rPr>
          <w:rFonts w:eastAsia="SimSun" w:cs="Arial"/>
          <w:b/>
          <w:bCs/>
          <w:sz w:val="24"/>
          <w:szCs w:val="24"/>
        </w:rPr>
      </w:pPr>
      <w:bookmarkStart w:id="176" w:name="_Toc152529238"/>
      <w:r>
        <w:t xml:space="preserve">Figura </w:t>
      </w:r>
      <w:fldSimple w:instr=" SEQ Figura \* ARABIC ">
        <w:r w:rsidR="007D38BC">
          <w:rPr>
            <w:noProof/>
          </w:rPr>
          <w:t>26</w:t>
        </w:r>
      </w:fldSimple>
      <w:r>
        <w:t xml:space="preserve"> - Fonte: Próprio grupo realizador deste projeto</w:t>
      </w:r>
      <w:bookmarkEnd w:id="176"/>
    </w:p>
    <w:p w14:paraId="34DE69A5" w14:textId="77777777" w:rsidR="00722D80" w:rsidRDefault="00722D80" w:rsidP="00722D80"/>
    <w:p w14:paraId="09BFB183" w14:textId="77777777" w:rsidR="00D752E3" w:rsidRPr="00D752E3" w:rsidRDefault="00D752E3" w:rsidP="00D752E3"/>
    <w:p w14:paraId="7F532F91" w14:textId="77777777" w:rsidR="00D752E3" w:rsidRPr="00D752E3" w:rsidRDefault="00D752E3" w:rsidP="00D752E3"/>
    <w:p w14:paraId="1211BAFD" w14:textId="77777777" w:rsidR="00D752E3" w:rsidRPr="00D752E3" w:rsidRDefault="00D752E3" w:rsidP="00D752E3"/>
    <w:p w14:paraId="01C9CA41" w14:textId="27DBB98E" w:rsidR="00D752E3" w:rsidRDefault="00EA3C27" w:rsidP="00EA3C27">
      <w:pPr>
        <w:pStyle w:val="TituloSecundrio"/>
        <w:numPr>
          <w:ilvl w:val="0"/>
          <w:numId w:val="0"/>
        </w:numPr>
      </w:pPr>
      <w:bookmarkStart w:id="177" w:name="_Toc152533283"/>
      <w:r>
        <w:lastRenderedPageBreak/>
        <w:t>Tela de Cadastro</w:t>
      </w:r>
      <w:bookmarkEnd w:id="177"/>
    </w:p>
    <w:p w14:paraId="6F7C82ED" w14:textId="77777777" w:rsidR="007B0326" w:rsidRDefault="00EA3C27" w:rsidP="007B0326">
      <w:pPr>
        <w:keepNext/>
        <w:tabs>
          <w:tab w:val="left" w:pos="2229"/>
        </w:tabs>
      </w:pPr>
      <w:r w:rsidRPr="00EA3C27">
        <w:rPr>
          <w:noProof/>
        </w:rPr>
        <w:drawing>
          <wp:inline distT="0" distB="0" distL="0" distR="0" wp14:anchorId="0B08BE0B" wp14:editId="7DFD6439">
            <wp:extent cx="5760085" cy="3260725"/>
            <wp:effectExtent l="0" t="0" r="0" b="0"/>
            <wp:docPr id="1781608876"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08876" name="Imagem 1" descr="Interface gráfica do usuário, Aplicativo, Teams&#10;&#10;Descrição gerada automaticamente"/>
                    <pic:cNvPicPr/>
                  </pic:nvPicPr>
                  <pic:blipFill>
                    <a:blip r:embed="rId362"/>
                    <a:stretch>
                      <a:fillRect/>
                    </a:stretch>
                  </pic:blipFill>
                  <pic:spPr>
                    <a:xfrm>
                      <a:off x="0" y="0"/>
                      <a:ext cx="5760085" cy="3260725"/>
                    </a:xfrm>
                    <a:prstGeom prst="rect">
                      <a:avLst/>
                    </a:prstGeom>
                  </pic:spPr>
                </pic:pic>
              </a:graphicData>
            </a:graphic>
          </wp:inline>
        </w:drawing>
      </w:r>
    </w:p>
    <w:p w14:paraId="1FBE3E3F" w14:textId="73304E55" w:rsidR="00730B1A" w:rsidRDefault="007B0326" w:rsidP="007B0326">
      <w:pPr>
        <w:pStyle w:val="Legenda"/>
        <w:rPr>
          <w:rFonts w:eastAsia="SimSun" w:cs="Arial"/>
          <w:b/>
          <w:bCs/>
          <w:sz w:val="24"/>
          <w:szCs w:val="24"/>
        </w:rPr>
      </w:pPr>
      <w:bookmarkStart w:id="178" w:name="_Toc152529239"/>
      <w:r>
        <w:t xml:space="preserve">Figura </w:t>
      </w:r>
      <w:fldSimple w:instr=" SEQ Figura \* ARABIC ">
        <w:r w:rsidR="007D38BC">
          <w:rPr>
            <w:noProof/>
          </w:rPr>
          <w:t>27</w:t>
        </w:r>
      </w:fldSimple>
      <w:r w:rsidRPr="00B3370E">
        <w:t xml:space="preserve"> - Fonte: Próprio grupo realizador deste projeto</w:t>
      </w:r>
      <w:bookmarkEnd w:id="178"/>
    </w:p>
    <w:p w14:paraId="32C6420F" w14:textId="0B06D24B" w:rsidR="00EA3C27" w:rsidRDefault="00730B1A" w:rsidP="00730B1A">
      <w:pPr>
        <w:tabs>
          <w:tab w:val="left" w:pos="2229"/>
        </w:tabs>
      </w:pPr>
      <w:r w:rsidRPr="00730B1A">
        <w:rPr>
          <w:rFonts w:ascii="Arial" w:eastAsia="SimSun" w:hAnsi="Arial" w:cs="Arial"/>
          <w:b/>
          <w:bCs/>
          <w:sz w:val="24"/>
          <w:szCs w:val="24"/>
        </w:rPr>
        <w:t>Tela de Noticias</w:t>
      </w:r>
      <w:r>
        <w:t xml:space="preserve"> </w:t>
      </w:r>
    </w:p>
    <w:p w14:paraId="4D1786CC" w14:textId="77777777" w:rsidR="007B0326" w:rsidRDefault="00730B1A" w:rsidP="007B0326">
      <w:pPr>
        <w:keepNext/>
        <w:tabs>
          <w:tab w:val="left" w:pos="2229"/>
        </w:tabs>
      </w:pPr>
      <w:r w:rsidRPr="00730B1A">
        <w:rPr>
          <w:noProof/>
        </w:rPr>
        <w:drawing>
          <wp:inline distT="0" distB="0" distL="0" distR="0" wp14:anchorId="0DE48D0B" wp14:editId="14A87AB2">
            <wp:extent cx="5760085" cy="3152775"/>
            <wp:effectExtent l="0" t="0" r="0" b="9525"/>
            <wp:docPr id="1645500278" name="Imagem 1" descr="Interface gráfica do usuário, PowerPoin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00278" name="Imagem 1" descr="Interface gráfica do usuário, PowerPoint&#10;&#10;Descrição gerada automaticamente"/>
                    <pic:cNvPicPr/>
                  </pic:nvPicPr>
                  <pic:blipFill>
                    <a:blip r:embed="rId363"/>
                    <a:stretch>
                      <a:fillRect/>
                    </a:stretch>
                  </pic:blipFill>
                  <pic:spPr>
                    <a:xfrm>
                      <a:off x="0" y="0"/>
                      <a:ext cx="5760085" cy="3152775"/>
                    </a:xfrm>
                    <a:prstGeom prst="rect">
                      <a:avLst/>
                    </a:prstGeom>
                  </pic:spPr>
                </pic:pic>
              </a:graphicData>
            </a:graphic>
          </wp:inline>
        </w:drawing>
      </w:r>
    </w:p>
    <w:p w14:paraId="5F7FADFD" w14:textId="036693BD" w:rsidR="00730B1A" w:rsidRDefault="007B0326" w:rsidP="007B0326">
      <w:pPr>
        <w:pStyle w:val="Legenda"/>
      </w:pPr>
      <w:bookmarkStart w:id="179" w:name="_Toc152529240"/>
      <w:r>
        <w:t xml:space="preserve">Figura </w:t>
      </w:r>
      <w:fldSimple w:instr=" SEQ Figura \* ARABIC ">
        <w:r w:rsidR="007D38BC">
          <w:rPr>
            <w:noProof/>
          </w:rPr>
          <w:t>28</w:t>
        </w:r>
      </w:fldSimple>
      <w:r w:rsidRPr="005C178D">
        <w:t xml:space="preserve"> - Fonte: Próprio grupo realizador deste projeto</w:t>
      </w:r>
      <w:bookmarkEnd w:id="179"/>
    </w:p>
    <w:p w14:paraId="4F9ED6C9" w14:textId="77777777" w:rsidR="00730B1A" w:rsidRDefault="00730B1A" w:rsidP="00730B1A">
      <w:pPr>
        <w:tabs>
          <w:tab w:val="left" w:pos="2229"/>
        </w:tabs>
      </w:pPr>
    </w:p>
    <w:p w14:paraId="4D5C2913" w14:textId="77777777" w:rsidR="00730B1A" w:rsidRDefault="00730B1A" w:rsidP="00730B1A">
      <w:pPr>
        <w:tabs>
          <w:tab w:val="left" w:pos="2229"/>
        </w:tabs>
      </w:pPr>
    </w:p>
    <w:p w14:paraId="229F690F" w14:textId="77777777" w:rsidR="00730B1A" w:rsidRDefault="00730B1A" w:rsidP="00730B1A">
      <w:pPr>
        <w:tabs>
          <w:tab w:val="left" w:pos="2229"/>
        </w:tabs>
      </w:pPr>
    </w:p>
    <w:p w14:paraId="62B67D0A" w14:textId="77777777" w:rsidR="00730B1A" w:rsidRDefault="00730B1A" w:rsidP="00730B1A">
      <w:pPr>
        <w:tabs>
          <w:tab w:val="left" w:pos="2229"/>
        </w:tabs>
      </w:pPr>
    </w:p>
    <w:p w14:paraId="7E78308D" w14:textId="63EB7BD8" w:rsidR="00730B1A" w:rsidRDefault="00730B1A" w:rsidP="00730B1A">
      <w:pPr>
        <w:pStyle w:val="TituloSecundrio"/>
        <w:numPr>
          <w:ilvl w:val="0"/>
          <w:numId w:val="0"/>
        </w:numPr>
      </w:pPr>
      <w:bookmarkStart w:id="180" w:name="_Toc152533284"/>
      <w:r>
        <w:lastRenderedPageBreak/>
        <w:t>Tela de Favoritos</w:t>
      </w:r>
      <w:bookmarkEnd w:id="180"/>
    </w:p>
    <w:p w14:paraId="1A6B9F82" w14:textId="77777777" w:rsidR="007B0326" w:rsidRDefault="00730B1A" w:rsidP="007B0326">
      <w:pPr>
        <w:keepNext/>
      </w:pPr>
      <w:r w:rsidRPr="00730B1A">
        <w:rPr>
          <w:noProof/>
        </w:rPr>
        <w:drawing>
          <wp:inline distT="0" distB="0" distL="0" distR="0" wp14:anchorId="6F94247F" wp14:editId="6C92A9D5">
            <wp:extent cx="5760085" cy="3239770"/>
            <wp:effectExtent l="0" t="0" r="0" b="0"/>
            <wp:docPr id="131587733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77333" name="Imagem 1" descr="Interface gráfica do usuário, Texto, Aplicativo&#10;&#10;Descrição gerada automaticamente"/>
                    <pic:cNvPicPr/>
                  </pic:nvPicPr>
                  <pic:blipFill>
                    <a:blip r:embed="rId364"/>
                    <a:stretch>
                      <a:fillRect/>
                    </a:stretch>
                  </pic:blipFill>
                  <pic:spPr>
                    <a:xfrm>
                      <a:off x="0" y="0"/>
                      <a:ext cx="5760085" cy="3239770"/>
                    </a:xfrm>
                    <a:prstGeom prst="rect">
                      <a:avLst/>
                    </a:prstGeom>
                  </pic:spPr>
                </pic:pic>
              </a:graphicData>
            </a:graphic>
          </wp:inline>
        </w:drawing>
      </w:r>
    </w:p>
    <w:p w14:paraId="15B063F1" w14:textId="07367502" w:rsidR="00730B1A" w:rsidRDefault="007B0326" w:rsidP="007B0326">
      <w:pPr>
        <w:pStyle w:val="Legenda"/>
        <w:rPr>
          <w:rFonts w:eastAsia="SimSun" w:cs="Arial"/>
          <w:b/>
          <w:bCs/>
          <w:sz w:val="24"/>
          <w:szCs w:val="24"/>
        </w:rPr>
      </w:pPr>
      <w:bookmarkStart w:id="181" w:name="_Toc152529241"/>
      <w:r>
        <w:t xml:space="preserve">Figura </w:t>
      </w:r>
      <w:fldSimple w:instr=" SEQ Figura \* ARABIC ">
        <w:r w:rsidR="007D38BC">
          <w:rPr>
            <w:noProof/>
          </w:rPr>
          <w:t>29</w:t>
        </w:r>
      </w:fldSimple>
      <w:r w:rsidRPr="00FF42DB">
        <w:t xml:space="preserve"> - Fonte: Próprio grupo realizador deste projeto</w:t>
      </w:r>
      <w:bookmarkEnd w:id="181"/>
    </w:p>
    <w:p w14:paraId="0A63E31B" w14:textId="71169F74" w:rsidR="00730B1A" w:rsidRDefault="00730B1A" w:rsidP="00730B1A">
      <w:pPr>
        <w:rPr>
          <w:rFonts w:ascii="Arial" w:eastAsia="SimSun" w:hAnsi="Arial" w:cs="Arial"/>
          <w:b/>
          <w:bCs/>
          <w:sz w:val="24"/>
          <w:szCs w:val="24"/>
        </w:rPr>
      </w:pPr>
      <w:r w:rsidRPr="00730B1A">
        <w:rPr>
          <w:rFonts w:ascii="Arial" w:eastAsia="SimSun" w:hAnsi="Arial" w:cs="Arial"/>
          <w:b/>
          <w:bCs/>
          <w:sz w:val="24"/>
          <w:szCs w:val="24"/>
        </w:rPr>
        <w:t>Tela de Fóruns</w:t>
      </w:r>
    </w:p>
    <w:p w14:paraId="2FF1F18F" w14:textId="77777777" w:rsidR="007B0326" w:rsidRDefault="00730B1A" w:rsidP="007B0326">
      <w:pPr>
        <w:keepNext/>
      </w:pPr>
      <w:r w:rsidRPr="00730B1A">
        <w:rPr>
          <w:noProof/>
        </w:rPr>
        <w:drawing>
          <wp:inline distT="0" distB="0" distL="0" distR="0" wp14:anchorId="4ED925E4" wp14:editId="2304894A">
            <wp:extent cx="5760085" cy="3173645"/>
            <wp:effectExtent l="0" t="0" r="0" b="8255"/>
            <wp:docPr id="95917388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3882" name="Imagem 1" descr="Interface gráfica do usuário, Aplicativo&#10;&#10;Descrição gerada automaticamente"/>
                    <pic:cNvPicPr/>
                  </pic:nvPicPr>
                  <pic:blipFill>
                    <a:blip r:embed="rId365"/>
                    <a:stretch>
                      <a:fillRect/>
                    </a:stretch>
                  </pic:blipFill>
                  <pic:spPr>
                    <a:xfrm>
                      <a:off x="0" y="0"/>
                      <a:ext cx="5760085" cy="3173645"/>
                    </a:xfrm>
                    <a:prstGeom prst="rect">
                      <a:avLst/>
                    </a:prstGeom>
                  </pic:spPr>
                </pic:pic>
              </a:graphicData>
            </a:graphic>
          </wp:inline>
        </w:drawing>
      </w:r>
    </w:p>
    <w:p w14:paraId="30AD807B" w14:textId="6D69C32A" w:rsidR="00730B1A" w:rsidRDefault="007B0326" w:rsidP="007B0326">
      <w:pPr>
        <w:pStyle w:val="Legenda"/>
      </w:pPr>
      <w:bookmarkStart w:id="182" w:name="_Toc152529242"/>
      <w:r>
        <w:t xml:space="preserve">Figura </w:t>
      </w:r>
      <w:fldSimple w:instr=" SEQ Figura \* ARABIC ">
        <w:r w:rsidR="007D38BC">
          <w:rPr>
            <w:noProof/>
          </w:rPr>
          <w:t>30</w:t>
        </w:r>
      </w:fldSimple>
      <w:r w:rsidRPr="00EA32C9">
        <w:t xml:space="preserve"> - Fonte: Próprio grupo realizador deste projeto</w:t>
      </w:r>
      <w:bookmarkEnd w:id="182"/>
    </w:p>
    <w:p w14:paraId="142C4311" w14:textId="49893B1C" w:rsidR="00730B1A" w:rsidRDefault="00730B1A" w:rsidP="00730B1A">
      <w:pPr>
        <w:pStyle w:val="TituloSecundrio"/>
        <w:numPr>
          <w:ilvl w:val="0"/>
          <w:numId w:val="0"/>
        </w:numPr>
      </w:pPr>
      <w:bookmarkStart w:id="183" w:name="_Toc152533285"/>
      <w:r>
        <w:lastRenderedPageBreak/>
        <w:t>Tela de Classes</w:t>
      </w:r>
      <w:bookmarkEnd w:id="183"/>
    </w:p>
    <w:p w14:paraId="13814375" w14:textId="77777777" w:rsidR="007B0326" w:rsidRDefault="007B0326" w:rsidP="007B0326">
      <w:pPr>
        <w:keepNext/>
      </w:pPr>
      <w:r w:rsidRPr="007B0326">
        <w:rPr>
          <w:noProof/>
        </w:rPr>
        <w:drawing>
          <wp:inline distT="0" distB="0" distL="0" distR="0" wp14:anchorId="7348E6AA" wp14:editId="24771420">
            <wp:extent cx="5760085" cy="3241675"/>
            <wp:effectExtent l="0" t="0" r="0" b="0"/>
            <wp:docPr id="398834933"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34933" name="Imagem 1" descr="Interface gráfica do usuário&#10;&#10;Descrição gerada automaticamente"/>
                    <pic:cNvPicPr/>
                  </pic:nvPicPr>
                  <pic:blipFill>
                    <a:blip r:embed="rId366"/>
                    <a:stretch>
                      <a:fillRect/>
                    </a:stretch>
                  </pic:blipFill>
                  <pic:spPr>
                    <a:xfrm>
                      <a:off x="0" y="0"/>
                      <a:ext cx="5760085" cy="3241675"/>
                    </a:xfrm>
                    <a:prstGeom prst="rect">
                      <a:avLst/>
                    </a:prstGeom>
                  </pic:spPr>
                </pic:pic>
              </a:graphicData>
            </a:graphic>
          </wp:inline>
        </w:drawing>
      </w:r>
    </w:p>
    <w:p w14:paraId="495FD0B1" w14:textId="32C86331" w:rsidR="007B0326" w:rsidRDefault="007B0326" w:rsidP="007B0326">
      <w:pPr>
        <w:pStyle w:val="Legenda"/>
        <w:rPr>
          <w:rFonts w:eastAsia="SimSun" w:cs="Arial"/>
          <w:b/>
          <w:bCs/>
          <w:sz w:val="24"/>
          <w:szCs w:val="24"/>
        </w:rPr>
      </w:pPr>
      <w:bookmarkStart w:id="184" w:name="_Toc152529243"/>
      <w:r>
        <w:t xml:space="preserve">Figura </w:t>
      </w:r>
      <w:fldSimple w:instr=" SEQ Figura \* ARABIC ">
        <w:r w:rsidR="007D38BC">
          <w:rPr>
            <w:noProof/>
          </w:rPr>
          <w:t>31</w:t>
        </w:r>
      </w:fldSimple>
      <w:r w:rsidRPr="00DD5727">
        <w:t xml:space="preserve"> - Fonte: Próprio grupo realizador deste projeto</w:t>
      </w:r>
      <w:bookmarkEnd w:id="184"/>
    </w:p>
    <w:p w14:paraId="57FD572C" w14:textId="24F56DE3" w:rsidR="007B0326" w:rsidRDefault="007B0326" w:rsidP="007B0326">
      <w:pPr>
        <w:rPr>
          <w:rFonts w:ascii="Arial" w:eastAsia="SimSun" w:hAnsi="Arial" w:cs="Arial"/>
          <w:b/>
          <w:bCs/>
          <w:sz w:val="24"/>
          <w:szCs w:val="24"/>
        </w:rPr>
      </w:pPr>
      <w:r w:rsidRPr="007B0326">
        <w:rPr>
          <w:rFonts w:ascii="Arial" w:eastAsia="SimSun" w:hAnsi="Arial" w:cs="Arial"/>
          <w:b/>
          <w:bCs/>
          <w:sz w:val="24"/>
          <w:szCs w:val="24"/>
        </w:rPr>
        <w:t>Tela de Perfil</w:t>
      </w:r>
    </w:p>
    <w:p w14:paraId="6FC66CF9" w14:textId="77777777" w:rsidR="007B0326" w:rsidRDefault="007B0326" w:rsidP="007B0326">
      <w:pPr>
        <w:keepNext/>
      </w:pPr>
      <w:r w:rsidRPr="007B0326">
        <w:rPr>
          <w:noProof/>
        </w:rPr>
        <w:drawing>
          <wp:inline distT="0" distB="0" distL="0" distR="0" wp14:anchorId="1A2B6B65" wp14:editId="4945B360">
            <wp:extent cx="5760085" cy="3239770"/>
            <wp:effectExtent l="0" t="0" r="0" b="0"/>
            <wp:docPr id="1867856148" name="Imagem 1" descr="Interface gráfica do usuário, 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56148" name="Imagem 1" descr="Interface gráfica do usuário, Gráfico, Gráfico de bolhas&#10;&#10;Descrição gerada automaticamente"/>
                    <pic:cNvPicPr/>
                  </pic:nvPicPr>
                  <pic:blipFill>
                    <a:blip r:embed="rId367"/>
                    <a:stretch>
                      <a:fillRect/>
                    </a:stretch>
                  </pic:blipFill>
                  <pic:spPr>
                    <a:xfrm>
                      <a:off x="0" y="0"/>
                      <a:ext cx="5760085" cy="3239770"/>
                    </a:xfrm>
                    <a:prstGeom prst="rect">
                      <a:avLst/>
                    </a:prstGeom>
                  </pic:spPr>
                </pic:pic>
              </a:graphicData>
            </a:graphic>
          </wp:inline>
        </w:drawing>
      </w:r>
    </w:p>
    <w:p w14:paraId="5FCA226C" w14:textId="54F7B66C" w:rsidR="007B0326" w:rsidRDefault="007B0326" w:rsidP="007B0326">
      <w:pPr>
        <w:pStyle w:val="Legenda"/>
      </w:pPr>
      <w:bookmarkStart w:id="185" w:name="_Toc152529244"/>
      <w:r>
        <w:t xml:space="preserve">Figura </w:t>
      </w:r>
      <w:fldSimple w:instr=" SEQ Figura \* ARABIC ">
        <w:r w:rsidR="007D38BC">
          <w:rPr>
            <w:noProof/>
          </w:rPr>
          <w:t>32</w:t>
        </w:r>
      </w:fldSimple>
      <w:r w:rsidRPr="00737AC6">
        <w:t xml:space="preserve"> - Fonte: Próprio grupo realizador deste projeto</w:t>
      </w:r>
      <w:bookmarkEnd w:id="185"/>
    </w:p>
    <w:p w14:paraId="0A88C625" w14:textId="641CAC2F" w:rsidR="00EA3C27" w:rsidRDefault="00EA3C27" w:rsidP="00EA3C27">
      <w:pPr>
        <w:pStyle w:val="TituloSecundrio"/>
        <w:numPr>
          <w:ilvl w:val="0"/>
          <w:numId w:val="0"/>
        </w:numPr>
      </w:pPr>
      <w:bookmarkStart w:id="186" w:name="_Toc152533286"/>
      <w:r>
        <w:lastRenderedPageBreak/>
        <w:t>Tela de La</w:t>
      </w:r>
      <w:r w:rsidR="007B0326">
        <w:t>n</w:t>
      </w:r>
      <w:r>
        <w:t>ding Page</w:t>
      </w:r>
      <w:bookmarkEnd w:id="186"/>
    </w:p>
    <w:p w14:paraId="24793D74" w14:textId="77777777" w:rsidR="007B0326" w:rsidRDefault="00730B1A" w:rsidP="00C86A15">
      <w:r w:rsidRPr="00730B1A">
        <w:rPr>
          <w:noProof/>
        </w:rPr>
        <w:drawing>
          <wp:inline distT="0" distB="0" distL="0" distR="0" wp14:anchorId="203022F6" wp14:editId="1118B46E">
            <wp:extent cx="5760085" cy="8150225"/>
            <wp:effectExtent l="0" t="0" r="0" b="3175"/>
            <wp:docPr id="1116427074" name="Imagem 1"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27074" name="Imagem 1" descr="Diagrama&#10;&#10;Descrição gerada automaticamente com confiança média"/>
                    <pic:cNvPicPr/>
                  </pic:nvPicPr>
                  <pic:blipFill>
                    <a:blip r:embed="rId368"/>
                    <a:stretch>
                      <a:fillRect/>
                    </a:stretch>
                  </pic:blipFill>
                  <pic:spPr>
                    <a:xfrm>
                      <a:off x="0" y="0"/>
                      <a:ext cx="5760085" cy="8150225"/>
                    </a:xfrm>
                    <a:prstGeom prst="rect">
                      <a:avLst/>
                    </a:prstGeom>
                  </pic:spPr>
                </pic:pic>
              </a:graphicData>
            </a:graphic>
          </wp:inline>
        </w:drawing>
      </w:r>
    </w:p>
    <w:p w14:paraId="76EC8BB8" w14:textId="1293DAB7" w:rsidR="00730B1A" w:rsidRPr="00D752E3" w:rsidRDefault="007B0326" w:rsidP="007B0326">
      <w:pPr>
        <w:pStyle w:val="Legenda"/>
        <w:sectPr w:rsidR="00730B1A" w:rsidRPr="00D752E3">
          <w:pgSz w:w="11906" w:h="16838"/>
          <w:pgMar w:top="1701" w:right="1134" w:bottom="1134" w:left="1701" w:header="708" w:footer="708" w:gutter="0"/>
          <w:cols w:space="720"/>
        </w:sectPr>
      </w:pPr>
      <w:bookmarkStart w:id="187" w:name="_Toc152529245"/>
      <w:r>
        <w:t xml:space="preserve">Figura </w:t>
      </w:r>
      <w:fldSimple w:instr=" SEQ Figura \* ARABIC ">
        <w:r w:rsidR="007D38BC">
          <w:rPr>
            <w:noProof/>
          </w:rPr>
          <w:t>33</w:t>
        </w:r>
      </w:fldSimple>
      <w:r w:rsidRPr="000243EC">
        <w:t xml:space="preserve"> - Fonte: Próprio grupo realizador deste projeto</w:t>
      </w:r>
      <w:bookmarkEnd w:id="187"/>
    </w:p>
    <w:p w14:paraId="7AC264A9" w14:textId="7EF2B508" w:rsidR="001F3BE4" w:rsidRDefault="00722D80" w:rsidP="00B00552">
      <w:pPr>
        <w:pStyle w:val="Ttulo1"/>
        <w:numPr>
          <w:ilvl w:val="0"/>
          <w:numId w:val="0"/>
        </w:numPr>
      </w:pPr>
      <w:r>
        <w:lastRenderedPageBreak/>
        <w:t xml:space="preserve"> </w:t>
      </w:r>
      <w:bookmarkStart w:id="188" w:name="_Toc152533287"/>
      <w:r w:rsidR="00E74CBC">
        <w:t xml:space="preserve">APÊNDICE </w:t>
      </w:r>
      <w:r w:rsidR="00246329">
        <w:t>E</w:t>
      </w:r>
      <w:r w:rsidR="00E74CBC">
        <w:t xml:space="preserve"> - Questionário com público-alvo</w:t>
      </w:r>
      <w:bookmarkEnd w:id="188"/>
    </w:p>
    <w:p w14:paraId="0E9CA8A6"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1</w:t>
      </w:r>
    </w:p>
    <w:p w14:paraId="2AFEA885"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Qual o seu nome?</w:t>
      </w:r>
    </w:p>
    <w:p w14:paraId="0693C359"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2</w:t>
      </w:r>
    </w:p>
    <w:p w14:paraId="6DB9D651"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Qual o seu curso?</w:t>
      </w:r>
    </w:p>
    <w:p w14:paraId="0D5FC8FB"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1º DS</w:t>
      </w:r>
    </w:p>
    <w:p w14:paraId="2EADF9DC"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2º DS</w:t>
      </w:r>
    </w:p>
    <w:p w14:paraId="63573AFF"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3º DS</w:t>
      </w:r>
    </w:p>
    <w:p w14:paraId="247F2CD1"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1º Nutri</w:t>
      </w:r>
    </w:p>
    <w:p w14:paraId="3DE72225"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2º Nutri</w:t>
      </w:r>
    </w:p>
    <w:p w14:paraId="6715C593"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3º Nutri</w:t>
      </w:r>
    </w:p>
    <w:p w14:paraId="494973F7"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1º ADM</w:t>
      </w:r>
    </w:p>
    <w:p w14:paraId="21F2A339"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2º ADM</w:t>
      </w:r>
    </w:p>
    <w:p w14:paraId="746C8909"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3º ADM</w:t>
      </w:r>
    </w:p>
    <w:p w14:paraId="02D21B7B"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 estou cursando</w:t>
      </w:r>
      <w:r>
        <w:rPr>
          <w:rFonts w:ascii="Arial" w:eastAsia="Arial" w:hAnsi="Arial" w:cs="Arial"/>
          <w:color w:val="000000"/>
          <w:sz w:val="24"/>
          <w:szCs w:val="24"/>
        </w:rPr>
        <w:tab/>
      </w:r>
    </w:p>
    <w:p w14:paraId="5174DEE0"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3</w:t>
      </w:r>
    </w:p>
    <w:p w14:paraId="0B972321"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Você costuma usar alguma rede social com frequência?</w:t>
      </w:r>
    </w:p>
    <w:p w14:paraId="402B54BF"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Sim</w:t>
      </w:r>
    </w:p>
    <w:p w14:paraId="595F0039"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w:t>
      </w:r>
    </w:p>
    <w:p w14:paraId="2C986692"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4</w:t>
      </w:r>
    </w:p>
    <w:p w14:paraId="6DA3BD09"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De acordo com a resposta da pergunta anterior, se sim, quais?</w:t>
      </w:r>
    </w:p>
    <w:p w14:paraId="3D9805D8"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Instagram</w:t>
      </w:r>
    </w:p>
    <w:p w14:paraId="0C2507D0"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Facebook</w:t>
      </w:r>
    </w:p>
    <w:p w14:paraId="03A96FF6"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Twitter</w:t>
      </w:r>
    </w:p>
    <w:p w14:paraId="1638E917"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Tinder</w:t>
      </w:r>
    </w:p>
    <w:p w14:paraId="2052DE17"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Whatsapp</w:t>
      </w:r>
    </w:p>
    <w:p w14:paraId="261EDDD1"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HelloTalk</w:t>
      </w:r>
    </w:p>
    <w:p w14:paraId="09305D04"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 uso redes sociais</w:t>
      </w:r>
    </w:p>
    <w:p w14:paraId="1F6D1DE0"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Outro...</w:t>
      </w:r>
    </w:p>
    <w:p w14:paraId="381FCF6D"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lastRenderedPageBreak/>
        <w:t>Pergunta 5</w:t>
      </w:r>
    </w:p>
    <w:p w14:paraId="37655327"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Quanto tempo, em média, você passa por dia nas redes sociais?</w:t>
      </w:r>
    </w:p>
    <w:p w14:paraId="4533CEBE"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Menos de 1h</w:t>
      </w:r>
    </w:p>
    <w:p w14:paraId="6F8F251D"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De 1h a 2h</w:t>
      </w:r>
    </w:p>
    <w:p w14:paraId="618FBE6C"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De 2h a 3h</w:t>
      </w:r>
    </w:p>
    <w:p w14:paraId="62891CDC"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Mais de 4h</w:t>
      </w:r>
    </w:p>
    <w:p w14:paraId="412505C7"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6</w:t>
      </w:r>
    </w:p>
    <w:p w14:paraId="445B85AD"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Você se considera uma pessoa comunicativa e que gosta de criar conexões com pessoas?</w:t>
      </w:r>
    </w:p>
    <w:p w14:paraId="06240449"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Sim, me considero uma pessoa comunicativa e que gosta de criar conexões</w:t>
      </w:r>
    </w:p>
    <w:p w14:paraId="2EC50E1B"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Meio-termo, me considero comunicativo, mas não gosto de criar conexões (ou vice-versa)</w:t>
      </w:r>
    </w:p>
    <w:p w14:paraId="58BAF461"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 não me considero comunicativo e nem gosto de criar conexões</w:t>
      </w:r>
    </w:p>
    <w:p w14:paraId="173E0D86"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7</w:t>
      </w:r>
    </w:p>
    <w:p w14:paraId="429990D1"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Você costuma compartilhar informações recebidas nas redes sociais?</w:t>
      </w:r>
    </w:p>
    <w:p w14:paraId="1855722D"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Sim, costumo compartilhar informações que recebo</w:t>
      </w:r>
    </w:p>
    <w:p w14:paraId="2109F06E"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 não compartilho informações</w:t>
      </w:r>
    </w:p>
    <w:p w14:paraId="15597BC3"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8</w:t>
      </w:r>
    </w:p>
    <w:p w14:paraId="24EDAC7A"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Você acredita que as redes sociais podem ser prejudiciais para a saúde mental das pessoas?</w:t>
      </w:r>
    </w:p>
    <w:p w14:paraId="4CFE867B"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Sim</w:t>
      </w:r>
    </w:p>
    <w:p w14:paraId="5B7A056F"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w:t>
      </w:r>
    </w:p>
    <w:p w14:paraId="732F4A9D"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Talvez</w:t>
      </w:r>
    </w:p>
    <w:p w14:paraId="784E5A53"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9</w:t>
      </w:r>
    </w:p>
    <w:p w14:paraId="70EC1491"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Quais métodos você utiliza para estudar e aprender?</w:t>
      </w:r>
    </w:p>
    <w:p w14:paraId="2BDDE69A"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Utilizando plataformas online (Apps, sites etc.)</w:t>
      </w:r>
    </w:p>
    <w:p w14:paraId="7AE47962"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Revisando o caderno e anotações feitas manualmente</w:t>
      </w:r>
    </w:p>
    <w:p w14:paraId="2A11A3D5"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lastRenderedPageBreak/>
        <w:t>Pedindo ajuda para colegas e/ou professores ou alguém que saiba sobre o assunto</w:t>
      </w:r>
    </w:p>
    <w:p w14:paraId="01C6E658"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Ensinando alguém</w:t>
      </w:r>
    </w:p>
    <w:p w14:paraId="467F67C7"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Vendo fotos ou mapas mentais informativos e intuitivos</w:t>
      </w:r>
    </w:p>
    <w:p w14:paraId="20BD24C6"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Outro:</w:t>
      </w:r>
    </w:p>
    <w:p w14:paraId="1338847E"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10</w:t>
      </w:r>
    </w:p>
    <w:p w14:paraId="7A3F90F7"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Você acharia interessante uma rede social para auxiliar nos estudos? </w:t>
      </w:r>
    </w:p>
    <w:p w14:paraId="73A94099"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Sim, acharia interessante</w:t>
      </w:r>
    </w:p>
    <w:p w14:paraId="3F202AF0"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 não acharia interessante</w:t>
      </w:r>
    </w:p>
    <w:p w14:paraId="501C0EAE"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Talvez, depende de como funcionaria</w:t>
      </w:r>
    </w:p>
    <w:p w14:paraId="5F6C0CB7"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11</w:t>
      </w:r>
    </w:p>
    <w:p w14:paraId="4F30AAB6"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Você acredita que as redes sociais podem ser uma ferramenta útil para melhorar o seu desempenho acadêmico?</w:t>
      </w:r>
    </w:p>
    <w:p w14:paraId="1911E6FB"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Sim</w:t>
      </w:r>
    </w:p>
    <w:p w14:paraId="5ED6DD02"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w:t>
      </w:r>
    </w:p>
    <w:p w14:paraId="73E98DE9"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Talvez</w:t>
      </w:r>
    </w:p>
    <w:p w14:paraId="61F60AF8"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12</w:t>
      </w:r>
    </w:p>
    <w:p w14:paraId="370FB884"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Você já utilizou alguma rede social para buscar dicas de estudos ou matérias de apoio?</w:t>
      </w:r>
    </w:p>
    <w:p w14:paraId="7126736C"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Sim, já utilizei</w:t>
      </w:r>
    </w:p>
    <w:p w14:paraId="6B26DD69"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 nunca utilizei</w:t>
      </w:r>
    </w:p>
    <w:p w14:paraId="4D08E3A1"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13</w:t>
      </w:r>
    </w:p>
    <w:p w14:paraId="69117346"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Você já teve alguma experiência positiva de aprendizado em redes sociais?</w:t>
      </w:r>
    </w:p>
    <w:p w14:paraId="5D8031D3"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Sim</w:t>
      </w:r>
    </w:p>
    <w:p w14:paraId="1A044CFD"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w:t>
      </w:r>
    </w:p>
    <w:p w14:paraId="320A3784"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14</w:t>
      </w:r>
    </w:p>
    <w:p w14:paraId="4D007FDF"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Você já está inserido no mercado de trabalho?</w:t>
      </w:r>
    </w:p>
    <w:p w14:paraId="27365B57"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Sim</w:t>
      </w:r>
    </w:p>
    <w:p w14:paraId="6B5ADD76"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lastRenderedPageBreak/>
        <w:t>Não</w:t>
      </w:r>
    </w:p>
    <w:p w14:paraId="17EEF54D"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15</w:t>
      </w:r>
    </w:p>
    <w:p w14:paraId="45454125"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Você acha as redes sociais também podem contribuir para sua formação profissional?</w:t>
      </w:r>
    </w:p>
    <w:p w14:paraId="0CE10ECC"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Sim</w:t>
      </w:r>
    </w:p>
    <w:p w14:paraId="3101603B"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w:t>
      </w:r>
    </w:p>
    <w:p w14:paraId="1CD59326"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16</w:t>
      </w:r>
    </w:p>
    <w:p w14:paraId="487AD8DE"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Você Já utilizou alguma rede social para te ajudar na sua formação profissional?</w:t>
      </w:r>
    </w:p>
    <w:p w14:paraId="2BDEA21A"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Sim, já utilizei</w:t>
      </w:r>
    </w:p>
    <w:p w14:paraId="16FD970A"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 nunca utilizei</w:t>
      </w:r>
    </w:p>
    <w:p w14:paraId="19981B13"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17</w:t>
      </w:r>
    </w:p>
    <w:p w14:paraId="7B536378"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Quais redes sociais você já utilizou para te ajudar na sua formação profissional?</w:t>
      </w:r>
    </w:p>
    <w:p w14:paraId="491BDBF1"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Linkedin</w:t>
      </w:r>
    </w:p>
    <w:p w14:paraId="4CD19560"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Facebook</w:t>
      </w:r>
    </w:p>
    <w:p w14:paraId="1F5C6223"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Quora</w:t>
      </w:r>
    </w:p>
    <w:p w14:paraId="362D9F86"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Medium</w:t>
      </w:r>
    </w:p>
    <w:p w14:paraId="0F4DA41C"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Nunca utilizei</w:t>
      </w:r>
    </w:p>
    <w:p w14:paraId="309D8424"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Outro:</w:t>
      </w:r>
    </w:p>
    <w:p w14:paraId="25E314DF"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18</w:t>
      </w:r>
    </w:p>
    <w:p w14:paraId="13A486E8"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Quais funcionalidades você acha que não pode faltar em uma rede social para ajudar te nos estudos?</w:t>
      </w:r>
    </w:p>
    <w:p w14:paraId="29D8283B"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19</w:t>
      </w:r>
    </w:p>
    <w:p w14:paraId="648C30E1"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Quais informações dos alunos você acha importante compartilhar em uma rede social para estudante?</w:t>
      </w:r>
    </w:p>
    <w:p w14:paraId="713C1295"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20</w:t>
      </w:r>
    </w:p>
    <w:p w14:paraId="12CD328F" w14:textId="69DE1DF2" w:rsidR="001F3BE4" w:rsidRDefault="00E74CBC" w:rsidP="004220CF">
      <w:pPr>
        <w:spacing w:line="360" w:lineRule="auto"/>
      </w:pPr>
      <w:r>
        <w:rPr>
          <w:rFonts w:ascii="Arial" w:eastAsia="Arial" w:hAnsi="Arial" w:cs="Arial"/>
          <w:sz w:val="24"/>
          <w:szCs w:val="24"/>
        </w:rPr>
        <w:t>Você sentiu falta de alguma questão que não foi abordada neste formulário? Por favor, compartilhe conosco</w:t>
      </w:r>
      <w:bookmarkStart w:id="189" w:name="_heading=h.3cqmetx" w:colFirst="0" w:colLast="0"/>
      <w:bookmarkStart w:id="190" w:name="_heading=h.1rvwp1q" w:colFirst="0" w:colLast="0"/>
      <w:bookmarkEnd w:id="189"/>
      <w:bookmarkEnd w:id="190"/>
    </w:p>
    <w:sectPr w:rsidR="001F3BE4">
      <w:pgSz w:w="11906" w:h="16838"/>
      <w:pgMar w:top="1701" w:right="1134" w:bottom="1134"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B70C9" w14:textId="77777777" w:rsidR="0099160A" w:rsidRDefault="0099160A">
      <w:pPr>
        <w:spacing w:after="0" w:line="240" w:lineRule="auto"/>
      </w:pPr>
      <w:r>
        <w:separator/>
      </w:r>
    </w:p>
  </w:endnote>
  <w:endnote w:type="continuationSeparator" w:id="0">
    <w:p w14:paraId="43B1E752" w14:textId="77777777" w:rsidR="0099160A" w:rsidRDefault="009916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C9E08" w14:textId="77777777" w:rsidR="004B344F" w:rsidRDefault="004B344F">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5</w:t>
    </w:r>
    <w:r>
      <w:rPr>
        <w:color w:val="000000"/>
      </w:rPr>
      <w:fldChar w:fldCharType="end"/>
    </w:r>
  </w:p>
  <w:p w14:paraId="02879750" w14:textId="77777777" w:rsidR="004B344F" w:rsidRDefault="004B344F">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11868" w14:textId="77777777" w:rsidR="0099160A" w:rsidRDefault="0099160A">
      <w:pPr>
        <w:spacing w:after="0" w:line="240" w:lineRule="auto"/>
      </w:pPr>
      <w:r>
        <w:separator/>
      </w:r>
    </w:p>
  </w:footnote>
  <w:footnote w:type="continuationSeparator" w:id="0">
    <w:p w14:paraId="54F8561F" w14:textId="77777777" w:rsidR="0099160A" w:rsidRDefault="009916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DFED" w14:textId="77777777" w:rsidR="004B344F" w:rsidRDefault="004B344F">
    <w:pPr>
      <w:pBdr>
        <w:top w:val="nil"/>
        <w:left w:val="nil"/>
        <w:bottom w:val="nil"/>
        <w:right w:val="nil"/>
        <w:between w:val="nil"/>
      </w:pBdr>
      <w:tabs>
        <w:tab w:val="center" w:pos="4252"/>
        <w:tab w:val="right" w:pos="8504"/>
      </w:tabs>
      <w:spacing w:after="0" w:line="240" w:lineRule="auto"/>
      <w:jc w:val="right"/>
      <w:rPr>
        <w:color w:val="000000"/>
      </w:rPr>
    </w:pPr>
  </w:p>
  <w:p w14:paraId="3D1D4BE2" w14:textId="77777777" w:rsidR="004B344F" w:rsidRDefault="004B344F">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B14595"/>
    <w:multiLevelType w:val="multilevel"/>
    <w:tmpl w:val="95BE22E6"/>
    <w:lvl w:ilvl="0">
      <w:start w:val="2"/>
      <w:numFmt w:val="decimal"/>
      <w:lvlText w:val="%1"/>
      <w:lvlJc w:val="left"/>
      <w:pPr>
        <w:ind w:left="720" w:hanging="360"/>
      </w:pPr>
    </w:lvl>
    <w:lvl w:ilvl="1">
      <w:start w:val="2"/>
      <w:numFmt w:val="decimal"/>
      <w:lvlText w:val="%1.%2"/>
      <w:lvlJc w:val="left"/>
      <w:pPr>
        <w:ind w:left="1160" w:hanging="800"/>
      </w:pPr>
    </w:lvl>
    <w:lvl w:ilvl="2">
      <w:start w:val="1"/>
      <w:numFmt w:val="decimal"/>
      <w:lvlText w:val="%1.%2.%3"/>
      <w:lvlJc w:val="left"/>
      <w:pPr>
        <w:ind w:left="1160" w:hanging="800"/>
      </w:pPr>
    </w:lvl>
    <w:lvl w:ilvl="3">
      <w:start w:val="1"/>
      <w:numFmt w:val="decimal"/>
      <w:lvlText w:val="%1.%2.%3.%4"/>
      <w:lvlJc w:val="left"/>
      <w:pPr>
        <w:ind w:left="179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12C5467D"/>
    <w:multiLevelType w:val="hybridMultilevel"/>
    <w:tmpl w:val="D64EF2B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36D62D9"/>
    <w:multiLevelType w:val="hybridMultilevel"/>
    <w:tmpl w:val="F7D083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82A74BE"/>
    <w:multiLevelType w:val="multilevel"/>
    <w:tmpl w:val="39805F8A"/>
    <w:lvl w:ilvl="0">
      <w:start w:val="2"/>
      <w:numFmt w:val="decimal"/>
      <w:lvlText w:val="%1"/>
      <w:lvlJc w:val="left"/>
      <w:pPr>
        <w:ind w:left="720" w:hanging="360"/>
      </w:pPr>
    </w:lvl>
    <w:lvl w:ilvl="1">
      <w:start w:val="1"/>
      <w:numFmt w:val="decimal"/>
      <w:lvlText w:val="%1.%2."/>
      <w:lvlJc w:val="left"/>
      <w:pPr>
        <w:ind w:left="1080" w:hanging="720"/>
      </w:pPr>
      <w:rPr>
        <w:b/>
        <w:i w:val="0"/>
        <w:smallCaps w:val="0"/>
        <w:strike w:val="0"/>
        <w:u w:val="none"/>
        <w:vertAlign w:val="baseline"/>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4" w15:restartNumberingAfterBreak="0">
    <w:nsid w:val="3CA37C71"/>
    <w:multiLevelType w:val="multilevel"/>
    <w:tmpl w:val="BAFA8C28"/>
    <w:lvl w:ilvl="0">
      <w:start w:val="2"/>
      <w:numFmt w:val="decimal"/>
      <w:pStyle w:val="estilo111"/>
      <w:lvlText w:val="%1"/>
      <w:lvlJc w:val="left"/>
      <w:pPr>
        <w:ind w:left="720" w:hanging="360"/>
      </w:pPr>
    </w:lvl>
    <w:lvl w:ilvl="1">
      <w:start w:val="1"/>
      <w:numFmt w:val="decimal"/>
      <w:lvlText w:val="%1.%2."/>
      <w:lvlJc w:val="left"/>
      <w:pPr>
        <w:ind w:left="1080" w:hanging="720"/>
      </w:pPr>
      <w:rPr>
        <w:b/>
        <w:i w:val="0"/>
        <w:smallCaps w:val="0"/>
        <w:strike w:val="0"/>
        <w:u w:val="none"/>
        <w:vertAlign w:val="baseline"/>
      </w:rPr>
    </w:lvl>
    <w:lvl w:ilvl="2">
      <w:start w:val="1"/>
      <w:numFmt w:val="decimal"/>
      <w:pStyle w:val="Ttulo3"/>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5" w15:restartNumberingAfterBreak="0">
    <w:nsid w:val="408A3F1B"/>
    <w:multiLevelType w:val="multilevel"/>
    <w:tmpl w:val="589A6292"/>
    <w:lvl w:ilvl="0">
      <w:start w:val="1"/>
      <w:numFmt w:val="decimal"/>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4A527250"/>
    <w:multiLevelType w:val="multilevel"/>
    <w:tmpl w:val="841E132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DC17F48"/>
    <w:multiLevelType w:val="multilevel"/>
    <w:tmpl w:val="8592B686"/>
    <w:lvl w:ilvl="0">
      <w:start w:val="2"/>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8" w15:restartNumberingAfterBreak="0">
    <w:nsid w:val="6FDF0DE0"/>
    <w:multiLevelType w:val="multilevel"/>
    <w:tmpl w:val="0A001FDC"/>
    <w:lvl w:ilvl="0">
      <w:start w:val="1"/>
      <w:numFmt w:val="decimal"/>
      <w:pStyle w:val="Ttulo1"/>
      <w:lvlText w:val="%1"/>
      <w:lvlJc w:val="left"/>
      <w:pPr>
        <w:ind w:left="720" w:hanging="360"/>
      </w:pPr>
    </w:lvl>
    <w:lvl w:ilvl="1">
      <w:start w:val="1"/>
      <w:numFmt w:val="decimal"/>
      <w:pStyle w:val="TituloSecundrio"/>
      <w:lvlText w:val="%1.%2"/>
      <w:lvlJc w:val="left"/>
      <w:pPr>
        <w:ind w:left="1160" w:hanging="800"/>
      </w:pPr>
    </w:lvl>
    <w:lvl w:ilvl="2">
      <w:start w:val="1"/>
      <w:numFmt w:val="decimal"/>
      <w:pStyle w:val="TitulosTercirios"/>
      <w:lvlText w:val="%1.%2.%3"/>
      <w:lvlJc w:val="left"/>
      <w:pPr>
        <w:ind w:left="1160" w:hanging="800"/>
      </w:pPr>
    </w:lvl>
    <w:lvl w:ilvl="3">
      <w:start w:val="1"/>
      <w:numFmt w:val="decimal"/>
      <w:pStyle w:val="Tabelaseafins"/>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9" w15:restartNumberingAfterBreak="0">
    <w:nsid w:val="70071150"/>
    <w:multiLevelType w:val="multilevel"/>
    <w:tmpl w:val="9640C12A"/>
    <w:lvl w:ilvl="0">
      <w:start w:val="1"/>
      <w:numFmt w:val="decimal"/>
      <w:lvlText w:val="%1"/>
      <w:lvlJc w:val="left"/>
      <w:pPr>
        <w:ind w:left="720" w:hanging="360"/>
      </w:pPr>
    </w:lvl>
    <w:lvl w:ilvl="1">
      <w:start w:val="1"/>
      <w:numFmt w:val="decimal"/>
      <w:lvlText w:val="%1.%2."/>
      <w:lvlJc w:val="left"/>
      <w:pPr>
        <w:ind w:left="1080" w:hanging="720"/>
      </w:pPr>
      <w:rPr>
        <w:b/>
        <w:i w:val="0"/>
        <w:smallCaps w:val="0"/>
        <w:strike w:val="0"/>
        <w:u w:val="none"/>
        <w:vertAlign w:val="baseline"/>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0" w15:restartNumberingAfterBreak="0">
    <w:nsid w:val="71D53839"/>
    <w:multiLevelType w:val="multilevel"/>
    <w:tmpl w:val="3D8EE812"/>
    <w:lvl w:ilvl="0">
      <w:start w:val="3"/>
      <w:numFmt w:val="decimal"/>
      <w:lvlText w:val="%1"/>
      <w:lvlJc w:val="left"/>
      <w:pPr>
        <w:ind w:left="720" w:hanging="360"/>
      </w:pPr>
    </w:lvl>
    <w:lvl w:ilvl="1">
      <w:start w:val="1"/>
      <w:numFmt w:val="decimal"/>
      <w:lvlText w:val="%1.%2"/>
      <w:lvlJc w:val="left"/>
      <w:pPr>
        <w:ind w:left="1160" w:hanging="800"/>
      </w:pPr>
    </w:lvl>
    <w:lvl w:ilvl="2">
      <w:start w:val="1"/>
      <w:numFmt w:val="decimal"/>
      <w:lvlText w:val="%1.%2.%3"/>
      <w:lvlJc w:val="left"/>
      <w:pPr>
        <w:ind w:left="1160" w:hanging="800"/>
      </w:pPr>
      <w:rPr>
        <w:b/>
      </w:r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1" w15:restartNumberingAfterBreak="0">
    <w:nsid w:val="73F545C1"/>
    <w:multiLevelType w:val="multilevel"/>
    <w:tmpl w:val="8592B686"/>
    <w:lvl w:ilvl="0">
      <w:start w:val="2"/>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12" w15:restartNumberingAfterBreak="0">
    <w:nsid w:val="787C032C"/>
    <w:multiLevelType w:val="multilevel"/>
    <w:tmpl w:val="98B6EC9E"/>
    <w:lvl w:ilvl="0">
      <w:start w:val="2"/>
      <w:numFmt w:val="decimal"/>
      <w:lvlText w:val="%1"/>
      <w:lvlJc w:val="left"/>
      <w:pPr>
        <w:ind w:left="720" w:hanging="360"/>
      </w:pPr>
    </w:lvl>
    <w:lvl w:ilvl="1">
      <w:start w:val="1"/>
      <w:numFmt w:val="decimal"/>
      <w:lvlText w:val="%1.%2."/>
      <w:lvlJc w:val="left"/>
      <w:pPr>
        <w:ind w:left="1080" w:hanging="720"/>
      </w:pPr>
      <w:rPr>
        <w:b/>
        <w:i w:val="0"/>
        <w:smallCaps w:val="0"/>
        <w:strike w:val="0"/>
        <w:u w:val="none"/>
        <w:vertAlign w:val="baseline"/>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num w:numId="1" w16cid:durableId="496926380">
    <w:abstractNumId w:val="9"/>
  </w:num>
  <w:num w:numId="2" w16cid:durableId="356077633">
    <w:abstractNumId w:val="0"/>
  </w:num>
  <w:num w:numId="3" w16cid:durableId="91319404">
    <w:abstractNumId w:val="10"/>
  </w:num>
  <w:num w:numId="4" w16cid:durableId="1871986557">
    <w:abstractNumId w:val="6"/>
  </w:num>
  <w:num w:numId="5" w16cid:durableId="1350107505">
    <w:abstractNumId w:val="8"/>
  </w:num>
  <w:num w:numId="6" w16cid:durableId="1150631701">
    <w:abstractNumId w:val="3"/>
  </w:num>
  <w:num w:numId="7" w16cid:durableId="463471559">
    <w:abstractNumId w:val="5"/>
  </w:num>
  <w:num w:numId="8" w16cid:durableId="1378703438">
    <w:abstractNumId w:val="7"/>
  </w:num>
  <w:num w:numId="9" w16cid:durableId="293144015">
    <w:abstractNumId w:val="11"/>
  </w:num>
  <w:num w:numId="10" w16cid:durableId="1095321138">
    <w:abstractNumId w:val="12"/>
  </w:num>
  <w:num w:numId="11" w16cid:durableId="154732016">
    <w:abstractNumId w:val="3"/>
    <w:lvlOverride w:ilvl="0">
      <w:startOverride w:val="2"/>
    </w:lvlOverride>
    <w:lvlOverride w:ilvl="1">
      <w:startOverride w:val="6"/>
    </w:lvlOverride>
    <w:lvlOverride w:ilvl="2">
      <w:startOverride w:val="1"/>
    </w:lvlOverride>
  </w:num>
  <w:num w:numId="12" w16cid:durableId="1823767776">
    <w:abstractNumId w:val="4"/>
  </w:num>
  <w:num w:numId="13" w16cid:durableId="1852646182">
    <w:abstractNumId w:val="1"/>
  </w:num>
  <w:num w:numId="14" w16cid:durableId="259875706">
    <w:abstractNumId w:val="2"/>
  </w:num>
  <w:num w:numId="15" w16cid:durableId="432897461">
    <w:abstractNumId w:val="8"/>
  </w:num>
  <w:num w:numId="16" w16cid:durableId="1237589769">
    <w:abstractNumId w:val="8"/>
  </w:num>
  <w:num w:numId="17" w16cid:durableId="223107697">
    <w:abstractNumId w:val="8"/>
  </w:num>
  <w:num w:numId="18" w16cid:durableId="922573142">
    <w:abstractNumId w:val="8"/>
  </w:num>
  <w:num w:numId="19" w16cid:durableId="210580917">
    <w:abstractNumId w:val="8"/>
  </w:num>
  <w:num w:numId="20" w16cid:durableId="667947742">
    <w:abstractNumId w:val="8"/>
  </w:num>
  <w:num w:numId="21" w16cid:durableId="23162270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ULO ROGÉRIO NEVES DE OLIVEIRA">
    <w15:presenceInfo w15:providerId="AD" w15:userId="S::paulo.oliveira381@etec.sp.gov.br::7f2e7903-df92-4a43-a5c8-7f65f9f576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E4"/>
    <w:rsid w:val="00001AF2"/>
    <w:rsid w:val="00005B6C"/>
    <w:rsid w:val="00020018"/>
    <w:rsid w:val="00032717"/>
    <w:rsid w:val="000364CE"/>
    <w:rsid w:val="000432F4"/>
    <w:rsid w:val="00050B59"/>
    <w:rsid w:val="000561DA"/>
    <w:rsid w:val="00057475"/>
    <w:rsid w:val="000776B7"/>
    <w:rsid w:val="00087032"/>
    <w:rsid w:val="0009720A"/>
    <w:rsid w:val="000A1662"/>
    <w:rsid w:val="000A5BBF"/>
    <w:rsid w:val="000A6C05"/>
    <w:rsid w:val="000C6FAF"/>
    <w:rsid w:val="000D3298"/>
    <w:rsid w:val="000D786D"/>
    <w:rsid w:val="000E2701"/>
    <w:rsid w:val="000E42B5"/>
    <w:rsid w:val="00101355"/>
    <w:rsid w:val="00120839"/>
    <w:rsid w:val="00127ACC"/>
    <w:rsid w:val="0014407F"/>
    <w:rsid w:val="00150F39"/>
    <w:rsid w:val="001573F9"/>
    <w:rsid w:val="001B14F4"/>
    <w:rsid w:val="001B5385"/>
    <w:rsid w:val="001B6630"/>
    <w:rsid w:val="001C1DFE"/>
    <w:rsid w:val="001C6E2E"/>
    <w:rsid w:val="001D3C16"/>
    <w:rsid w:val="001D6CD6"/>
    <w:rsid w:val="001E1334"/>
    <w:rsid w:val="001E1F39"/>
    <w:rsid w:val="001E2211"/>
    <w:rsid w:val="001E3812"/>
    <w:rsid w:val="001E5369"/>
    <w:rsid w:val="001F3BE4"/>
    <w:rsid w:val="001F72DD"/>
    <w:rsid w:val="00215D19"/>
    <w:rsid w:val="00246329"/>
    <w:rsid w:val="00247D53"/>
    <w:rsid w:val="00262981"/>
    <w:rsid w:val="00275A1E"/>
    <w:rsid w:val="00293774"/>
    <w:rsid w:val="00294807"/>
    <w:rsid w:val="002B2E19"/>
    <w:rsid w:val="002B7543"/>
    <w:rsid w:val="002D7DF3"/>
    <w:rsid w:val="002E2C7E"/>
    <w:rsid w:val="002F7174"/>
    <w:rsid w:val="00312A81"/>
    <w:rsid w:val="00314EA3"/>
    <w:rsid w:val="003304D5"/>
    <w:rsid w:val="00352BB4"/>
    <w:rsid w:val="00365D15"/>
    <w:rsid w:val="00394041"/>
    <w:rsid w:val="003A0DF5"/>
    <w:rsid w:val="003A32A5"/>
    <w:rsid w:val="003C6978"/>
    <w:rsid w:val="003D3589"/>
    <w:rsid w:val="003E03EF"/>
    <w:rsid w:val="004126E1"/>
    <w:rsid w:val="00417CED"/>
    <w:rsid w:val="004220CF"/>
    <w:rsid w:val="00457707"/>
    <w:rsid w:val="00462E04"/>
    <w:rsid w:val="004A11CB"/>
    <w:rsid w:val="004B344F"/>
    <w:rsid w:val="004E0952"/>
    <w:rsid w:val="004E5A90"/>
    <w:rsid w:val="004F2D30"/>
    <w:rsid w:val="00523383"/>
    <w:rsid w:val="00543F39"/>
    <w:rsid w:val="00544C2F"/>
    <w:rsid w:val="005463AB"/>
    <w:rsid w:val="005734D4"/>
    <w:rsid w:val="00577BEE"/>
    <w:rsid w:val="005A1818"/>
    <w:rsid w:val="005C5658"/>
    <w:rsid w:val="005D2B43"/>
    <w:rsid w:val="005E41DC"/>
    <w:rsid w:val="005F3B6D"/>
    <w:rsid w:val="00605165"/>
    <w:rsid w:val="00617E1B"/>
    <w:rsid w:val="006232AA"/>
    <w:rsid w:val="00662F3C"/>
    <w:rsid w:val="006702A0"/>
    <w:rsid w:val="00671435"/>
    <w:rsid w:val="00685DC1"/>
    <w:rsid w:val="00697520"/>
    <w:rsid w:val="006A4C0D"/>
    <w:rsid w:val="006A5AE8"/>
    <w:rsid w:val="006E484F"/>
    <w:rsid w:val="006F0CFF"/>
    <w:rsid w:val="006F7C24"/>
    <w:rsid w:val="00722D80"/>
    <w:rsid w:val="00730B1A"/>
    <w:rsid w:val="00767B75"/>
    <w:rsid w:val="007707CA"/>
    <w:rsid w:val="0077629F"/>
    <w:rsid w:val="007801A1"/>
    <w:rsid w:val="007A222C"/>
    <w:rsid w:val="007A4788"/>
    <w:rsid w:val="007B0029"/>
    <w:rsid w:val="007B0326"/>
    <w:rsid w:val="007D373B"/>
    <w:rsid w:val="007D38BC"/>
    <w:rsid w:val="00816F60"/>
    <w:rsid w:val="00823F38"/>
    <w:rsid w:val="00837C46"/>
    <w:rsid w:val="0085719D"/>
    <w:rsid w:val="00871AD9"/>
    <w:rsid w:val="008A3057"/>
    <w:rsid w:val="008A5860"/>
    <w:rsid w:val="008C1304"/>
    <w:rsid w:val="0091475D"/>
    <w:rsid w:val="00915028"/>
    <w:rsid w:val="00945650"/>
    <w:rsid w:val="00970656"/>
    <w:rsid w:val="009749E4"/>
    <w:rsid w:val="00981745"/>
    <w:rsid w:val="0099160A"/>
    <w:rsid w:val="009942BF"/>
    <w:rsid w:val="009B7AC2"/>
    <w:rsid w:val="009C1D04"/>
    <w:rsid w:val="009C1E7C"/>
    <w:rsid w:val="009D5581"/>
    <w:rsid w:val="009E5DA6"/>
    <w:rsid w:val="009E64E9"/>
    <w:rsid w:val="009F239D"/>
    <w:rsid w:val="009F6169"/>
    <w:rsid w:val="00A02A7D"/>
    <w:rsid w:val="00A137C0"/>
    <w:rsid w:val="00A21ED5"/>
    <w:rsid w:val="00A23939"/>
    <w:rsid w:val="00A36B01"/>
    <w:rsid w:val="00A42BA6"/>
    <w:rsid w:val="00A454A2"/>
    <w:rsid w:val="00A52497"/>
    <w:rsid w:val="00A61397"/>
    <w:rsid w:val="00A61799"/>
    <w:rsid w:val="00A827BB"/>
    <w:rsid w:val="00A849C1"/>
    <w:rsid w:val="00A96525"/>
    <w:rsid w:val="00AA6B83"/>
    <w:rsid w:val="00AA74C3"/>
    <w:rsid w:val="00AA75F6"/>
    <w:rsid w:val="00AC3A8C"/>
    <w:rsid w:val="00B00552"/>
    <w:rsid w:val="00B134D8"/>
    <w:rsid w:val="00B30757"/>
    <w:rsid w:val="00B646B9"/>
    <w:rsid w:val="00B8661B"/>
    <w:rsid w:val="00B977EA"/>
    <w:rsid w:val="00B97D05"/>
    <w:rsid w:val="00BA5690"/>
    <w:rsid w:val="00BC0397"/>
    <w:rsid w:val="00BD78CC"/>
    <w:rsid w:val="00BE5BB7"/>
    <w:rsid w:val="00BF17E4"/>
    <w:rsid w:val="00BF5CF4"/>
    <w:rsid w:val="00BF6EB8"/>
    <w:rsid w:val="00C32D79"/>
    <w:rsid w:val="00C409FE"/>
    <w:rsid w:val="00C51F29"/>
    <w:rsid w:val="00C86A15"/>
    <w:rsid w:val="00C93AB9"/>
    <w:rsid w:val="00C955A9"/>
    <w:rsid w:val="00C96669"/>
    <w:rsid w:val="00CA1526"/>
    <w:rsid w:val="00CA2C14"/>
    <w:rsid w:val="00CE575B"/>
    <w:rsid w:val="00CF206E"/>
    <w:rsid w:val="00CF2152"/>
    <w:rsid w:val="00D15473"/>
    <w:rsid w:val="00D26888"/>
    <w:rsid w:val="00D53F48"/>
    <w:rsid w:val="00D752E3"/>
    <w:rsid w:val="00D81199"/>
    <w:rsid w:val="00D826B9"/>
    <w:rsid w:val="00DA1AC4"/>
    <w:rsid w:val="00DD40B6"/>
    <w:rsid w:val="00DE0AA1"/>
    <w:rsid w:val="00DE7485"/>
    <w:rsid w:val="00E0631C"/>
    <w:rsid w:val="00E2277B"/>
    <w:rsid w:val="00E31EF1"/>
    <w:rsid w:val="00E4367D"/>
    <w:rsid w:val="00E479F6"/>
    <w:rsid w:val="00E70F0C"/>
    <w:rsid w:val="00E74CBC"/>
    <w:rsid w:val="00EA372C"/>
    <w:rsid w:val="00EA3C27"/>
    <w:rsid w:val="00ED4F2B"/>
    <w:rsid w:val="00EE1ABD"/>
    <w:rsid w:val="00EF5202"/>
    <w:rsid w:val="00EF5A3A"/>
    <w:rsid w:val="00F23B6A"/>
    <w:rsid w:val="00F45288"/>
    <w:rsid w:val="00F570D0"/>
    <w:rsid w:val="00F60C2B"/>
    <w:rsid w:val="00F61219"/>
    <w:rsid w:val="00F635F4"/>
    <w:rsid w:val="00F679D1"/>
    <w:rsid w:val="00F67DDC"/>
    <w:rsid w:val="00F71269"/>
    <w:rsid w:val="00F74957"/>
    <w:rsid w:val="00F83F0C"/>
    <w:rsid w:val="00FB1EE8"/>
    <w:rsid w:val="00FC169B"/>
    <w:rsid w:val="00FC73DE"/>
    <w:rsid w:val="00FF0FAF"/>
    <w:rsid w:val="00FF51B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154E8"/>
  <w15:docId w15:val="{AD5CE440-9E41-4E7D-BDF7-226064B17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20CF"/>
  </w:style>
  <w:style w:type="paragraph" w:styleId="Ttulo1">
    <w:name w:val="heading 1"/>
    <w:aliases w:val="TituloPrincipal"/>
    <w:basedOn w:val="Normal"/>
    <w:next w:val="Normal"/>
    <w:link w:val="Ttulo1Char"/>
    <w:uiPriority w:val="9"/>
    <w:qFormat/>
    <w:rsid w:val="009F6169"/>
    <w:pPr>
      <w:keepNext/>
      <w:keepLines/>
      <w:numPr>
        <w:numId w:val="5"/>
      </w:numPr>
      <w:spacing w:before="240" w:after="0" w:line="360" w:lineRule="auto"/>
      <w:ind w:left="284" w:hanging="284"/>
      <w:outlineLvl w:val="0"/>
    </w:pPr>
    <w:rPr>
      <w:rFonts w:ascii="Arial" w:eastAsia="SimSun" w:hAnsi="Arial" w:cs="Arial"/>
      <w:b/>
      <w:bCs/>
      <w:caps/>
      <w:sz w:val="24"/>
      <w:szCs w:val="24"/>
    </w:rPr>
  </w:style>
  <w:style w:type="paragraph" w:styleId="Ttulo2">
    <w:name w:val="heading 2"/>
    <w:basedOn w:val="Normal"/>
    <w:next w:val="Normal"/>
    <w:link w:val="Ttulo2Char"/>
    <w:uiPriority w:val="9"/>
    <w:unhideWhenUsed/>
    <w:qFormat/>
    <w:rsid w:val="00315921"/>
    <w:pPr>
      <w:keepNext/>
      <w:keepLines/>
      <w:numPr>
        <w:ilvl w:val="1"/>
        <w:numId w:val="7"/>
      </w:numPr>
      <w:spacing w:before="40" w:after="0" w:line="360" w:lineRule="auto"/>
      <w:outlineLvl w:val="1"/>
    </w:pPr>
    <w:rPr>
      <w:rFonts w:ascii="Arial" w:eastAsia="SimSun" w:hAnsi="Arial" w:cs="Arial"/>
      <w:b/>
      <w:bCs/>
      <w:sz w:val="24"/>
      <w:szCs w:val="24"/>
    </w:rPr>
  </w:style>
  <w:style w:type="paragraph" w:styleId="Ttulo3">
    <w:name w:val="heading 3"/>
    <w:basedOn w:val="Normal"/>
    <w:next w:val="Normal"/>
    <w:link w:val="Ttulo3Char"/>
    <w:uiPriority w:val="9"/>
    <w:unhideWhenUsed/>
    <w:qFormat/>
    <w:rsid w:val="00DA1AC4"/>
    <w:pPr>
      <w:keepNext/>
      <w:keepLines/>
      <w:numPr>
        <w:ilvl w:val="2"/>
        <w:numId w:val="12"/>
      </w:numPr>
      <w:spacing w:before="40" w:after="0" w:line="360" w:lineRule="auto"/>
      <w:outlineLvl w:val="2"/>
    </w:pPr>
    <w:rPr>
      <w:rFonts w:ascii="Arial" w:eastAsia="SimSun" w:hAnsi="Arial" w:cs="Arial"/>
      <w:b/>
      <w:bCs/>
      <w:sz w:val="24"/>
      <w:szCs w:val="24"/>
    </w:rPr>
  </w:style>
  <w:style w:type="paragraph" w:styleId="Ttulo4">
    <w:name w:val="heading 4"/>
    <w:basedOn w:val="Normal"/>
    <w:next w:val="Normal"/>
    <w:link w:val="Ttulo4Char"/>
    <w:uiPriority w:val="9"/>
    <w:semiHidden/>
    <w:unhideWhenUsed/>
    <w:qFormat/>
    <w:rsid w:val="0031592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tulo1Char">
    <w:name w:val="Título 1 Char"/>
    <w:aliases w:val="TituloPrincipal Char"/>
    <w:basedOn w:val="Fontepargpadro"/>
    <w:link w:val="Ttulo1"/>
    <w:uiPriority w:val="9"/>
    <w:rsid w:val="009F6169"/>
    <w:rPr>
      <w:rFonts w:ascii="Arial" w:eastAsia="SimSun" w:hAnsi="Arial" w:cs="Arial"/>
      <w:b/>
      <w:bCs/>
      <w:caps/>
      <w:sz w:val="24"/>
      <w:szCs w:val="24"/>
    </w:rPr>
  </w:style>
  <w:style w:type="character" w:customStyle="1" w:styleId="Ttulo2Char">
    <w:name w:val="Título 2 Char"/>
    <w:basedOn w:val="Fontepargpadro"/>
    <w:link w:val="Ttulo2"/>
    <w:uiPriority w:val="9"/>
    <w:rsid w:val="00315921"/>
    <w:rPr>
      <w:rFonts w:ascii="Arial" w:eastAsia="SimSun" w:hAnsi="Arial" w:cs="Arial"/>
      <w:b/>
      <w:bCs/>
      <w:sz w:val="24"/>
      <w:szCs w:val="24"/>
    </w:rPr>
  </w:style>
  <w:style w:type="character" w:customStyle="1" w:styleId="Ttulo3Char">
    <w:name w:val="Título 3 Char"/>
    <w:basedOn w:val="Fontepargpadro"/>
    <w:link w:val="Ttulo3"/>
    <w:uiPriority w:val="9"/>
    <w:rsid w:val="00DA1AC4"/>
    <w:rPr>
      <w:rFonts w:ascii="Arial" w:eastAsia="SimSun" w:hAnsi="Arial" w:cs="Arial"/>
      <w:b/>
      <w:bCs/>
      <w:sz w:val="24"/>
      <w:szCs w:val="24"/>
    </w:rPr>
  </w:style>
  <w:style w:type="character" w:styleId="Hyperlink">
    <w:name w:val="Hyperlink"/>
    <w:basedOn w:val="Fontepargpadro"/>
    <w:uiPriority w:val="99"/>
    <w:rPr>
      <w:color w:val="0563C1"/>
      <w:u w:val="single"/>
    </w:rPr>
  </w:style>
  <w:style w:type="paragraph" w:styleId="Sumrio1">
    <w:name w:val="toc 1"/>
    <w:basedOn w:val="Normal"/>
    <w:next w:val="Normal"/>
    <w:uiPriority w:val="39"/>
    <w:pPr>
      <w:spacing w:after="100"/>
    </w:pPr>
  </w:style>
  <w:style w:type="paragraph" w:styleId="Sumrio2">
    <w:name w:val="toc 2"/>
    <w:basedOn w:val="Normal"/>
    <w:next w:val="Normal"/>
    <w:uiPriority w:val="39"/>
    <w:pPr>
      <w:spacing w:after="100"/>
      <w:ind w:left="220"/>
    </w:pPr>
  </w:style>
  <w:style w:type="paragraph" w:styleId="Sumrio3">
    <w:name w:val="toc 3"/>
    <w:basedOn w:val="Normal"/>
    <w:next w:val="Normal"/>
    <w:uiPriority w:val="39"/>
    <w:pPr>
      <w:spacing w:after="100"/>
      <w:ind w:left="440"/>
    </w:pPr>
  </w:style>
  <w:style w:type="paragraph" w:styleId="CabealhodoSumrio">
    <w:name w:val="TOC Heading"/>
    <w:basedOn w:val="Ttulo1"/>
    <w:next w:val="Normal"/>
    <w:uiPriority w:val="39"/>
    <w:qFormat/>
    <w:pPr>
      <w:numPr>
        <w:numId w:val="0"/>
      </w:numPr>
      <w:spacing w:line="256" w:lineRule="auto"/>
      <w:outlineLvl w:val="9"/>
    </w:pPr>
    <w:rPr>
      <w:rFonts w:ascii="Calibri Light" w:hAnsi="Calibri Light" w:cs="SimSun"/>
      <w:b w:val="0"/>
      <w:bCs w:val="0"/>
      <w:caps w:val="0"/>
      <w:color w:val="2F5496"/>
      <w:sz w:val="32"/>
      <w:szCs w:val="32"/>
    </w:rPr>
  </w:style>
  <w:style w:type="paragraph" w:styleId="Cabealho">
    <w:name w:val="header"/>
    <w:basedOn w:val="Normal"/>
    <w:link w:val="CabealhoChar"/>
    <w:uiPriority w:val="99"/>
    <w:pPr>
      <w:tabs>
        <w:tab w:val="center" w:pos="4252"/>
        <w:tab w:val="right" w:pos="8504"/>
      </w:tabs>
      <w:spacing w:after="0" w:line="240" w:lineRule="auto"/>
    </w:pPr>
  </w:style>
  <w:style w:type="character" w:customStyle="1" w:styleId="CabealhoChar">
    <w:name w:val="Cabeçalho Char"/>
    <w:basedOn w:val="Fontepargpadro"/>
    <w:link w:val="Cabealho"/>
    <w:uiPriority w:val="99"/>
  </w:style>
  <w:style w:type="paragraph" w:styleId="Rodap">
    <w:name w:val="footer"/>
    <w:basedOn w:val="Normal"/>
    <w:link w:val="RodapChar"/>
    <w:uiPriority w:val="99"/>
    <w:pPr>
      <w:tabs>
        <w:tab w:val="center" w:pos="4252"/>
        <w:tab w:val="right" w:pos="8504"/>
      </w:tabs>
      <w:spacing w:after="0" w:line="240" w:lineRule="auto"/>
    </w:pPr>
  </w:style>
  <w:style w:type="character" w:customStyle="1" w:styleId="RodapChar">
    <w:name w:val="Rodapé Char"/>
    <w:basedOn w:val="Fontepargpadro"/>
    <w:link w:val="Rodap"/>
    <w:uiPriority w:val="99"/>
  </w:style>
  <w:style w:type="paragraph" w:styleId="Bibliografia">
    <w:name w:val="Bibliography"/>
    <w:basedOn w:val="Normal"/>
    <w:next w:val="Normal"/>
    <w:uiPriority w:val="37"/>
  </w:style>
  <w:style w:type="paragraph" w:styleId="Legenda">
    <w:name w:val="caption"/>
    <w:basedOn w:val="Normal"/>
    <w:next w:val="Normal"/>
    <w:uiPriority w:val="35"/>
    <w:unhideWhenUsed/>
    <w:qFormat/>
    <w:rsid w:val="005D2B43"/>
    <w:pPr>
      <w:spacing w:after="200" w:line="240" w:lineRule="auto"/>
    </w:pPr>
    <w:rPr>
      <w:rFonts w:ascii="Arial" w:hAnsi="Arial"/>
      <w:iCs/>
      <w:sz w:val="20"/>
      <w:szCs w:val="18"/>
    </w:rPr>
  </w:style>
  <w:style w:type="paragraph" w:styleId="PargrafodaLista">
    <w:name w:val="List Paragraph"/>
    <w:basedOn w:val="Normal"/>
    <w:link w:val="PargrafodaListaChar"/>
    <w:uiPriority w:val="34"/>
    <w:qFormat/>
    <w:rsid w:val="00315921"/>
    <w:pPr>
      <w:ind w:left="720"/>
      <w:contextualSpacing/>
    </w:pPr>
  </w:style>
  <w:style w:type="character" w:customStyle="1" w:styleId="Ttulo4Char">
    <w:name w:val="Título 4 Char"/>
    <w:basedOn w:val="Fontepargpadro"/>
    <w:link w:val="Ttulo4"/>
    <w:uiPriority w:val="9"/>
    <w:rsid w:val="00315921"/>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2C497B"/>
    <w:pPr>
      <w:spacing w:before="100" w:beforeAutospacing="1" w:after="100" w:afterAutospacing="1" w:line="240" w:lineRule="auto"/>
    </w:pPr>
    <w:rPr>
      <w:rFonts w:ascii="Times New Roman" w:eastAsia="Times New Roman" w:hAnsi="Times New Roman" w:cs="Times New Roman"/>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Forte">
    <w:name w:val="Strong"/>
    <w:basedOn w:val="Fontepargpadro"/>
    <w:uiPriority w:val="22"/>
    <w:qFormat/>
    <w:rsid w:val="003A29BF"/>
    <w:rPr>
      <w:b/>
      <w:bCs/>
    </w:rPr>
  </w:style>
  <w:style w:type="table" w:styleId="TabeladeGrade4-nfase3">
    <w:name w:val="Grid Table 4 Accent 3"/>
    <w:basedOn w:val="Tabelanormal"/>
    <w:uiPriority w:val="49"/>
    <w:rsid w:val="003A29BF"/>
    <w:pPr>
      <w:spacing w:after="0" w:line="240" w:lineRule="auto"/>
    </w:pPr>
    <w:rPr>
      <w:rFonts w:asciiTheme="minorHAnsi" w:eastAsiaTheme="minorHAnsi" w:hAnsiTheme="minorHAnsi" w:cstheme="minorBidi"/>
      <w:kern w:val="2"/>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estilo111">
    <w:name w:val="estilo 1.1.1"/>
    <w:basedOn w:val="Normal"/>
    <w:link w:val="estilo111Char"/>
    <w:qFormat/>
    <w:rsid w:val="00BC446B"/>
    <w:pPr>
      <w:numPr>
        <w:numId w:val="12"/>
      </w:numPr>
      <w:spacing w:line="360" w:lineRule="auto"/>
    </w:pPr>
    <w:rPr>
      <w:rFonts w:ascii="Arial" w:hAnsi="Arial" w:cs="Arial"/>
      <w:sz w:val="24"/>
      <w:szCs w:val="24"/>
    </w:rPr>
  </w:style>
  <w:style w:type="character" w:styleId="MenoPendente">
    <w:name w:val="Unresolved Mention"/>
    <w:basedOn w:val="Fontepargpadro"/>
    <w:uiPriority w:val="99"/>
    <w:semiHidden/>
    <w:unhideWhenUsed/>
    <w:rsid w:val="00BC446B"/>
    <w:rPr>
      <w:color w:val="605E5C"/>
      <w:shd w:val="clear" w:color="auto" w:fill="E1DFDD"/>
    </w:rPr>
  </w:style>
  <w:style w:type="character" w:customStyle="1" w:styleId="estilo111Char">
    <w:name w:val="estilo 1.1.1 Char"/>
    <w:basedOn w:val="Fontepargpadro"/>
    <w:link w:val="estilo111"/>
    <w:rsid w:val="00BC446B"/>
    <w:rPr>
      <w:rFonts w:ascii="Arial" w:hAnsi="Arial" w:cs="Arial"/>
      <w:sz w:val="24"/>
      <w:szCs w:val="24"/>
    </w:rPr>
  </w:style>
  <w:style w:type="paragraph" w:styleId="SemEspaamento">
    <w:name w:val="No Spacing"/>
    <w:uiPriority w:val="1"/>
    <w:qFormat/>
    <w:rsid w:val="00784600"/>
    <w:pPr>
      <w:spacing w:after="0" w:line="360" w:lineRule="auto"/>
      <w:ind w:firstLine="709"/>
      <w:jc w:val="both"/>
    </w:pPr>
    <w:rPr>
      <w:rFonts w:ascii="Arial" w:hAnsi="Arial" w:cs="SimSun"/>
      <w:sz w:val="24"/>
      <w:lang w:eastAsia="en-US"/>
    </w:rPr>
  </w:style>
  <w:style w:type="table" w:styleId="Tabelacomgrade">
    <w:name w:val="Table Grid"/>
    <w:basedOn w:val="Tabelanormal"/>
    <w:uiPriority w:val="39"/>
    <w:rsid w:val="00D148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
    <w:name w:val="Grid Table 4"/>
    <w:basedOn w:val="Tabelanormal"/>
    <w:uiPriority w:val="49"/>
    <w:rsid w:val="00D148A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3">
    <w:name w:val="List Table 3"/>
    <w:basedOn w:val="Tabelanormal"/>
    <w:uiPriority w:val="48"/>
    <w:rsid w:val="00F86CB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eladeLista1Clara">
    <w:name w:val="List Table 1 Light"/>
    <w:basedOn w:val="Tabelanormal"/>
    <w:uiPriority w:val="46"/>
    <w:rsid w:val="00F86CB4"/>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7eme">
    <w:name w:val="m7eme"/>
    <w:basedOn w:val="Fontepargpadro"/>
    <w:rsid w:val="00464C5A"/>
  </w:style>
  <w:style w:type="character" w:customStyle="1" w:styleId="vnumgf">
    <w:name w:val="vnumgf"/>
    <w:basedOn w:val="Fontepargpadro"/>
    <w:rsid w:val="00464C5A"/>
  </w:style>
  <w:style w:type="character" w:customStyle="1" w:styleId="adtyne">
    <w:name w:val="adtyne"/>
    <w:basedOn w:val="Fontepargpadro"/>
    <w:rsid w:val="00464C5A"/>
  </w:style>
  <w:style w:type="character" w:customStyle="1" w:styleId="Ttulo1Char1">
    <w:name w:val="Título 1 Char1"/>
    <w:aliases w:val="TituloPrincipal Char1"/>
    <w:basedOn w:val="Fontepargpadro"/>
    <w:uiPriority w:val="9"/>
    <w:rsid w:val="00236621"/>
    <w:rPr>
      <w:rFonts w:asciiTheme="majorHAnsi" w:eastAsiaTheme="majorEastAsia" w:hAnsiTheme="majorHAnsi" w:cstheme="majorBidi"/>
      <w:color w:val="365F91" w:themeColor="accent1" w:themeShade="BF"/>
      <w:sz w:val="32"/>
      <w:szCs w:val="32"/>
    </w:rPr>
  </w:style>
  <w:style w:type="paragraph" w:customStyle="1" w:styleId="msonormal0">
    <w:name w:val="msonormal"/>
    <w:basedOn w:val="Normal"/>
    <w:rsid w:val="00236621"/>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2">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3">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4">
    <w:basedOn w:val="TableNormal0"/>
    <w:pPr>
      <w:spacing w:after="0" w:line="240" w:lineRule="auto"/>
    </w:pPr>
    <w:tblPr>
      <w:tblStyleRowBandSize w:val="1"/>
      <w:tblStyleColBandSize w:val="1"/>
      <w:tblCellMar>
        <w:left w:w="108" w:type="dxa"/>
        <w:right w:w="108" w:type="dxa"/>
      </w:tblCellMar>
    </w:tblPr>
  </w:style>
  <w:style w:type="table" w:customStyle="1" w:styleId="a5">
    <w:basedOn w:val="TableNormal0"/>
    <w:pPr>
      <w:spacing w:after="0" w:line="240" w:lineRule="auto"/>
    </w:pPr>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70" w:type="dxa"/>
        <w:right w:w="70" w:type="dxa"/>
      </w:tblCellMar>
    </w:tblPr>
  </w:style>
  <w:style w:type="paragraph" w:customStyle="1" w:styleId="Tabelaseafins">
    <w:name w:val="Tabelas e afins"/>
    <w:basedOn w:val="PargrafodaLista"/>
    <w:link w:val="TabelaseafinsChar"/>
    <w:qFormat/>
    <w:rsid w:val="001E1F39"/>
    <w:pPr>
      <w:numPr>
        <w:ilvl w:val="3"/>
        <w:numId w:val="5"/>
      </w:numPr>
      <w:spacing w:after="120" w:line="360" w:lineRule="auto"/>
      <w:ind w:left="851" w:hanging="851"/>
      <w:jc w:val="both"/>
    </w:pPr>
    <w:rPr>
      <w:rFonts w:ascii="Arial" w:eastAsia="Arial" w:hAnsi="Arial" w:cs="Arial"/>
      <w:b/>
      <w:bCs/>
      <w:sz w:val="24"/>
      <w:szCs w:val="24"/>
    </w:rPr>
  </w:style>
  <w:style w:type="character" w:customStyle="1" w:styleId="PargrafodaListaChar">
    <w:name w:val="Parágrafo da Lista Char"/>
    <w:basedOn w:val="Fontepargpadro"/>
    <w:link w:val="PargrafodaLista"/>
    <w:uiPriority w:val="34"/>
    <w:rsid w:val="00394041"/>
  </w:style>
  <w:style w:type="character" w:customStyle="1" w:styleId="TabelaseafinsChar">
    <w:name w:val="Tabelas e afins Char"/>
    <w:basedOn w:val="PargrafodaListaChar"/>
    <w:link w:val="Tabelaseafins"/>
    <w:rsid w:val="001E1F39"/>
    <w:rPr>
      <w:rFonts w:ascii="Arial" w:eastAsia="Arial" w:hAnsi="Arial" w:cs="Arial"/>
      <w:b/>
      <w:bCs/>
      <w:sz w:val="24"/>
      <w:szCs w:val="24"/>
    </w:rPr>
  </w:style>
  <w:style w:type="paragraph" w:customStyle="1" w:styleId="TitulosTercirios">
    <w:name w:val="Titulos Terciários"/>
    <w:basedOn w:val="Ttulo3"/>
    <w:link w:val="TitulosTerciriosChar"/>
    <w:qFormat/>
    <w:rsid w:val="008C1304"/>
    <w:pPr>
      <w:numPr>
        <w:numId w:val="5"/>
      </w:numPr>
    </w:pPr>
  </w:style>
  <w:style w:type="character" w:customStyle="1" w:styleId="TitulosTerciriosChar">
    <w:name w:val="Titulos Terciários Char"/>
    <w:basedOn w:val="Ttulo3Char"/>
    <w:link w:val="TitulosTercirios"/>
    <w:rsid w:val="008C1304"/>
    <w:rPr>
      <w:rFonts w:ascii="Arial" w:eastAsia="SimSun" w:hAnsi="Arial" w:cs="Arial"/>
      <w:b/>
      <w:bCs/>
      <w:sz w:val="24"/>
      <w:szCs w:val="24"/>
    </w:rPr>
  </w:style>
  <w:style w:type="character" w:styleId="HiperlinkVisitado">
    <w:name w:val="FollowedHyperlink"/>
    <w:basedOn w:val="Fontepargpadro"/>
    <w:uiPriority w:val="99"/>
    <w:semiHidden/>
    <w:unhideWhenUsed/>
    <w:rsid w:val="00087032"/>
    <w:rPr>
      <w:color w:val="954F72"/>
      <w:u w:val="single"/>
    </w:rPr>
  </w:style>
  <w:style w:type="paragraph" w:customStyle="1" w:styleId="xl65">
    <w:name w:val="xl65"/>
    <w:basedOn w:val="Normal"/>
    <w:rsid w:val="0008703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6">
    <w:name w:val="xl66"/>
    <w:basedOn w:val="Normal"/>
    <w:rsid w:val="00087032"/>
    <w:pPr>
      <w:pBdr>
        <w:left w:val="single" w:sz="8" w:space="0" w:color="000000"/>
        <w:bottom w:val="single" w:sz="8" w:space="0" w:color="000000"/>
        <w:right w:val="single" w:sz="8" w:space="0" w:color="000000"/>
      </w:pBdr>
      <w:spacing w:before="100" w:beforeAutospacing="1" w:after="100" w:afterAutospacing="1" w:line="240" w:lineRule="auto"/>
      <w:textAlignment w:val="center"/>
    </w:pPr>
    <w:rPr>
      <w:rFonts w:ascii="Arial" w:eastAsia="Times New Roman" w:hAnsi="Arial" w:cs="Arial"/>
      <w:b/>
      <w:bCs/>
      <w:i/>
      <w:iCs/>
      <w:sz w:val="24"/>
      <w:szCs w:val="24"/>
    </w:rPr>
  </w:style>
  <w:style w:type="paragraph" w:customStyle="1" w:styleId="xl67">
    <w:name w:val="xl67"/>
    <w:basedOn w:val="Normal"/>
    <w:rsid w:val="00087032"/>
    <w:pPr>
      <w:pBdr>
        <w:bottom w:val="single" w:sz="8" w:space="0" w:color="000000"/>
        <w:right w:val="single" w:sz="8" w:space="0" w:color="000000"/>
      </w:pBdr>
      <w:spacing w:before="100" w:beforeAutospacing="1" w:after="100" w:afterAutospacing="1" w:line="240" w:lineRule="auto"/>
      <w:jc w:val="center"/>
      <w:textAlignment w:val="center"/>
    </w:pPr>
    <w:rPr>
      <w:rFonts w:ascii="Arial" w:eastAsia="Times New Roman" w:hAnsi="Arial" w:cs="Arial"/>
      <w:b/>
      <w:bCs/>
      <w:i/>
      <w:iCs/>
      <w:sz w:val="24"/>
      <w:szCs w:val="24"/>
    </w:rPr>
  </w:style>
  <w:style w:type="paragraph" w:customStyle="1" w:styleId="xl68">
    <w:name w:val="xl68"/>
    <w:basedOn w:val="Normal"/>
    <w:rsid w:val="00087032"/>
    <w:pPr>
      <w:pBdr>
        <w:left w:val="single" w:sz="8" w:space="0" w:color="000000"/>
        <w:bottom w:val="single" w:sz="8" w:space="0" w:color="000000"/>
        <w:right w:val="single" w:sz="8" w:space="0" w:color="000000"/>
      </w:pBdr>
      <w:spacing w:before="100" w:beforeAutospacing="1" w:after="100" w:afterAutospacing="1" w:line="240" w:lineRule="auto"/>
      <w:textAlignment w:val="center"/>
    </w:pPr>
    <w:rPr>
      <w:rFonts w:ascii="Arial" w:eastAsia="Times New Roman" w:hAnsi="Arial" w:cs="Arial"/>
      <w:sz w:val="24"/>
      <w:szCs w:val="24"/>
    </w:rPr>
  </w:style>
  <w:style w:type="paragraph" w:customStyle="1" w:styleId="xl69">
    <w:name w:val="xl69"/>
    <w:basedOn w:val="Normal"/>
    <w:rsid w:val="00087032"/>
    <w:pPr>
      <w:pBdr>
        <w:bottom w:val="single" w:sz="8" w:space="0" w:color="000000"/>
        <w:right w:val="single" w:sz="8" w:space="0" w:color="000000"/>
      </w:pBd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70">
    <w:name w:val="xl70"/>
    <w:basedOn w:val="Normal"/>
    <w:rsid w:val="00087032"/>
    <w:pPr>
      <w:pBdr>
        <w:left w:val="single" w:sz="8" w:space="0" w:color="000000"/>
        <w:bottom w:val="single" w:sz="8" w:space="0" w:color="000000"/>
        <w:right w:val="single" w:sz="8" w:space="0" w:color="000000"/>
      </w:pBdr>
      <w:shd w:val="clear" w:color="000000" w:fill="FDEADA"/>
      <w:spacing w:before="100" w:beforeAutospacing="1" w:after="100" w:afterAutospacing="1" w:line="240" w:lineRule="auto"/>
      <w:textAlignment w:val="center"/>
    </w:pPr>
    <w:rPr>
      <w:rFonts w:ascii="Arial" w:eastAsia="Times New Roman" w:hAnsi="Arial" w:cs="Arial"/>
      <w:color w:val="000000"/>
      <w:sz w:val="24"/>
      <w:szCs w:val="24"/>
    </w:rPr>
  </w:style>
  <w:style w:type="paragraph" w:customStyle="1" w:styleId="xl71">
    <w:name w:val="xl71"/>
    <w:basedOn w:val="Normal"/>
    <w:rsid w:val="00087032"/>
    <w:pPr>
      <w:pBdr>
        <w:bottom w:val="single" w:sz="8" w:space="0" w:color="000000"/>
        <w:right w:val="single" w:sz="8" w:space="0" w:color="000000"/>
      </w:pBdr>
      <w:shd w:val="clear" w:color="000000" w:fill="FDEADA"/>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72">
    <w:name w:val="xl72"/>
    <w:basedOn w:val="Normal"/>
    <w:rsid w:val="00087032"/>
    <w:pPr>
      <w:pBdr>
        <w:bottom w:val="single" w:sz="8" w:space="0" w:color="000000"/>
        <w:right w:val="single" w:sz="8" w:space="0" w:color="000000"/>
      </w:pBdr>
      <w:shd w:val="clear" w:color="000000" w:fill="FDEADA"/>
      <w:spacing w:before="100" w:beforeAutospacing="1" w:after="100" w:afterAutospacing="1" w:line="240" w:lineRule="auto"/>
      <w:jc w:val="center"/>
      <w:textAlignment w:val="center"/>
    </w:pPr>
    <w:rPr>
      <w:rFonts w:ascii="Arial" w:eastAsia="Times New Roman" w:hAnsi="Arial" w:cs="Arial"/>
      <w:b/>
      <w:bCs/>
      <w:color w:val="000000"/>
      <w:sz w:val="24"/>
      <w:szCs w:val="24"/>
    </w:rPr>
  </w:style>
  <w:style w:type="paragraph" w:customStyle="1" w:styleId="xl73">
    <w:name w:val="xl73"/>
    <w:basedOn w:val="Normal"/>
    <w:rsid w:val="00087032"/>
    <w:pPr>
      <w:pBdr>
        <w:bottom w:val="single" w:sz="8" w:space="0" w:color="000000"/>
        <w:right w:val="single" w:sz="8" w:space="0" w:color="000000"/>
      </w:pBdr>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74">
    <w:name w:val="xl74"/>
    <w:basedOn w:val="Normal"/>
    <w:rsid w:val="00087032"/>
    <w:pPr>
      <w:pBdr>
        <w:bottom w:val="single" w:sz="8" w:space="0" w:color="000000"/>
        <w:right w:val="single" w:sz="8" w:space="0" w:color="000000"/>
      </w:pBdr>
      <w:shd w:val="clear" w:color="000000" w:fill="FDEADA"/>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75">
    <w:name w:val="xl75"/>
    <w:basedOn w:val="Normal"/>
    <w:rsid w:val="00087032"/>
    <w:pPr>
      <w:pBdr>
        <w:bottom w:val="single" w:sz="8" w:space="0" w:color="000000"/>
        <w:right w:val="single" w:sz="8" w:space="0" w:color="000000"/>
      </w:pBdr>
      <w:spacing w:before="100" w:beforeAutospacing="1" w:after="100" w:afterAutospacing="1" w:line="240" w:lineRule="auto"/>
      <w:textAlignment w:val="center"/>
    </w:pPr>
    <w:rPr>
      <w:rFonts w:ascii="Arial" w:eastAsia="Times New Roman" w:hAnsi="Arial" w:cs="Arial"/>
      <w:sz w:val="24"/>
      <w:szCs w:val="24"/>
    </w:rPr>
  </w:style>
  <w:style w:type="paragraph" w:customStyle="1" w:styleId="xl76">
    <w:name w:val="xl76"/>
    <w:basedOn w:val="Normal"/>
    <w:rsid w:val="00087032"/>
    <w:pPr>
      <w:pBdr>
        <w:bottom w:val="single" w:sz="8" w:space="0" w:color="000000"/>
        <w:right w:val="single" w:sz="8" w:space="0" w:color="000000"/>
      </w:pBd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77">
    <w:name w:val="xl77"/>
    <w:basedOn w:val="Normal"/>
    <w:rsid w:val="00087032"/>
    <w:pPr>
      <w:pBdr>
        <w:left w:val="single" w:sz="8" w:space="0" w:color="000000"/>
        <w:bottom w:val="single" w:sz="8" w:space="0" w:color="000000"/>
        <w:right w:val="single" w:sz="8" w:space="0" w:color="000000"/>
      </w:pBdr>
      <w:shd w:val="clear" w:color="000000" w:fill="FFFF00"/>
      <w:spacing w:before="100" w:beforeAutospacing="1" w:after="100" w:afterAutospacing="1" w:line="240" w:lineRule="auto"/>
      <w:textAlignment w:val="center"/>
    </w:pPr>
    <w:rPr>
      <w:rFonts w:ascii="Arial" w:eastAsia="Times New Roman" w:hAnsi="Arial" w:cs="Arial"/>
      <w:color w:val="000000"/>
      <w:sz w:val="24"/>
      <w:szCs w:val="24"/>
    </w:rPr>
  </w:style>
  <w:style w:type="paragraph" w:customStyle="1" w:styleId="xl78">
    <w:name w:val="xl78"/>
    <w:basedOn w:val="Normal"/>
    <w:rsid w:val="00087032"/>
    <w:pPr>
      <w:pBdr>
        <w:bottom w:val="single" w:sz="8" w:space="0" w:color="000000"/>
        <w:right w:val="single" w:sz="8" w:space="0" w:color="000000"/>
      </w:pBdr>
      <w:shd w:val="clear" w:color="000000" w:fill="FFFF00"/>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79">
    <w:name w:val="xl79"/>
    <w:basedOn w:val="Normal"/>
    <w:rsid w:val="00087032"/>
    <w:pPr>
      <w:pBdr>
        <w:bottom w:val="single" w:sz="8" w:space="0" w:color="000000"/>
        <w:right w:val="single" w:sz="8" w:space="0" w:color="000000"/>
      </w:pBdr>
      <w:shd w:val="clear" w:color="000000" w:fill="FFFF00"/>
      <w:spacing w:before="100" w:beforeAutospacing="1" w:after="100" w:afterAutospacing="1" w:line="240" w:lineRule="auto"/>
      <w:jc w:val="center"/>
      <w:textAlignment w:val="center"/>
    </w:pPr>
    <w:rPr>
      <w:rFonts w:ascii="Arial" w:eastAsia="Times New Roman" w:hAnsi="Arial" w:cs="Arial"/>
      <w:b/>
      <w:bCs/>
      <w:color w:val="000000"/>
      <w:sz w:val="24"/>
      <w:szCs w:val="24"/>
    </w:rPr>
  </w:style>
  <w:style w:type="paragraph" w:customStyle="1" w:styleId="xl80">
    <w:name w:val="xl80"/>
    <w:basedOn w:val="Normal"/>
    <w:rsid w:val="00087032"/>
    <w:pPr>
      <w:pBdr>
        <w:left w:val="single" w:sz="8" w:space="0" w:color="000000"/>
        <w:bottom w:val="single" w:sz="8" w:space="0" w:color="000000"/>
        <w:right w:val="single" w:sz="8" w:space="0" w:color="000000"/>
      </w:pBdr>
      <w:shd w:val="clear" w:color="000000" w:fill="FDEADA"/>
      <w:spacing w:before="100" w:beforeAutospacing="1" w:after="100" w:afterAutospacing="1" w:line="240" w:lineRule="auto"/>
      <w:textAlignment w:val="center"/>
    </w:pPr>
    <w:rPr>
      <w:rFonts w:ascii="Arial" w:eastAsia="Times New Roman" w:hAnsi="Arial" w:cs="Arial"/>
      <w:b/>
      <w:bCs/>
      <w:i/>
      <w:iCs/>
      <w:color w:val="000000"/>
      <w:sz w:val="24"/>
      <w:szCs w:val="24"/>
    </w:rPr>
  </w:style>
  <w:style w:type="paragraph" w:customStyle="1" w:styleId="xl81">
    <w:name w:val="xl81"/>
    <w:basedOn w:val="Normal"/>
    <w:rsid w:val="00087032"/>
    <w:pPr>
      <w:pBdr>
        <w:top w:val="single" w:sz="8" w:space="0" w:color="000000"/>
        <w:left w:val="single" w:sz="8" w:space="0" w:color="000000"/>
        <w:right w:val="single" w:sz="8" w:space="0" w:color="000000"/>
      </w:pBdr>
      <w:shd w:val="clear" w:color="000000" w:fill="FFFF00"/>
      <w:spacing w:before="100" w:beforeAutospacing="1" w:after="100" w:afterAutospacing="1" w:line="240" w:lineRule="auto"/>
      <w:textAlignment w:val="center"/>
    </w:pPr>
    <w:rPr>
      <w:rFonts w:ascii="Arial" w:eastAsia="Times New Roman" w:hAnsi="Arial" w:cs="Arial"/>
      <w:color w:val="000000"/>
      <w:sz w:val="24"/>
      <w:szCs w:val="24"/>
    </w:rPr>
  </w:style>
  <w:style w:type="paragraph" w:customStyle="1" w:styleId="xl82">
    <w:name w:val="xl82"/>
    <w:basedOn w:val="Normal"/>
    <w:rsid w:val="00087032"/>
    <w:pPr>
      <w:pBdr>
        <w:top w:val="single" w:sz="8" w:space="0" w:color="000000"/>
        <w:left w:val="single" w:sz="8" w:space="0" w:color="000000"/>
        <w:right w:val="single" w:sz="8" w:space="0" w:color="000000"/>
      </w:pBdr>
      <w:shd w:val="clear" w:color="000000" w:fill="FFFF00"/>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83">
    <w:name w:val="xl83"/>
    <w:basedOn w:val="Normal"/>
    <w:rsid w:val="00087032"/>
    <w:pPr>
      <w:pBdr>
        <w:left w:val="single" w:sz="8" w:space="0" w:color="000000"/>
        <w:bottom w:val="single" w:sz="8" w:space="0" w:color="000000"/>
        <w:right w:val="single" w:sz="8" w:space="0" w:color="000000"/>
      </w:pBdr>
      <w:shd w:val="clear" w:color="000000" w:fill="FFFF00"/>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84">
    <w:name w:val="xl84"/>
    <w:basedOn w:val="Normal"/>
    <w:rsid w:val="00087032"/>
    <w:pPr>
      <w:pBdr>
        <w:top w:val="single" w:sz="8" w:space="0" w:color="000000"/>
        <w:left w:val="single" w:sz="8" w:space="0" w:color="000000"/>
        <w:right w:val="single" w:sz="8" w:space="0" w:color="000000"/>
      </w:pBdr>
      <w:shd w:val="clear" w:color="000000" w:fill="FFFF00"/>
      <w:spacing w:before="100" w:beforeAutospacing="1" w:after="100" w:afterAutospacing="1" w:line="240" w:lineRule="auto"/>
      <w:jc w:val="center"/>
      <w:textAlignment w:val="center"/>
    </w:pPr>
    <w:rPr>
      <w:rFonts w:ascii="Arial" w:eastAsia="Times New Roman" w:hAnsi="Arial" w:cs="Arial"/>
      <w:b/>
      <w:bCs/>
      <w:color w:val="000000"/>
      <w:sz w:val="24"/>
      <w:szCs w:val="24"/>
    </w:rPr>
  </w:style>
  <w:style w:type="paragraph" w:customStyle="1" w:styleId="xl85">
    <w:name w:val="xl85"/>
    <w:basedOn w:val="Normal"/>
    <w:rsid w:val="00087032"/>
    <w:pPr>
      <w:pBdr>
        <w:left w:val="single" w:sz="8" w:space="0" w:color="000000"/>
        <w:bottom w:val="single" w:sz="8" w:space="0" w:color="000000"/>
        <w:right w:val="single" w:sz="8" w:space="0" w:color="000000"/>
      </w:pBdr>
      <w:shd w:val="clear" w:color="000000" w:fill="FFFF00"/>
      <w:spacing w:before="100" w:beforeAutospacing="1" w:after="100" w:afterAutospacing="1" w:line="240" w:lineRule="auto"/>
      <w:jc w:val="center"/>
      <w:textAlignment w:val="center"/>
    </w:pPr>
    <w:rPr>
      <w:rFonts w:ascii="Arial" w:eastAsia="Times New Roman" w:hAnsi="Arial" w:cs="Arial"/>
      <w:b/>
      <w:bCs/>
      <w:color w:val="000000"/>
      <w:sz w:val="24"/>
      <w:szCs w:val="24"/>
    </w:rPr>
  </w:style>
  <w:style w:type="paragraph" w:customStyle="1" w:styleId="xl86">
    <w:name w:val="xl86"/>
    <w:basedOn w:val="Normal"/>
    <w:rsid w:val="00087032"/>
    <w:pPr>
      <w:pBdr>
        <w:top w:val="single" w:sz="8" w:space="0" w:color="000000"/>
        <w:left w:val="single" w:sz="8" w:space="0" w:color="000000"/>
        <w:right w:val="single" w:sz="8" w:space="0" w:color="000000"/>
      </w:pBdr>
      <w:shd w:val="clear" w:color="000000" w:fill="FDEADA"/>
      <w:spacing w:before="100" w:beforeAutospacing="1" w:after="100" w:afterAutospacing="1" w:line="240" w:lineRule="auto"/>
      <w:textAlignment w:val="center"/>
    </w:pPr>
    <w:rPr>
      <w:rFonts w:ascii="Arial" w:eastAsia="Times New Roman" w:hAnsi="Arial" w:cs="Arial"/>
      <w:color w:val="000000"/>
      <w:sz w:val="24"/>
      <w:szCs w:val="24"/>
    </w:rPr>
  </w:style>
  <w:style w:type="paragraph" w:customStyle="1" w:styleId="xl87">
    <w:name w:val="xl87"/>
    <w:basedOn w:val="Normal"/>
    <w:rsid w:val="00087032"/>
    <w:pPr>
      <w:pBdr>
        <w:top w:val="single" w:sz="8" w:space="0" w:color="000000"/>
        <w:left w:val="single" w:sz="8" w:space="0" w:color="000000"/>
        <w:right w:val="single" w:sz="8" w:space="0" w:color="000000"/>
      </w:pBdr>
      <w:shd w:val="clear" w:color="000000" w:fill="FDEADA"/>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88">
    <w:name w:val="xl88"/>
    <w:basedOn w:val="Normal"/>
    <w:rsid w:val="00087032"/>
    <w:pPr>
      <w:pBdr>
        <w:left w:val="single" w:sz="8" w:space="0" w:color="000000"/>
        <w:bottom w:val="single" w:sz="8" w:space="0" w:color="000000"/>
        <w:right w:val="single" w:sz="8" w:space="0" w:color="000000"/>
      </w:pBdr>
      <w:shd w:val="clear" w:color="000000" w:fill="FDEADA"/>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89">
    <w:name w:val="xl89"/>
    <w:basedOn w:val="Normal"/>
    <w:rsid w:val="00087032"/>
    <w:pPr>
      <w:pBdr>
        <w:top w:val="single" w:sz="8" w:space="0" w:color="000000"/>
        <w:left w:val="single" w:sz="8" w:space="0" w:color="000000"/>
        <w:bottom w:val="single" w:sz="8" w:space="0" w:color="000000"/>
        <w:right w:val="single" w:sz="8" w:space="0" w:color="000000"/>
      </w:pBdr>
      <w:shd w:val="clear" w:color="000000" w:fill="D9D9D9"/>
      <w:spacing w:before="100" w:beforeAutospacing="1" w:after="100" w:afterAutospacing="1" w:line="240" w:lineRule="auto"/>
      <w:jc w:val="center"/>
      <w:textAlignment w:val="center"/>
    </w:pPr>
    <w:rPr>
      <w:rFonts w:ascii="Arial" w:eastAsia="Times New Roman" w:hAnsi="Arial" w:cs="Arial"/>
      <w:b/>
      <w:bCs/>
      <w:color w:val="000000"/>
      <w:sz w:val="24"/>
      <w:szCs w:val="24"/>
    </w:rPr>
  </w:style>
  <w:style w:type="paragraph" w:customStyle="1" w:styleId="xl90">
    <w:name w:val="xl90"/>
    <w:basedOn w:val="Normal"/>
    <w:rsid w:val="00087032"/>
    <w:pPr>
      <w:pBdr>
        <w:top w:val="single" w:sz="8" w:space="0" w:color="000000"/>
        <w:left w:val="single" w:sz="8" w:space="0" w:color="000000"/>
        <w:bottom w:val="single" w:sz="8" w:space="0" w:color="000000"/>
      </w:pBdr>
      <w:shd w:val="clear" w:color="000000" w:fill="D9D9D9"/>
      <w:spacing w:before="100" w:beforeAutospacing="1" w:after="100" w:afterAutospacing="1" w:line="240" w:lineRule="auto"/>
      <w:jc w:val="center"/>
      <w:textAlignment w:val="center"/>
    </w:pPr>
    <w:rPr>
      <w:rFonts w:ascii="Arial" w:eastAsia="Times New Roman" w:hAnsi="Arial" w:cs="Arial"/>
      <w:b/>
      <w:bCs/>
      <w:color w:val="000000"/>
      <w:sz w:val="24"/>
      <w:szCs w:val="24"/>
    </w:rPr>
  </w:style>
  <w:style w:type="paragraph" w:customStyle="1" w:styleId="xl91">
    <w:name w:val="xl91"/>
    <w:basedOn w:val="Normal"/>
    <w:rsid w:val="00087032"/>
    <w:pPr>
      <w:pBdr>
        <w:top w:val="single" w:sz="8" w:space="0" w:color="000000"/>
        <w:bottom w:val="single" w:sz="8" w:space="0" w:color="000000"/>
        <w:right w:val="single" w:sz="8" w:space="0" w:color="000000"/>
      </w:pBdr>
      <w:shd w:val="clear" w:color="000000" w:fill="D9D9D9"/>
      <w:spacing w:before="100" w:beforeAutospacing="1" w:after="100" w:afterAutospacing="1" w:line="240" w:lineRule="auto"/>
      <w:jc w:val="center"/>
      <w:textAlignment w:val="center"/>
    </w:pPr>
    <w:rPr>
      <w:rFonts w:ascii="Arial" w:eastAsia="Times New Roman" w:hAnsi="Arial" w:cs="Arial"/>
      <w:b/>
      <w:bCs/>
      <w:color w:val="000000"/>
      <w:sz w:val="24"/>
      <w:szCs w:val="24"/>
    </w:rPr>
  </w:style>
  <w:style w:type="paragraph" w:customStyle="1" w:styleId="TituloSecundrio">
    <w:name w:val="Titulo Secundário"/>
    <w:basedOn w:val="TitulosTercirios"/>
    <w:link w:val="TituloSecundrioChar"/>
    <w:qFormat/>
    <w:rsid w:val="009F6169"/>
    <w:pPr>
      <w:numPr>
        <w:ilvl w:val="1"/>
      </w:numPr>
    </w:pPr>
  </w:style>
  <w:style w:type="character" w:customStyle="1" w:styleId="TituloSecundrioChar">
    <w:name w:val="Titulo Secundário Char"/>
    <w:basedOn w:val="TitulosTerciriosChar"/>
    <w:link w:val="TituloSecundrio"/>
    <w:rsid w:val="009F6169"/>
    <w:rPr>
      <w:rFonts w:ascii="Arial" w:eastAsia="SimSun" w:hAnsi="Arial" w:cs="Arial"/>
      <w:b/>
      <w:bCs/>
      <w:sz w:val="24"/>
      <w:szCs w:val="24"/>
    </w:rPr>
  </w:style>
  <w:style w:type="table" w:customStyle="1" w:styleId="Estilo1">
    <w:name w:val="Estilo1"/>
    <w:basedOn w:val="Tabelanormal"/>
    <w:uiPriority w:val="99"/>
    <w:rsid w:val="008C1304"/>
    <w:pPr>
      <w:spacing w:after="0" w:line="240" w:lineRule="auto"/>
      <w:jc w:val="center"/>
    </w:pPr>
    <w:rPr>
      <w:rFonts w:ascii="Arial" w:hAnsi="Arial"/>
      <w:sz w:val="24"/>
    </w:rPr>
    <w:tblPr/>
    <w:tcPr>
      <w:shd w:val="clear" w:color="auto" w:fill="FFFFFF" w:themeFill="background1"/>
    </w:tcPr>
    <w:tblStylePr w:type="firstRow">
      <w:tblPr/>
      <w:tcPr>
        <w:shd w:val="clear" w:color="auto" w:fill="D9D9D9" w:themeFill="background1" w:themeFillShade="D9"/>
      </w:tcPr>
    </w:tblStylePr>
  </w:style>
  <w:style w:type="paragraph" w:styleId="Reviso">
    <w:name w:val="Revision"/>
    <w:hidden/>
    <w:uiPriority w:val="99"/>
    <w:semiHidden/>
    <w:rsid w:val="00D26888"/>
    <w:pPr>
      <w:spacing w:after="0" w:line="240" w:lineRule="auto"/>
    </w:pPr>
  </w:style>
  <w:style w:type="character" w:styleId="Refdecomentrio">
    <w:name w:val="annotation reference"/>
    <w:basedOn w:val="Fontepargpadro"/>
    <w:uiPriority w:val="99"/>
    <w:semiHidden/>
    <w:unhideWhenUsed/>
    <w:rsid w:val="00D26888"/>
    <w:rPr>
      <w:sz w:val="16"/>
      <w:szCs w:val="16"/>
    </w:rPr>
  </w:style>
  <w:style w:type="paragraph" w:styleId="Textodecomentrio">
    <w:name w:val="annotation text"/>
    <w:basedOn w:val="Normal"/>
    <w:link w:val="TextodecomentrioChar"/>
    <w:uiPriority w:val="99"/>
    <w:unhideWhenUsed/>
    <w:rsid w:val="00D26888"/>
    <w:pPr>
      <w:spacing w:line="240" w:lineRule="auto"/>
    </w:pPr>
    <w:rPr>
      <w:sz w:val="20"/>
      <w:szCs w:val="20"/>
    </w:rPr>
  </w:style>
  <w:style w:type="character" w:customStyle="1" w:styleId="TextodecomentrioChar">
    <w:name w:val="Texto de comentário Char"/>
    <w:basedOn w:val="Fontepargpadro"/>
    <w:link w:val="Textodecomentrio"/>
    <w:uiPriority w:val="99"/>
    <w:rsid w:val="00D26888"/>
    <w:rPr>
      <w:sz w:val="20"/>
      <w:szCs w:val="20"/>
    </w:rPr>
  </w:style>
  <w:style w:type="paragraph" w:styleId="Assuntodocomentrio">
    <w:name w:val="annotation subject"/>
    <w:basedOn w:val="Textodecomentrio"/>
    <w:next w:val="Textodecomentrio"/>
    <w:link w:val="AssuntodocomentrioChar"/>
    <w:uiPriority w:val="99"/>
    <w:semiHidden/>
    <w:unhideWhenUsed/>
    <w:rsid w:val="00D26888"/>
    <w:rPr>
      <w:b/>
      <w:bCs/>
    </w:rPr>
  </w:style>
  <w:style w:type="character" w:customStyle="1" w:styleId="AssuntodocomentrioChar">
    <w:name w:val="Assunto do comentário Char"/>
    <w:basedOn w:val="TextodecomentrioChar"/>
    <w:link w:val="Assuntodocomentrio"/>
    <w:uiPriority w:val="99"/>
    <w:semiHidden/>
    <w:rsid w:val="00D26888"/>
    <w:rPr>
      <w:b/>
      <w:bCs/>
      <w:sz w:val="20"/>
      <w:szCs w:val="20"/>
    </w:rPr>
  </w:style>
  <w:style w:type="paragraph" w:styleId="ndicedeilustraes">
    <w:name w:val="table of figures"/>
    <w:basedOn w:val="Normal"/>
    <w:next w:val="Normal"/>
    <w:uiPriority w:val="99"/>
    <w:unhideWhenUsed/>
    <w:rsid w:val="00314EA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504561">
      <w:bodyDiv w:val="1"/>
      <w:marLeft w:val="0"/>
      <w:marRight w:val="0"/>
      <w:marTop w:val="0"/>
      <w:marBottom w:val="0"/>
      <w:divBdr>
        <w:top w:val="none" w:sz="0" w:space="0" w:color="auto"/>
        <w:left w:val="none" w:sz="0" w:space="0" w:color="auto"/>
        <w:bottom w:val="none" w:sz="0" w:space="0" w:color="auto"/>
        <w:right w:val="none" w:sz="0" w:space="0" w:color="auto"/>
      </w:divBdr>
      <w:divsChild>
        <w:div w:id="951789418">
          <w:marLeft w:val="0"/>
          <w:marRight w:val="0"/>
          <w:marTop w:val="0"/>
          <w:marBottom w:val="45"/>
          <w:divBdr>
            <w:top w:val="none" w:sz="0" w:space="0" w:color="auto"/>
            <w:left w:val="none" w:sz="0" w:space="0" w:color="auto"/>
            <w:bottom w:val="none" w:sz="0" w:space="0" w:color="auto"/>
            <w:right w:val="none" w:sz="0" w:space="0" w:color="auto"/>
          </w:divBdr>
        </w:div>
        <w:div w:id="1303804717">
          <w:marLeft w:val="0"/>
          <w:marRight w:val="0"/>
          <w:marTop w:val="45"/>
          <w:marBottom w:val="0"/>
          <w:divBdr>
            <w:top w:val="none" w:sz="0" w:space="0" w:color="auto"/>
            <w:left w:val="none" w:sz="0" w:space="0" w:color="auto"/>
            <w:bottom w:val="none" w:sz="0" w:space="0" w:color="auto"/>
            <w:right w:val="none" w:sz="0" w:space="0" w:color="auto"/>
          </w:divBdr>
          <w:divsChild>
            <w:div w:id="90075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73768">
      <w:bodyDiv w:val="1"/>
      <w:marLeft w:val="0"/>
      <w:marRight w:val="0"/>
      <w:marTop w:val="0"/>
      <w:marBottom w:val="0"/>
      <w:divBdr>
        <w:top w:val="none" w:sz="0" w:space="0" w:color="auto"/>
        <w:left w:val="none" w:sz="0" w:space="0" w:color="auto"/>
        <w:bottom w:val="none" w:sz="0" w:space="0" w:color="auto"/>
        <w:right w:val="none" w:sz="0" w:space="0" w:color="auto"/>
      </w:divBdr>
    </w:div>
    <w:div w:id="339235988">
      <w:bodyDiv w:val="1"/>
      <w:marLeft w:val="0"/>
      <w:marRight w:val="0"/>
      <w:marTop w:val="0"/>
      <w:marBottom w:val="0"/>
      <w:divBdr>
        <w:top w:val="none" w:sz="0" w:space="0" w:color="auto"/>
        <w:left w:val="none" w:sz="0" w:space="0" w:color="auto"/>
        <w:bottom w:val="none" w:sz="0" w:space="0" w:color="auto"/>
        <w:right w:val="none" w:sz="0" w:space="0" w:color="auto"/>
      </w:divBdr>
    </w:div>
    <w:div w:id="400566949">
      <w:bodyDiv w:val="1"/>
      <w:marLeft w:val="0"/>
      <w:marRight w:val="0"/>
      <w:marTop w:val="0"/>
      <w:marBottom w:val="0"/>
      <w:divBdr>
        <w:top w:val="none" w:sz="0" w:space="0" w:color="auto"/>
        <w:left w:val="none" w:sz="0" w:space="0" w:color="auto"/>
        <w:bottom w:val="none" w:sz="0" w:space="0" w:color="auto"/>
        <w:right w:val="none" w:sz="0" w:space="0" w:color="auto"/>
      </w:divBdr>
    </w:div>
    <w:div w:id="421684899">
      <w:bodyDiv w:val="1"/>
      <w:marLeft w:val="0"/>
      <w:marRight w:val="0"/>
      <w:marTop w:val="0"/>
      <w:marBottom w:val="0"/>
      <w:divBdr>
        <w:top w:val="none" w:sz="0" w:space="0" w:color="auto"/>
        <w:left w:val="none" w:sz="0" w:space="0" w:color="auto"/>
        <w:bottom w:val="none" w:sz="0" w:space="0" w:color="auto"/>
        <w:right w:val="none" w:sz="0" w:space="0" w:color="auto"/>
      </w:divBdr>
    </w:div>
    <w:div w:id="479881927">
      <w:bodyDiv w:val="1"/>
      <w:marLeft w:val="0"/>
      <w:marRight w:val="0"/>
      <w:marTop w:val="0"/>
      <w:marBottom w:val="0"/>
      <w:divBdr>
        <w:top w:val="none" w:sz="0" w:space="0" w:color="auto"/>
        <w:left w:val="none" w:sz="0" w:space="0" w:color="auto"/>
        <w:bottom w:val="none" w:sz="0" w:space="0" w:color="auto"/>
        <w:right w:val="none" w:sz="0" w:space="0" w:color="auto"/>
      </w:divBdr>
    </w:div>
    <w:div w:id="629945713">
      <w:bodyDiv w:val="1"/>
      <w:marLeft w:val="0"/>
      <w:marRight w:val="0"/>
      <w:marTop w:val="0"/>
      <w:marBottom w:val="0"/>
      <w:divBdr>
        <w:top w:val="none" w:sz="0" w:space="0" w:color="auto"/>
        <w:left w:val="none" w:sz="0" w:space="0" w:color="auto"/>
        <w:bottom w:val="none" w:sz="0" w:space="0" w:color="auto"/>
        <w:right w:val="none" w:sz="0" w:space="0" w:color="auto"/>
      </w:divBdr>
    </w:div>
    <w:div w:id="700669613">
      <w:bodyDiv w:val="1"/>
      <w:marLeft w:val="0"/>
      <w:marRight w:val="0"/>
      <w:marTop w:val="0"/>
      <w:marBottom w:val="0"/>
      <w:divBdr>
        <w:top w:val="none" w:sz="0" w:space="0" w:color="auto"/>
        <w:left w:val="none" w:sz="0" w:space="0" w:color="auto"/>
        <w:bottom w:val="none" w:sz="0" w:space="0" w:color="auto"/>
        <w:right w:val="none" w:sz="0" w:space="0" w:color="auto"/>
      </w:divBdr>
    </w:div>
    <w:div w:id="908230192">
      <w:bodyDiv w:val="1"/>
      <w:marLeft w:val="0"/>
      <w:marRight w:val="0"/>
      <w:marTop w:val="0"/>
      <w:marBottom w:val="0"/>
      <w:divBdr>
        <w:top w:val="none" w:sz="0" w:space="0" w:color="auto"/>
        <w:left w:val="none" w:sz="0" w:space="0" w:color="auto"/>
        <w:bottom w:val="none" w:sz="0" w:space="0" w:color="auto"/>
        <w:right w:val="none" w:sz="0" w:space="0" w:color="auto"/>
      </w:divBdr>
    </w:div>
    <w:div w:id="909272979">
      <w:bodyDiv w:val="1"/>
      <w:marLeft w:val="0"/>
      <w:marRight w:val="0"/>
      <w:marTop w:val="0"/>
      <w:marBottom w:val="0"/>
      <w:divBdr>
        <w:top w:val="none" w:sz="0" w:space="0" w:color="auto"/>
        <w:left w:val="none" w:sz="0" w:space="0" w:color="auto"/>
        <w:bottom w:val="none" w:sz="0" w:space="0" w:color="auto"/>
        <w:right w:val="none" w:sz="0" w:space="0" w:color="auto"/>
      </w:divBdr>
    </w:div>
    <w:div w:id="940798056">
      <w:bodyDiv w:val="1"/>
      <w:marLeft w:val="0"/>
      <w:marRight w:val="0"/>
      <w:marTop w:val="0"/>
      <w:marBottom w:val="0"/>
      <w:divBdr>
        <w:top w:val="none" w:sz="0" w:space="0" w:color="auto"/>
        <w:left w:val="none" w:sz="0" w:space="0" w:color="auto"/>
        <w:bottom w:val="none" w:sz="0" w:space="0" w:color="auto"/>
        <w:right w:val="none" w:sz="0" w:space="0" w:color="auto"/>
      </w:divBdr>
    </w:div>
    <w:div w:id="1025836358">
      <w:bodyDiv w:val="1"/>
      <w:marLeft w:val="0"/>
      <w:marRight w:val="0"/>
      <w:marTop w:val="0"/>
      <w:marBottom w:val="0"/>
      <w:divBdr>
        <w:top w:val="none" w:sz="0" w:space="0" w:color="auto"/>
        <w:left w:val="none" w:sz="0" w:space="0" w:color="auto"/>
        <w:bottom w:val="none" w:sz="0" w:space="0" w:color="auto"/>
        <w:right w:val="none" w:sz="0" w:space="0" w:color="auto"/>
      </w:divBdr>
    </w:div>
    <w:div w:id="1028021208">
      <w:bodyDiv w:val="1"/>
      <w:marLeft w:val="0"/>
      <w:marRight w:val="0"/>
      <w:marTop w:val="0"/>
      <w:marBottom w:val="0"/>
      <w:divBdr>
        <w:top w:val="none" w:sz="0" w:space="0" w:color="auto"/>
        <w:left w:val="none" w:sz="0" w:space="0" w:color="auto"/>
        <w:bottom w:val="none" w:sz="0" w:space="0" w:color="auto"/>
        <w:right w:val="none" w:sz="0" w:space="0" w:color="auto"/>
      </w:divBdr>
    </w:div>
    <w:div w:id="1129664831">
      <w:bodyDiv w:val="1"/>
      <w:marLeft w:val="0"/>
      <w:marRight w:val="0"/>
      <w:marTop w:val="0"/>
      <w:marBottom w:val="0"/>
      <w:divBdr>
        <w:top w:val="none" w:sz="0" w:space="0" w:color="auto"/>
        <w:left w:val="none" w:sz="0" w:space="0" w:color="auto"/>
        <w:bottom w:val="none" w:sz="0" w:space="0" w:color="auto"/>
        <w:right w:val="none" w:sz="0" w:space="0" w:color="auto"/>
      </w:divBdr>
    </w:div>
    <w:div w:id="1196845777">
      <w:bodyDiv w:val="1"/>
      <w:marLeft w:val="0"/>
      <w:marRight w:val="0"/>
      <w:marTop w:val="0"/>
      <w:marBottom w:val="0"/>
      <w:divBdr>
        <w:top w:val="none" w:sz="0" w:space="0" w:color="auto"/>
        <w:left w:val="none" w:sz="0" w:space="0" w:color="auto"/>
        <w:bottom w:val="none" w:sz="0" w:space="0" w:color="auto"/>
        <w:right w:val="none" w:sz="0" w:space="0" w:color="auto"/>
      </w:divBdr>
    </w:div>
    <w:div w:id="1298414550">
      <w:bodyDiv w:val="1"/>
      <w:marLeft w:val="0"/>
      <w:marRight w:val="0"/>
      <w:marTop w:val="0"/>
      <w:marBottom w:val="0"/>
      <w:divBdr>
        <w:top w:val="none" w:sz="0" w:space="0" w:color="auto"/>
        <w:left w:val="none" w:sz="0" w:space="0" w:color="auto"/>
        <w:bottom w:val="none" w:sz="0" w:space="0" w:color="auto"/>
        <w:right w:val="none" w:sz="0" w:space="0" w:color="auto"/>
      </w:divBdr>
    </w:div>
    <w:div w:id="1365860930">
      <w:bodyDiv w:val="1"/>
      <w:marLeft w:val="0"/>
      <w:marRight w:val="0"/>
      <w:marTop w:val="0"/>
      <w:marBottom w:val="0"/>
      <w:divBdr>
        <w:top w:val="none" w:sz="0" w:space="0" w:color="auto"/>
        <w:left w:val="none" w:sz="0" w:space="0" w:color="auto"/>
        <w:bottom w:val="none" w:sz="0" w:space="0" w:color="auto"/>
        <w:right w:val="none" w:sz="0" w:space="0" w:color="auto"/>
      </w:divBdr>
    </w:div>
    <w:div w:id="1369792954">
      <w:bodyDiv w:val="1"/>
      <w:marLeft w:val="0"/>
      <w:marRight w:val="0"/>
      <w:marTop w:val="0"/>
      <w:marBottom w:val="0"/>
      <w:divBdr>
        <w:top w:val="none" w:sz="0" w:space="0" w:color="auto"/>
        <w:left w:val="none" w:sz="0" w:space="0" w:color="auto"/>
        <w:bottom w:val="none" w:sz="0" w:space="0" w:color="auto"/>
        <w:right w:val="none" w:sz="0" w:space="0" w:color="auto"/>
      </w:divBdr>
    </w:div>
    <w:div w:id="1451972682">
      <w:bodyDiv w:val="1"/>
      <w:marLeft w:val="0"/>
      <w:marRight w:val="0"/>
      <w:marTop w:val="0"/>
      <w:marBottom w:val="0"/>
      <w:divBdr>
        <w:top w:val="none" w:sz="0" w:space="0" w:color="auto"/>
        <w:left w:val="none" w:sz="0" w:space="0" w:color="auto"/>
        <w:bottom w:val="none" w:sz="0" w:space="0" w:color="auto"/>
        <w:right w:val="none" w:sz="0" w:space="0" w:color="auto"/>
      </w:divBdr>
    </w:div>
    <w:div w:id="1499031991">
      <w:bodyDiv w:val="1"/>
      <w:marLeft w:val="0"/>
      <w:marRight w:val="0"/>
      <w:marTop w:val="0"/>
      <w:marBottom w:val="0"/>
      <w:divBdr>
        <w:top w:val="none" w:sz="0" w:space="0" w:color="auto"/>
        <w:left w:val="none" w:sz="0" w:space="0" w:color="auto"/>
        <w:bottom w:val="none" w:sz="0" w:space="0" w:color="auto"/>
        <w:right w:val="none" w:sz="0" w:space="0" w:color="auto"/>
      </w:divBdr>
    </w:div>
    <w:div w:id="1603880742">
      <w:bodyDiv w:val="1"/>
      <w:marLeft w:val="0"/>
      <w:marRight w:val="0"/>
      <w:marTop w:val="0"/>
      <w:marBottom w:val="0"/>
      <w:divBdr>
        <w:top w:val="none" w:sz="0" w:space="0" w:color="auto"/>
        <w:left w:val="none" w:sz="0" w:space="0" w:color="auto"/>
        <w:bottom w:val="none" w:sz="0" w:space="0" w:color="auto"/>
        <w:right w:val="none" w:sz="0" w:space="0" w:color="auto"/>
      </w:divBdr>
    </w:div>
    <w:div w:id="1748528989">
      <w:bodyDiv w:val="1"/>
      <w:marLeft w:val="0"/>
      <w:marRight w:val="0"/>
      <w:marTop w:val="0"/>
      <w:marBottom w:val="0"/>
      <w:divBdr>
        <w:top w:val="none" w:sz="0" w:space="0" w:color="auto"/>
        <w:left w:val="none" w:sz="0" w:space="0" w:color="auto"/>
        <w:bottom w:val="none" w:sz="0" w:space="0" w:color="auto"/>
        <w:right w:val="none" w:sz="0" w:space="0" w:color="auto"/>
      </w:divBdr>
    </w:div>
    <w:div w:id="2078822591">
      <w:bodyDiv w:val="1"/>
      <w:marLeft w:val="0"/>
      <w:marRight w:val="0"/>
      <w:marTop w:val="0"/>
      <w:marBottom w:val="0"/>
      <w:divBdr>
        <w:top w:val="none" w:sz="0" w:space="0" w:color="auto"/>
        <w:left w:val="none" w:sz="0" w:space="0" w:color="auto"/>
        <w:bottom w:val="none" w:sz="0" w:space="0" w:color="auto"/>
        <w:right w:val="none" w:sz="0" w:space="0" w:color="auto"/>
      </w:divBdr>
    </w:div>
    <w:div w:id="21221471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image" Target="media/image265.png"/><Relationship Id="rId21" Type="http://schemas.openxmlformats.org/officeDocument/2006/relationships/hyperlink" Target="file:///C:\Users\dalfa\Downloads\Monografia_equipe_2_FEEDBACK_28_11_23.docx" TargetMode="External"/><Relationship Id="rId63" Type="http://schemas.openxmlformats.org/officeDocument/2006/relationships/image" Target="media/image29.png"/><Relationship Id="rId159" Type="http://schemas.openxmlformats.org/officeDocument/2006/relationships/image" Target="media/image125.png"/><Relationship Id="rId324" Type="http://schemas.openxmlformats.org/officeDocument/2006/relationships/image" Target="media/image290.png"/><Relationship Id="rId366" Type="http://schemas.openxmlformats.org/officeDocument/2006/relationships/image" Target="media/image331.png"/><Relationship Id="rId170" Type="http://schemas.openxmlformats.org/officeDocument/2006/relationships/image" Target="media/image136.png"/><Relationship Id="rId226" Type="http://schemas.openxmlformats.org/officeDocument/2006/relationships/image" Target="media/image192.png"/><Relationship Id="rId268" Type="http://schemas.openxmlformats.org/officeDocument/2006/relationships/image" Target="media/image234.png"/><Relationship Id="rId32" Type="http://schemas.openxmlformats.org/officeDocument/2006/relationships/hyperlink" Target="file:///C:\Users\dalfa\Downloads\Monografia_equipe_2_FEEDBACK_28_11_23.docx" TargetMode="External"/><Relationship Id="rId74" Type="http://schemas.openxmlformats.org/officeDocument/2006/relationships/image" Target="media/image40.png"/><Relationship Id="rId128" Type="http://schemas.openxmlformats.org/officeDocument/2006/relationships/image" Target="media/image94.png"/><Relationship Id="rId335" Type="http://schemas.openxmlformats.org/officeDocument/2006/relationships/image" Target="media/image301.png"/><Relationship Id="rId5" Type="http://schemas.openxmlformats.org/officeDocument/2006/relationships/settings" Target="settings.xml"/><Relationship Id="rId181" Type="http://schemas.openxmlformats.org/officeDocument/2006/relationships/image" Target="media/image147.png"/><Relationship Id="rId237" Type="http://schemas.openxmlformats.org/officeDocument/2006/relationships/image" Target="media/image203.png"/><Relationship Id="rId279" Type="http://schemas.openxmlformats.org/officeDocument/2006/relationships/image" Target="media/image245.png"/><Relationship Id="rId43" Type="http://schemas.openxmlformats.org/officeDocument/2006/relationships/image" Target="media/image9.png"/><Relationship Id="rId139" Type="http://schemas.openxmlformats.org/officeDocument/2006/relationships/image" Target="media/image105.png"/><Relationship Id="rId290" Type="http://schemas.openxmlformats.org/officeDocument/2006/relationships/image" Target="media/image256.png"/><Relationship Id="rId304" Type="http://schemas.openxmlformats.org/officeDocument/2006/relationships/image" Target="media/image270.png"/><Relationship Id="rId346" Type="http://schemas.openxmlformats.org/officeDocument/2006/relationships/image" Target="media/image311.jpeg"/><Relationship Id="rId85" Type="http://schemas.openxmlformats.org/officeDocument/2006/relationships/image" Target="media/image51.png"/><Relationship Id="rId150" Type="http://schemas.openxmlformats.org/officeDocument/2006/relationships/image" Target="media/image116.png"/><Relationship Id="rId192" Type="http://schemas.openxmlformats.org/officeDocument/2006/relationships/image" Target="media/image158.png"/><Relationship Id="rId206" Type="http://schemas.openxmlformats.org/officeDocument/2006/relationships/image" Target="media/image172.png"/><Relationship Id="rId248" Type="http://schemas.openxmlformats.org/officeDocument/2006/relationships/image" Target="media/image214.png"/><Relationship Id="rId12" Type="http://schemas.openxmlformats.org/officeDocument/2006/relationships/hyperlink" Target="file:///C:\Users\dalfa\Downloads\Monografia_equipe_2_FEEDBACK_28_11_23.docx" TargetMode="External"/><Relationship Id="rId108" Type="http://schemas.openxmlformats.org/officeDocument/2006/relationships/image" Target="media/image74.png"/><Relationship Id="rId315" Type="http://schemas.openxmlformats.org/officeDocument/2006/relationships/image" Target="media/image281.png"/><Relationship Id="rId357" Type="http://schemas.openxmlformats.org/officeDocument/2006/relationships/image" Target="media/image322.png"/><Relationship Id="rId54" Type="http://schemas.openxmlformats.org/officeDocument/2006/relationships/image" Target="media/image20.png"/><Relationship Id="rId96" Type="http://schemas.openxmlformats.org/officeDocument/2006/relationships/image" Target="media/image62.png"/><Relationship Id="rId161" Type="http://schemas.openxmlformats.org/officeDocument/2006/relationships/image" Target="media/image127.png"/><Relationship Id="rId217" Type="http://schemas.openxmlformats.org/officeDocument/2006/relationships/image" Target="media/image183.png"/><Relationship Id="rId259" Type="http://schemas.openxmlformats.org/officeDocument/2006/relationships/image" Target="media/image225.png"/><Relationship Id="rId23" Type="http://schemas.openxmlformats.org/officeDocument/2006/relationships/hyperlink" Target="file:///C:\Users\dalfa\Downloads\Monografia_equipe_2_FEEDBACK_28_11_23.docx" TargetMode="External"/><Relationship Id="rId119" Type="http://schemas.openxmlformats.org/officeDocument/2006/relationships/image" Target="media/image85.png"/><Relationship Id="rId270" Type="http://schemas.openxmlformats.org/officeDocument/2006/relationships/image" Target="media/image236.png"/><Relationship Id="rId326" Type="http://schemas.openxmlformats.org/officeDocument/2006/relationships/image" Target="media/image292.png"/><Relationship Id="rId65" Type="http://schemas.openxmlformats.org/officeDocument/2006/relationships/image" Target="media/image31.png"/><Relationship Id="rId130" Type="http://schemas.openxmlformats.org/officeDocument/2006/relationships/image" Target="media/image96.png"/><Relationship Id="rId368" Type="http://schemas.openxmlformats.org/officeDocument/2006/relationships/image" Target="media/image333.png"/><Relationship Id="rId172" Type="http://schemas.openxmlformats.org/officeDocument/2006/relationships/image" Target="media/image138.png"/><Relationship Id="rId228" Type="http://schemas.openxmlformats.org/officeDocument/2006/relationships/image" Target="media/image194.png"/><Relationship Id="rId281" Type="http://schemas.openxmlformats.org/officeDocument/2006/relationships/image" Target="media/image247.png"/><Relationship Id="rId337" Type="http://schemas.openxmlformats.org/officeDocument/2006/relationships/image" Target="media/image303.png"/><Relationship Id="rId34" Type="http://schemas.openxmlformats.org/officeDocument/2006/relationships/header" Target="header1.xml"/><Relationship Id="rId76" Type="http://schemas.openxmlformats.org/officeDocument/2006/relationships/image" Target="media/image42.png"/><Relationship Id="rId141" Type="http://schemas.openxmlformats.org/officeDocument/2006/relationships/image" Target="media/image107.png"/><Relationship Id="rId7" Type="http://schemas.openxmlformats.org/officeDocument/2006/relationships/footnotes" Target="footnotes.xml"/><Relationship Id="rId183" Type="http://schemas.openxmlformats.org/officeDocument/2006/relationships/image" Target="media/image149.png"/><Relationship Id="rId239" Type="http://schemas.openxmlformats.org/officeDocument/2006/relationships/image" Target="media/image205.png"/><Relationship Id="rId250" Type="http://schemas.openxmlformats.org/officeDocument/2006/relationships/image" Target="media/image216.png"/><Relationship Id="rId292" Type="http://schemas.openxmlformats.org/officeDocument/2006/relationships/image" Target="media/image258.png"/><Relationship Id="rId306" Type="http://schemas.openxmlformats.org/officeDocument/2006/relationships/image" Target="media/image272.png"/><Relationship Id="rId45" Type="http://schemas.openxmlformats.org/officeDocument/2006/relationships/image" Target="media/image11.png"/><Relationship Id="rId87" Type="http://schemas.openxmlformats.org/officeDocument/2006/relationships/image" Target="media/image53.png"/><Relationship Id="rId110" Type="http://schemas.openxmlformats.org/officeDocument/2006/relationships/image" Target="media/image76.png"/><Relationship Id="rId348" Type="http://schemas.openxmlformats.org/officeDocument/2006/relationships/image" Target="media/image313.jpg"/><Relationship Id="rId152" Type="http://schemas.openxmlformats.org/officeDocument/2006/relationships/image" Target="media/image118.png"/><Relationship Id="rId194" Type="http://schemas.openxmlformats.org/officeDocument/2006/relationships/image" Target="media/image160.png"/><Relationship Id="rId208" Type="http://schemas.openxmlformats.org/officeDocument/2006/relationships/image" Target="media/image174.png"/><Relationship Id="rId261" Type="http://schemas.openxmlformats.org/officeDocument/2006/relationships/image" Target="media/image227.png"/><Relationship Id="rId14" Type="http://schemas.openxmlformats.org/officeDocument/2006/relationships/hyperlink" Target="file:///C:\Users\dalfa\Downloads\Monografia_equipe_2_FEEDBACK_28_11_23.docx" TargetMode="External"/><Relationship Id="rId56" Type="http://schemas.openxmlformats.org/officeDocument/2006/relationships/image" Target="media/image22.png"/><Relationship Id="rId317" Type="http://schemas.openxmlformats.org/officeDocument/2006/relationships/image" Target="media/image283.png"/><Relationship Id="rId359" Type="http://schemas.openxmlformats.org/officeDocument/2006/relationships/image" Target="media/image324.jpeg"/><Relationship Id="rId98" Type="http://schemas.openxmlformats.org/officeDocument/2006/relationships/image" Target="media/image64.png"/><Relationship Id="rId121" Type="http://schemas.openxmlformats.org/officeDocument/2006/relationships/image" Target="media/image87.png"/><Relationship Id="rId163" Type="http://schemas.openxmlformats.org/officeDocument/2006/relationships/image" Target="media/image129.png"/><Relationship Id="rId219" Type="http://schemas.openxmlformats.org/officeDocument/2006/relationships/image" Target="media/image185.png"/><Relationship Id="rId370" Type="http://schemas.microsoft.com/office/2011/relationships/people" Target="people.xml"/><Relationship Id="rId230" Type="http://schemas.openxmlformats.org/officeDocument/2006/relationships/image" Target="media/image196.png"/><Relationship Id="rId25" Type="http://schemas.openxmlformats.org/officeDocument/2006/relationships/hyperlink" Target="file:///C:\Users\dalfa\Downloads\Monografia_equipe_2_FEEDBACK_28_11_23.docx" TargetMode="External"/><Relationship Id="rId67" Type="http://schemas.openxmlformats.org/officeDocument/2006/relationships/image" Target="media/image33.png"/><Relationship Id="rId272" Type="http://schemas.openxmlformats.org/officeDocument/2006/relationships/image" Target="media/image238.png"/><Relationship Id="rId328" Type="http://schemas.openxmlformats.org/officeDocument/2006/relationships/image" Target="media/image294.png"/><Relationship Id="rId132" Type="http://schemas.openxmlformats.org/officeDocument/2006/relationships/image" Target="media/image98.png"/><Relationship Id="rId174" Type="http://schemas.openxmlformats.org/officeDocument/2006/relationships/image" Target="media/image140.png"/><Relationship Id="rId241" Type="http://schemas.openxmlformats.org/officeDocument/2006/relationships/image" Target="media/image207.png"/><Relationship Id="rId15" Type="http://schemas.openxmlformats.org/officeDocument/2006/relationships/hyperlink" Target="file:///C:\Users\dalfa\Downloads\Monografia_equipe_2_FEEDBACK_28_11_23.docx" TargetMode="External"/><Relationship Id="rId36" Type="http://schemas.openxmlformats.org/officeDocument/2006/relationships/image" Target="media/image2.jpg"/><Relationship Id="rId57" Type="http://schemas.openxmlformats.org/officeDocument/2006/relationships/image" Target="media/image23.png"/><Relationship Id="rId262" Type="http://schemas.openxmlformats.org/officeDocument/2006/relationships/image" Target="media/image228.png"/><Relationship Id="rId283" Type="http://schemas.openxmlformats.org/officeDocument/2006/relationships/image" Target="media/image249.png"/><Relationship Id="rId318" Type="http://schemas.openxmlformats.org/officeDocument/2006/relationships/image" Target="media/image284.png"/><Relationship Id="rId339" Type="http://schemas.openxmlformats.org/officeDocument/2006/relationships/footer" Target="footer1.xml"/><Relationship Id="rId78" Type="http://schemas.openxmlformats.org/officeDocument/2006/relationships/image" Target="media/image44.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64" Type="http://schemas.openxmlformats.org/officeDocument/2006/relationships/image" Target="media/image130.png"/><Relationship Id="rId185" Type="http://schemas.openxmlformats.org/officeDocument/2006/relationships/image" Target="media/image151.png"/><Relationship Id="rId350" Type="http://schemas.openxmlformats.org/officeDocument/2006/relationships/image" Target="media/image315.jpeg"/><Relationship Id="rId371" Type="http://schemas.openxmlformats.org/officeDocument/2006/relationships/theme" Target="theme/theme1.xml"/><Relationship Id="rId9" Type="http://schemas.openxmlformats.org/officeDocument/2006/relationships/hyperlink" Target="file:///C:\Users\dalfa\Downloads\Monografia_equipe_2_FEEDBACK_28_11_23.docx" TargetMode="External"/><Relationship Id="rId210" Type="http://schemas.openxmlformats.org/officeDocument/2006/relationships/image" Target="media/image176.png"/><Relationship Id="rId26" Type="http://schemas.openxmlformats.org/officeDocument/2006/relationships/hyperlink" Target="file:///C:\Users\dalfa\Downloads\Monografia_equipe_2_FEEDBACK_28_11_23.docx" TargetMode="External"/><Relationship Id="rId231" Type="http://schemas.openxmlformats.org/officeDocument/2006/relationships/image" Target="media/image197.png"/><Relationship Id="rId252" Type="http://schemas.openxmlformats.org/officeDocument/2006/relationships/image" Target="media/image218.png"/><Relationship Id="rId273" Type="http://schemas.openxmlformats.org/officeDocument/2006/relationships/image" Target="media/image239.png"/><Relationship Id="rId294" Type="http://schemas.openxmlformats.org/officeDocument/2006/relationships/image" Target="media/image260.png"/><Relationship Id="rId308" Type="http://schemas.openxmlformats.org/officeDocument/2006/relationships/image" Target="media/image274.png"/><Relationship Id="rId329" Type="http://schemas.openxmlformats.org/officeDocument/2006/relationships/image" Target="media/image295.png"/><Relationship Id="rId47" Type="http://schemas.openxmlformats.org/officeDocument/2006/relationships/image" Target="media/image13.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1.png"/><Relationship Id="rId340" Type="http://schemas.openxmlformats.org/officeDocument/2006/relationships/image" Target="media/image305.jpg"/><Relationship Id="rId361" Type="http://schemas.openxmlformats.org/officeDocument/2006/relationships/image" Target="media/image326.png"/><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hyperlink" Target="file:///C:\Users\dalfa\Downloads\Monografia_equipe_2_FEEDBACK_28_11_23.docx" TargetMode="External"/><Relationship Id="rId221" Type="http://schemas.openxmlformats.org/officeDocument/2006/relationships/image" Target="media/image187.png"/><Relationship Id="rId242" Type="http://schemas.openxmlformats.org/officeDocument/2006/relationships/image" Target="media/image208.png"/><Relationship Id="rId263" Type="http://schemas.openxmlformats.org/officeDocument/2006/relationships/image" Target="media/image229.png"/><Relationship Id="rId284" Type="http://schemas.openxmlformats.org/officeDocument/2006/relationships/image" Target="media/image250.png"/><Relationship Id="rId319" Type="http://schemas.openxmlformats.org/officeDocument/2006/relationships/image" Target="media/image285.png"/><Relationship Id="rId37" Type="http://schemas.openxmlformats.org/officeDocument/2006/relationships/image" Target="media/image3.jpg"/><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330" Type="http://schemas.openxmlformats.org/officeDocument/2006/relationships/image" Target="media/image296.png"/><Relationship Id="rId90" Type="http://schemas.openxmlformats.org/officeDocument/2006/relationships/image" Target="media/image56.png"/><Relationship Id="rId165" Type="http://schemas.openxmlformats.org/officeDocument/2006/relationships/image" Target="media/image131.png"/><Relationship Id="rId186" Type="http://schemas.openxmlformats.org/officeDocument/2006/relationships/image" Target="media/image152.png"/><Relationship Id="rId351" Type="http://schemas.openxmlformats.org/officeDocument/2006/relationships/image" Target="media/image316.png"/><Relationship Id="rId211" Type="http://schemas.openxmlformats.org/officeDocument/2006/relationships/image" Target="media/image177.png"/><Relationship Id="rId232" Type="http://schemas.openxmlformats.org/officeDocument/2006/relationships/image" Target="media/image198.png"/><Relationship Id="rId253" Type="http://schemas.openxmlformats.org/officeDocument/2006/relationships/image" Target="media/image219.png"/><Relationship Id="rId274" Type="http://schemas.openxmlformats.org/officeDocument/2006/relationships/image" Target="media/image240.png"/><Relationship Id="rId295" Type="http://schemas.openxmlformats.org/officeDocument/2006/relationships/image" Target="media/image261.png"/><Relationship Id="rId309" Type="http://schemas.openxmlformats.org/officeDocument/2006/relationships/image" Target="media/image275.png"/><Relationship Id="rId27" Type="http://schemas.openxmlformats.org/officeDocument/2006/relationships/hyperlink" Target="file:///C:\Users\dalfa\Downloads\Monografia_equipe_2_FEEDBACK_28_11_23.docx" TargetMode="External"/><Relationship Id="rId48" Type="http://schemas.openxmlformats.org/officeDocument/2006/relationships/image" Target="media/image14.png"/><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image" Target="media/image100.png"/><Relationship Id="rId320" Type="http://schemas.openxmlformats.org/officeDocument/2006/relationships/image" Target="media/image286.png"/><Relationship Id="rId80" Type="http://schemas.openxmlformats.org/officeDocument/2006/relationships/image" Target="media/image46.png"/><Relationship Id="rId155" Type="http://schemas.openxmlformats.org/officeDocument/2006/relationships/image" Target="media/image121.png"/><Relationship Id="rId176" Type="http://schemas.openxmlformats.org/officeDocument/2006/relationships/image" Target="media/image142.png"/><Relationship Id="rId197" Type="http://schemas.openxmlformats.org/officeDocument/2006/relationships/image" Target="media/image163.png"/><Relationship Id="rId341" Type="http://schemas.openxmlformats.org/officeDocument/2006/relationships/image" Target="media/image306.jpg"/><Relationship Id="rId362" Type="http://schemas.openxmlformats.org/officeDocument/2006/relationships/image" Target="media/image327.png"/><Relationship Id="rId201" Type="http://schemas.openxmlformats.org/officeDocument/2006/relationships/image" Target="media/image167.png"/><Relationship Id="rId222" Type="http://schemas.openxmlformats.org/officeDocument/2006/relationships/image" Target="media/image188.png"/><Relationship Id="rId243" Type="http://schemas.openxmlformats.org/officeDocument/2006/relationships/image" Target="media/image209.png"/><Relationship Id="rId264" Type="http://schemas.openxmlformats.org/officeDocument/2006/relationships/image" Target="media/image230.png"/><Relationship Id="rId285" Type="http://schemas.openxmlformats.org/officeDocument/2006/relationships/image" Target="media/image251.png"/><Relationship Id="rId17" Type="http://schemas.openxmlformats.org/officeDocument/2006/relationships/hyperlink" Target="file:///C:\Users\dalfa\Downloads\Monografia_equipe_2_FEEDBACK_28_11_23.docx" TargetMode="External"/><Relationship Id="rId38" Type="http://schemas.openxmlformats.org/officeDocument/2006/relationships/image" Target="media/image4.png"/><Relationship Id="rId59" Type="http://schemas.openxmlformats.org/officeDocument/2006/relationships/image" Target="media/image25.png"/><Relationship Id="rId103" Type="http://schemas.openxmlformats.org/officeDocument/2006/relationships/image" Target="media/image69.png"/><Relationship Id="rId124" Type="http://schemas.openxmlformats.org/officeDocument/2006/relationships/image" Target="media/image90.png"/><Relationship Id="rId310" Type="http://schemas.openxmlformats.org/officeDocument/2006/relationships/image" Target="media/image276.png"/><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2.png"/><Relationship Id="rId187" Type="http://schemas.openxmlformats.org/officeDocument/2006/relationships/image" Target="media/image153.png"/><Relationship Id="rId331" Type="http://schemas.openxmlformats.org/officeDocument/2006/relationships/image" Target="media/image297.png"/><Relationship Id="rId352" Type="http://schemas.openxmlformats.org/officeDocument/2006/relationships/image" Target="media/image317.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image" Target="media/image199.png"/><Relationship Id="rId254" Type="http://schemas.openxmlformats.org/officeDocument/2006/relationships/image" Target="media/image220.png"/><Relationship Id="rId28" Type="http://schemas.openxmlformats.org/officeDocument/2006/relationships/hyperlink" Target="file:///C:\Users\dalfa\Downloads\Monografia_equipe_2_FEEDBACK_28_11_23.docx" TargetMode="External"/><Relationship Id="rId49" Type="http://schemas.openxmlformats.org/officeDocument/2006/relationships/image" Target="media/image15.png"/><Relationship Id="rId114" Type="http://schemas.openxmlformats.org/officeDocument/2006/relationships/image" Target="media/image80.png"/><Relationship Id="rId275" Type="http://schemas.openxmlformats.org/officeDocument/2006/relationships/image" Target="media/image241.png"/><Relationship Id="rId296" Type="http://schemas.openxmlformats.org/officeDocument/2006/relationships/image" Target="media/image262.png"/><Relationship Id="rId300" Type="http://schemas.openxmlformats.org/officeDocument/2006/relationships/image" Target="media/image266.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image" Target="media/image143.png"/><Relationship Id="rId198" Type="http://schemas.openxmlformats.org/officeDocument/2006/relationships/image" Target="media/image164.png"/><Relationship Id="rId321" Type="http://schemas.openxmlformats.org/officeDocument/2006/relationships/image" Target="media/image287.png"/><Relationship Id="rId342" Type="http://schemas.openxmlformats.org/officeDocument/2006/relationships/image" Target="media/image307.jpg"/><Relationship Id="rId363" Type="http://schemas.openxmlformats.org/officeDocument/2006/relationships/image" Target="media/image328.png"/><Relationship Id="rId202" Type="http://schemas.openxmlformats.org/officeDocument/2006/relationships/image" Target="media/image168.png"/><Relationship Id="rId223" Type="http://schemas.openxmlformats.org/officeDocument/2006/relationships/image" Target="media/image189.png"/><Relationship Id="rId244" Type="http://schemas.openxmlformats.org/officeDocument/2006/relationships/image" Target="media/image210.png"/><Relationship Id="rId18" Type="http://schemas.openxmlformats.org/officeDocument/2006/relationships/hyperlink" Target="file:///C:\Users\dalfa\Downloads\Monografia_equipe_2_FEEDBACK_28_11_23.docx" TargetMode="External"/><Relationship Id="rId39" Type="http://schemas.openxmlformats.org/officeDocument/2006/relationships/image" Target="media/image5.png"/><Relationship Id="rId265" Type="http://schemas.openxmlformats.org/officeDocument/2006/relationships/image" Target="media/image231.png"/><Relationship Id="rId286" Type="http://schemas.openxmlformats.org/officeDocument/2006/relationships/image" Target="media/image252.png"/><Relationship Id="rId50" Type="http://schemas.openxmlformats.org/officeDocument/2006/relationships/image" Target="media/image16.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3.png"/><Relationship Id="rId188" Type="http://schemas.openxmlformats.org/officeDocument/2006/relationships/image" Target="media/image154.png"/><Relationship Id="rId311" Type="http://schemas.openxmlformats.org/officeDocument/2006/relationships/image" Target="media/image277.png"/><Relationship Id="rId332" Type="http://schemas.openxmlformats.org/officeDocument/2006/relationships/image" Target="media/image298.png"/><Relationship Id="rId353" Type="http://schemas.openxmlformats.org/officeDocument/2006/relationships/image" Target="media/image318.png"/><Relationship Id="rId71" Type="http://schemas.openxmlformats.org/officeDocument/2006/relationships/image" Target="media/image37.png"/><Relationship Id="rId92" Type="http://schemas.openxmlformats.org/officeDocument/2006/relationships/image" Target="media/image58.png"/><Relationship Id="rId213" Type="http://schemas.openxmlformats.org/officeDocument/2006/relationships/image" Target="media/image179.png"/><Relationship Id="rId234" Type="http://schemas.openxmlformats.org/officeDocument/2006/relationships/image" Target="media/image200.png"/><Relationship Id="rId2" Type="http://schemas.openxmlformats.org/officeDocument/2006/relationships/customXml" Target="../customXml/item2.xml"/><Relationship Id="rId29" Type="http://schemas.openxmlformats.org/officeDocument/2006/relationships/hyperlink" Target="file:///C:\Users\dalfa\Downloads\Monografia_equipe_2_FEEDBACK_28_11_23.docx" TargetMode="External"/><Relationship Id="rId255" Type="http://schemas.openxmlformats.org/officeDocument/2006/relationships/image" Target="media/image221.png"/><Relationship Id="rId276" Type="http://schemas.openxmlformats.org/officeDocument/2006/relationships/image" Target="media/image242.png"/><Relationship Id="rId297" Type="http://schemas.openxmlformats.org/officeDocument/2006/relationships/image" Target="media/image263.png"/><Relationship Id="rId40" Type="http://schemas.openxmlformats.org/officeDocument/2006/relationships/image" Target="media/image6.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image" Target="media/image144.png"/><Relationship Id="rId301" Type="http://schemas.openxmlformats.org/officeDocument/2006/relationships/image" Target="media/image267.png"/><Relationship Id="rId322" Type="http://schemas.openxmlformats.org/officeDocument/2006/relationships/image" Target="media/image288.png"/><Relationship Id="rId343" Type="http://schemas.openxmlformats.org/officeDocument/2006/relationships/image" Target="media/image308.jpg"/><Relationship Id="rId364" Type="http://schemas.openxmlformats.org/officeDocument/2006/relationships/image" Target="media/image329.png"/><Relationship Id="rId61" Type="http://schemas.openxmlformats.org/officeDocument/2006/relationships/image" Target="media/image27.png"/><Relationship Id="rId82" Type="http://schemas.openxmlformats.org/officeDocument/2006/relationships/image" Target="media/image48.png"/><Relationship Id="rId199" Type="http://schemas.openxmlformats.org/officeDocument/2006/relationships/image" Target="media/image165.png"/><Relationship Id="rId203" Type="http://schemas.openxmlformats.org/officeDocument/2006/relationships/image" Target="media/image169.png"/><Relationship Id="rId19" Type="http://schemas.openxmlformats.org/officeDocument/2006/relationships/hyperlink" Target="file:///C:\Users\dalfa\Downloads\Monografia_equipe_2_FEEDBACK_28_11_23.docx" TargetMode="External"/><Relationship Id="rId224" Type="http://schemas.openxmlformats.org/officeDocument/2006/relationships/image" Target="media/image190.png"/><Relationship Id="rId245" Type="http://schemas.openxmlformats.org/officeDocument/2006/relationships/image" Target="media/image211.png"/><Relationship Id="rId266" Type="http://schemas.openxmlformats.org/officeDocument/2006/relationships/image" Target="media/image232.png"/><Relationship Id="rId287" Type="http://schemas.openxmlformats.org/officeDocument/2006/relationships/image" Target="media/image253.png"/><Relationship Id="rId30" Type="http://schemas.openxmlformats.org/officeDocument/2006/relationships/hyperlink" Target="file:///C:\Users\dalfa\Downloads\Monografia_equipe_2_FEEDBACK_28_11_23.docx" TargetMode="External"/><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312" Type="http://schemas.openxmlformats.org/officeDocument/2006/relationships/image" Target="media/image278.png"/><Relationship Id="rId333" Type="http://schemas.openxmlformats.org/officeDocument/2006/relationships/image" Target="media/image299.png"/><Relationship Id="rId354" Type="http://schemas.openxmlformats.org/officeDocument/2006/relationships/image" Target="media/image319.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189" Type="http://schemas.openxmlformats.org/officeDocument/2006/relationships/image" Target="media/image155.png"/><Relationship Id="rId3" Type="http://schemas.openxmlformats.org/officeDocument/2006/relationships/numbering" Target="numbering.xml"/><Relationship Id="rId214" Type="http://schemas.openxmlformats.org/officeDocument/2006/relationships/image" Target="media/image180.png"/><Relationship Id="rId235" Type="http://schemas.openxmlformats.org/officeDocument/2006/relationships/image" Target="media/image201.png"/><Relationship Id="rId256" Type="http://schemas.openxmlformats.org/officeDocument/2006/relationships/image" Target="media/image222.png"/><Relationship Id="rId277" Type="http://schemas.openxmlformats.org/officeDocument/2006/relationships/image" Target="media/image243.png"/><Relationship Id="rId298" Type="http://schemas.openxmlformats.org/officeDocument/2006/relationships/image" Target="media/image264.png"/><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4.png"/><Relationship Id="rId302" Type="http://schemas.openxmlformats.org/officeDocument/2006/relationships/image" Target="media/image268.png"/><Relationship Id="rId323" Type="http://schemas.openxmlformats.org/officeDocument/2006/relationships/image" Target="media/image289.png"/><Relationship Id="rId344" Type="http://schemas.openxmlformats.org/officeDocument/2006/relationships/image" Target="media/image309.jpg"/><Relationship Id="rId20" Type="http://schemas.openxmlformats.org/officeDocument/2006/relationships/hyperlink" Target="file:///C:\Users\dalfa\Downloads\Monografia_equipe_2_FEEDBACK_28_11_23.docx" TargetMode="External"/><Relationship Id="rId41" Type="http://schemas.openxmlformats.org/officeDocument/2006/relationships/image" Target="media/image7.png"/><Relationship Id="rId62" Type="http://schemas.openxmlformats.org/officeDocument/2006/relationships/image" Target="media/image28.png"/><Relationship Id="rId83" Type="http://schemas.openxmlformats.org/officeDocument/2006/relationships/image" Target="media/image49.png"/><Relationship Id="rId179" Type="http://schemas.openxmlformats.org/officeDocument/2006/relationships/image" Target="media/image145.png"/><Relationship Id="rId365" Type="http://schemas.openxmlformats.org/officeDocument/2006/relationships/image" Target="media/image330.png"/><Relationship Id="rId190" Type="http://schemas.openxmlformats.org/officeDocument/2006/relationships/image" Target="media/image156.png"/><Relationship Id="rId204" Type="http://schemas.openxmlformats.org/officeDocument/2006/relationships/image" Target="media/image170.png"/><Relationship Id="rId225" Type="http://schemas.openxmlformats.org/officeDocument/2006/relationships/image" Target="media/image191.png"/><Relationship Id="rId246" Type="http://schemas.openxmlformats.org/officeDocument/2006/relationships/image" Target="media/image212.png"/><Relationship Id="rId267" Type="http://schemas.openxmlformats.org/officeDocument/2006/relationships/image" Target="media/image233.png"/><Relationship Id="rId288" Type="http://schemas.openxmlformats.org/officeDocument/2006/relationships/image" Target="media/image254.png"/><Relationship Id="rId106" Type="http://schemas.openxmlformats.org/officeDocument/2006/relationships/image" Target="media/image72.png"/><Relationship Id="rId127" Type="http://schemas.openxmlformats.org/officeDocument/2006/relationships/image" Target="media/image93.png"/><Relationship Id="rId313" Type="http://schemas.openxmlformats.org/officeDocument/2006/relationships/image" Target="media/image279.png"/><Relationship Id="rId10" Type="http://schemas.openxmlformats.org/officeDocument/2006/relationships/hyperlink" Target="file:///C:\Users\dalfa\Downloads\Monografia_equipe_2_FEEDBACK_28_11_23.docx" TargetMode="External"/><Relationship Id="rId31" Type="http://schemas.openxmlformats.org/officeDocument/2006/relationships/hyperlink" Target="file:///C:\Users\dalfa\Downloads\Monografia_equipe_2_FEEDBACK_28_11_23.docx" TargetMode="External"/><Relationship Id="rId52" Type="http://schemas.openxmlformats.org/officeDocument/2006/relationships/image" Target="media/image18.png"/><Relationship Id="rId73" Type="http://schemas.openxmlformats.org/officeDocument/2006/relationships/image" Target="media/image39.png"/><Relationship Id="rId94" Type="http://schemas.openxmlformats.org/officeDocument/2006/relationships/image" Target="media/image60.png"/><Relationship Id="rId148" Type="http://schemas.openxmlformats.org/officeDocument/2006/relationships/image" Target="media/image114.png"/><Relationship Id="rId169" Type="http://schemas.openxmlformats.org/officeDocument/2006/relationships/image" Target="media/image135.png"/><Relationship Id="rId334" Type="http://schemas.openxmlformats.org/officeDocument/2006/relationships/image" Target="media/image300.png"/><Relationship Id="rId355" Type="http://schemas.openxmlformats.org/officeDocument/2006/relationships/image" Target="media/image320.png"/><Relationship Id="rId4" Type="http://schemas.openxmlformats.org/officeDocument/2006/relationships/styles" Target="styles.xml"/><Relationship Id="rId180" Type="http://schemas.openxmlformats.org/officeDocument/2006/relationships/image" Target="media/image146.png"/><Relationship Id="rId215" Type="http://schemas.openxmlformats.org/officeDocument/2006/relationships/image" Target="media/image181.png"/><Relationship Id="rId236" Type="http://schemas.openxmlformats.org/officeDocument/2006/relationships/image" Target="media/image202.png"/><Relationship Id="rId257" Type="http://schemas.openxmlformats.org/officeDocument/2006/relationships/image" Target="media/image223.png"/><Relationship Id="rId278" Type="http://schemas.openxmlformats.org/officeDocument/2006/relationships/image" Target="media/image244.png"/><Relationship Id="rId303" Type="http://schemas.openxmlformats.org/officeDocument/2006/relationships/image" Target="media/image269.png"/><Relationship Id="rId42" Type="http://schemas.openxmlformats.org/officeDocument/2006/relationships/image" Target="media/image8.png"/><Relationship Id="rId84" Type="http://schemas.openxmlformats.org/officeDocument/2006/relationships/image" Target="media/image50.png"/><Relationship Id="rId138" Type="http://schemas.openxmlformats.org/officeDocument/2006/relationships/image" Target="media/image104.png"/><Relationship Id="rId345" Type="http://schemas.openxmlformats.org/officeDocument/2006/relationships/image" Target="media/image310.jpeg"/><Relationship Id="rId191" Type="http://schemas.openxmlformats.org/officeDocument/2006/relationships/image" Target="media/image157.png"/><Relationship Id="rId205" Type="http://schemas.openxmlformats.org/officeDocument/2006/relationships/image" Target="media/image171.png"/><Relationship Id="rId247" Type="http://schemas.openxmlformats.org/officeDocument/2006/relationships/image" Target="media/image213.png"/><Relationship Id="rId107" Type="http://schemas.openxmlformats.org/officeDocument/2006/relationships/image" Target="media/image73.png"/><Relationship Id="rId289" Type="http://schemas.openxmlformats.org/officeDocument/2006/relationships/image" Target="media/image255.png"/><Relationship Id="rId11" Type="http://schemas.openxmlformats.org/officeDocument/2006/relationships/hyperlink" Target="file:///C:\Users\dalfa\Downloads\Monografia_equipe_2_FEEDBACK_28_11_23.docx" TargetMode="External"/><Relationship Id="rId53" Type="http://schemas.openxmlformats.org/officeDocument/2006/relationships/image" Target="media/image19.png"/><Relationship Id="rId149" Type="http://schemas.openxmlformats.org/officeDocument/2006/relationships/image" Target="media/image115.png"/><Relationship Id="rId314" Type="http://schemas.openxmlformats.org/officeDocument/2006/relationships/image" Target="media/image280.png"/><Relationship Id="rId356" Type="http://schemas.openxmlformats.org/officeDocument/2006/relationships/image" Target="media/image321.png"/><Relationship Id="rId95" Type="http://schemas.openxmlformats.org/officeDocument/2006/relationships/image" Target="media/image61.png"/><Relationship Id="rId160" Type="http://schemas.openxmlformats.org/officeDocument/2006/relationships/image" Target="media/image126.png"/><Relationship Id="rId216" Type="http://schemas.openxmlformats.org/officeDocument/2006/relationships/image" Target="media/image182.png"/><Relationship Id="rId258" Type="http://schemas.openxmlformats.org/officeDocument/2006/relationships/image" Target="media/image224.png"/><Relationship Id="rId22" Type="http://schemas.openxmlformats.org/officeDocument/2006/relationships/hyperlink" Target="file:///C:\Users\dalfa\Downloads\Monografia_equipe_2_FEEDBACK_28_11_23.docx" TargetMode="External"/><Relationship Id="rId64" Type="http://schemas.openxmlformats.org/officeDocument/2006/relationships/image" Target="media/image30.png"/><Relationship Id="rId118" Type="http://schemas.openxmlformats.org/officeDocument/2006/relationships/image" Target="media/image84.png"/><Relationship Id="rId325" Type="http://schemas.openxmlformats.org/officeDocument/2006/relationships/image" Target="media/image291.png"/><Relationship Id="rId367" Type="http://schemas.openxmlformats.org/officeDocument/2006/relationships/image" Target="media/image332.png"/><Relationship Id="rId171" Type="http://schemas.openxmlformats.org/officeDocument/2006/relationships/image" Target="media/image137.png"/><Relationship Id="rId227" Type="http://schemas.openxmlformats.org/officeDocument/2006/relationships/image" Target="media/image193.png"/><Relationship Id="rId269" Type="http://schemas.openxmlformats.org/officeDocument/2006/relationships/image" Target="media/image235.png"/><Relationship Id="rId33" Type="http://schemas.openxmlformats.org/officeDocument/2006/relationships/hyperlink" Target="file:///C:\Users\dalfa\Downloads\Monografia_equipe_2_FEEDBACK_28_11_23.docx" TargetMode="External"/><Relationship Id="rId129" Type="http://schemas.openxmlformats.org/officeDocument/2006/relationships/image" Target="media/image95.png"/><Relationship Id="rId280" Type="http://schemas.openxmlformats.org/officeDocument/2006/relationships/image" Target="media/image246.png"/><Relationship Id="rId336" Type="http://schemas.openxmlformats.org/officeDocument/2006/relationships/image" Target="media/image302.png"/><Relationship Id="rId75" Type="http://schemas.openxmlformats.org/officeDocument/2006/relationships/image" Target="media/image41.png"/><Relationship Id="rId140" Type="http://schemas.openxmlformats.org/officeDocument/2006/relationships/image" Target="media/image106.png"/><Relationship Id="rId182" Type="http://schemas.openxmlformats.org/officeDocument/2006/relationships/image" Target="media/image148.png"/><Relationship Id="rId6" Type="http://schemas.openxmlformats.org/officeDocument/2006/relationships/webSettings" Target="webSettings.xml"/><Relationship Id="rId238" Type="http://schemas.openxmlformats.org/officeDocument/2006/relationships/image" Target="media/image204.png"/><Relationship Id="rId291" Type="http://schemas.openxmlformats.org/officeDocument/2006/relationships/image" Target="media/image257.png"/><Relationship Id="rId305" Type="http://schemas.openxmlformats.org/officeDocument/2006/relationships/image" Target="media/image271.png"/><Relationship Id="rId347" Type="http://schemas.openxmlformats.org/officeDocument/2006/relationships/image" Target="media/image312.jpeg"/><Relationship Id="rId44" Type="http://schemas.openxmlformats.org/officeDocument/2006/relationships/image" Target="media/image10.png"/><Relationship Id="rId86" Type="http://schemas.openxmlformats.org/officeDocument/2006/relationships/image" Target="media/image52.png"/><Relationship Id="rId151" Type="http://schemas.openxmlformats.org/officeDocument/2006/relationships/image" Target="media/image117.png"/><Relationship Id="rId193" Type="http://schemas.openxmlformats.org/officeDocument/2006/relationships/image" Target="media/image159.png"/><Relationship Id="rId207" Type="http://schemas.openxmlformats.org/officeDocument/2006/relationships/image" Target="media/image173.png"/><Relationship Id="rId249" Type="http://schemas.openxmlformats.org/officeDocument/2006/relationships/image" Target="media/image215.png"/><Relationship Id="rId13" Type="http://schemas.openxmlformats.org/officeDocument/2006/relationships/hyperlink" Target="file:///C:\Users\dalfa\Downloads\Monografia_equipe_2_FEEDBACK_28_11_23.docx" TargetMode="External"/><Relationship Id="rId109" Type="http://schemas.openxmlformats.org/officeDocument/2006/relationships/image" Target="media/image75.png"/><Relationship Id="rId260" Type="http://schemas.openxmlformats.org/officeDocument/2006/relationships/image" Target="media/image226.png"/><Relationship Id="rId316" Type="http://schemas.openxmlformats.org/officeDocument/2006/relationships/image" Target="media/image282.png"/><Relationship Id="rId55" Type="http://schemas.openxmlformats.org/officeDocument/2006/relationships/image" Target="media/image21.png"/><Relationship Id="rId97" Type="http://schemas.openxmlformats.org/officeDocument/2006/relationships/image" Target="media/image63.png"/><Relationship Id="rId120" Type="http://schemas.openxmlformats.org/officeDocument/2006/relationships/image" Target="media/image86.png"/><Relationship Id="rId358" Type="http://schemas.openxmlformats.org/officeDocument/2006/relationships/image" Target="media/image323.jpeg"/><Relationship Id="rId162" Type="http://schemas.openxmlformats.org/officeDocument/2006/relationships/image" Target="media/image128.png"/><Relationship Id="rId218" Type="http://schemas.openxmlformats.org/officeDocument/2006/relationships/image" Target="media/image184.png"/><Relationship Id="rId271" Type="http://schemas.openxmlformats.org/officeDocument/2006/relationships/image" Target="media/image237.png"/><Relationship Id="rId24" Type="http://schemas.openxmlformats.org/officeDocument/2006/relationships/hyperlink" Target="file:///C:\Users\dalfa\Downloads\Monografia_equipe_2_FEEDBACK_28_11_23.docx" TargetMode="External"/><Relationship Id="rId66" Type="http://schemas.openxmlformats.org/officeDocument/2006/relationships/image" Target="media/image32.png"/><Relationship Id="rId131" Type="http://schemas.openxmlformats.org/officeDocument/2006/relationships/image" Target="media/image97.png"/><Relationship Id="rId327" Type="http://schemas.openxmlformats.org/officeDocument/2006/relationships/image" Target="media/image293.png"/><Relationship Id="rId369" Type="http://schemas.openxmlformats.org/officeDocument/2006/relationships/fontTable" Target="fontTable.xml"/><Relationship Id="rId173" Type="http://schemas.openxmlformats.org/officeDocument/2006/relationships/image" Target="media/image139.png"/><Relationship Id="rId229" Type="http://schemas.openxmlformats.org/officeDocument/2006/relationships/image" Target="media/image195.png"/><Relationship Id="rId240" Type="http://schemas.openxmlformats.org/officeDocument/2006/relationships/image" Target="media/image206.png"/><Relationship Id="rId35" Type="http://schemas.openxmlformats.org/officeDocument/2006/relationships/image" Target="media/image1.png"/><Relationship Id="rId77" Type="http://schemas.openxmlformats.org/officeDocument/2006/relationships/image" Target="media/image43.png"/><Relationship Id="rId100" Type="http://schemas.openxmlformats.org/officeDocument/2006/relationships/image" Target="media/image66.png"/><Relationship Id="rId282" Type="http://schemas.openxmlformats.org/officeDocument/2006/relationships/image" Target="media/image248.png"/><Relationship Id="rId338" Type="http://schemas.openxmlformats.org/officeDocument/2006/relationships/image" Target="media/image304.png"/><Relationship Id="rId8" Type="http://schemas.openxmlformats.org/officeDocument/2006/relationships/endnotes" Target="endnotes.xml"/><Relationship Id="rId142" Type="http://schemas.openxmlformats.org/officeDocument/2006/relationships/image" Target="media/image108.png"/><Relationship Id="rId184" Type="http://schemas.openxmlformats.org/officeDocument/2006/relationships/image" Target="media/image150.png"/><Relationship Id="rId251" Type="http://schemas.openxmlformats.org/officeDocument/2006/relationships/image" Target="media/image217.png"/><Relationship Id="rId46" Type="http://schemas.openxmlformats.org/officeDocument/2006/relationships/image" Target="media/image12.png"/><Relationship Id="rId293" Type="http://schemas.openxmlformats.org/officeDocument/2006/relationships/image" Target="media/image259.png"/><Relationship Id="rId307" Type="http://schemas.openxmlformats.org/officeDocument/2006/relationships/image" Target="media/image273.png"/><Relationship Id="rId349" Type="http://schemas.openxmlformats.org/officeDocument/2006/relationships/image" Target="media/image314.jpg"/><Relationship Id="rId88" Type="http://schemas.openxmlformats.org/officeDocument/2006/relationships/image" Target="media/image54.png"/><Relationship Id="rId111" Type="http://schemas.openxmlformats.org/officeDocument/2006/relationships/image" Target="media/image77.png"/><Relationship Id="rId153" Type="http://schemas.openxmlformats.org/officeDocument/2006/relationships/image" Target="media/image119.png"/><Relationship Id="rId195" Type="http://schemas.openxmlformats.org/officeDocument/2006/relationships/image" Target="media/image161.png"/><Relationship Id="rId209" Type="http://schemas.openxmlformats.org/officeDocument/2006/relationships/image" Target="media/image175.png"/><Relationship Id="rId360" Type="http://schemas.openxmlformats.org/officeDocument/2006/relationships/image" Target="media/image325.jpeg"/><Relationship Id="rId220" Type="http://schemas.openxmlformats.org/officeDocument/2006/relationships/image" Target="media/image1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DXAhb5ge31txQR+Z5msLtzUf8A==">CgMxLjA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OAByITFpUE9hUTlpdGwyY2hOS2xyNDRxNks4TXVhLTdYR1Ytbw==</go:docsCustomData>
</go:gDocsCustomXmlDataStorage>
</file>

<file path=customXml/itemProps1.xml><?xml version="1.0" encoding="utf-8"?>
<ds:datastoreItem xmlns:ds="http://schemas.openxmlformats.org/officeDocument/2006/customXml" ds:itemID="{135E09F5-47E8-4E25-97A6-AC31FBDAC07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1667</TotalTime>
  <Pages>1</Pages>
  <Words>18734</Words>
  <Characters>101164</Characters>
  <Application>Microsoft Office Word</Application>
  <DocSecurity>0</DocSecurity>
  <Lines>843</Lines>
  <Paragraphs>239</Paragraphs>
  <ScaleCrop>false</ScaleCrop>
  <HeadingPairs>
    <vt:vector size="2" baseType="variant">
      <vt:variant>
        <vt:lpstr>Título</vt:lpstr>
      </vt:variant>
      <vt:variant>
        <vt:i4>1</vt:i4>
      </vt:variant>
    </vt:vector>
  </HeadingPairs>
  <TitlesOfParts>
    <vt:vector size="1" baseType="lpstr">
      <vt:lpstr/>
    </vt:vector>
  </TitlesOfParts>
  <Company>CPS</Company>
  <LinksUpToDate>false</LinksUpToDate>
  <CharactersWithSpaces>119659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Jhonata 123</dc:creator>
  <cp:lastModifiedBy>danilo αlfα</cp:lastModifiedBy>
  <cp:revision>40</cp:revision>
  <cp:lastPrinted>2023-12-06T00:52:00Z</cp:lastPrinted>
  <dcterms:created xsi:type="dcterms:W3CDTF">2023-09-18T03:01:00Z</dcterms:created>
  <dcterms:modified xsi:type="dcterms:W3CDTF">2023-12-06T00:53:00Z</dcterms:modified>
</cp:coreProperties>
</file>